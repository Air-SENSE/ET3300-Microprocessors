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X="478"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14:paraId="03B97B00" w14:textId="77777777" w:rsidTr="00106910">
        <w:trPr>
          <w:trHeight w:val="14134"/>
        </w:trPr>
        <w:tc>
          <w:tcPr>
            <w:tcW w:w="9288" w:type="dxa"/>
          </w:tcPr>
          <w:p w14:paraId="6C8069A4" w14:textId="3918C5EB" w:rsidR="00A824A0" w:rsidRPr="00D41531" w:rsidRDefault="0030535A" w:rsidP="00106910">
            <w:pPr>
              <w:jc w:val="center"/>
            </w:pPr>
            <w:bookmarkStart w:id="0" w:name="_Hlk77326465"/>
            <w:bookmarkStart w:id="1" w:name="_Hlk44343182"/>
            <w:bookmarkEnd w:id="0"/>
            <w:r w:rsidRPr="00E41E7A">
              <w:br w:type="page"/>
            </w:r>
            <w:r w:rsidR="00A824A0" w:rsidRPr="00D41531">
              <w:t xml:space="preserve"> TRƯỜNG ĐẠI HỌC BÁCH KHOA HÀ NỘI</w:t>
            </w:r>
          </w:p>
          <w:p w14:paraId="15619BB6" w14:textId="77777777" w:rsidR="00A824A0" w:rsidRPr="00E85917" w:rsidRDefault="00A824A0" w:rsidP="00106910">
            <w:pPr>
              <w:jc w:val="center"/>
              <w:rPr>
                <w:b/>
                <w:sz w:val="32"/>
                <w:szCs w:val="32"/>
              </w:rPr>
            </w:pPr>
            <w:r>
              <w:rPr>
                <w:b/>
                <w:sz w:val="32"/>
                <w:szCs w:val="32"/>
              </w:rPr>
              <w:t>VIỆN</w:t>
            </w:r>
            <w:r w:rsidRPr="00E85917">
              <w:rPr>
                <w:b/>
                <w:sz w:val="32"/>
                <w:szCs w:val="32"/>
              </w:rPr>
              <w:t xml:space="preserve"> ĐIỆN TỬ - VIỄN THÔNG</w:t>
            </w:r>
          </w:p>
          <w:p w14:paraId="5C9F5494" w14:textId="77777777" w:rsidR="00A824A0" w:rsidRPr="00392F14" w:rsidRDefault="00A824A0" w:rsidP="00106910"/>
          <w:p w14:paraId="677CAC32" w14:textId="77777777" w:rsidR="00A824A0" w:rsidRPr="00AE1825" w:rsidRDefault="00A824A0" w:rsidP="00106910">
            <w:pPr>
              <w:jc w:val="center"/>
            </w:pPr>
            <w:r>
              <w:rPr>
                <w:noProof/>
              </w:rPr>
              <w:drawing>
                <wp:inline distT="0" distB="0" distL="0" distR="0" wp14:anchorId="0AD625A4" wp14:editId="5DAB2BC3">
                  <wp:extent cx="979528" cy="1447800"/>
                  <wp:effectExtent l="0" t="0" r="0" b="0"/>
                  <wp:docPr id="4"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997585" cy="1474489"/>
                          </a:xfrm>
                          <a:prstGeom prst="rect">
                            <a:avLst/>
                          </a:prstGeom>
                          <a:noFill/>
                          <a:ln w="9525">
                            <a:noFill/>
                            <a:miter lim="800000"/>
                            <a:headEnd/>
                            <a:tailEnd/>
                          </a:ln>
                        </pic:spPr>
                      </pic:pic>
                    </a:graphicData>
                  </a:graphic>
                </wp:inline>
              </w:drawing>
            </w:r>
          </w:p>
          <w:p w14:paraId="34E6F2BA" w14:textId="77777777" w:rsidR="00A824A0" w:rsidRPr="00AE1825" w:rsidRDefault="00A824A0" w:rsidP="00106910">
            <w:pPr>
              <w:jc w:val="center"/>
            </w:pPr>
          </w:p>
          <w:p w14:paraId="0855D1E3" w14:textId="1479B3A9" w:rsidR="00276622" w:rsidRPr="000171E7" w:rsidRDefault="00FA6BA4" w:rsidP="00276622">
            <w:pPr>
              <w:jc w:val="center"/>
              <w:rPr>
                <w:b/>
                <w:sz w:val="48"/>
                <w:szCs w:val="48"/>
              </w:rPr>
            </w:pPr>
            <w:r w:rsidRPr="000171E7">
              <w:rPr>
                <w:b/>
                <w:sz w:val="48"/>
                <w:szCs w:val="48"/>
              </w:rPr>
              <w:t>BÀI TẬP LỚN MÔN</w:t>
            </w:r>
          </w:p>
          <w:p w14:paraId="1BEE0C00" w14:textId="06C91784" w:rsidR="00FA6BA4" w:rsidRPr="000171E7" w:rsidRDefault="00EC3C34" w:rsidP="00276622">
            <w:pPr>
              <w:jc w:val="center"/>
              <w:rPr>
                <w:b/>
                <w:sz w:val="48"/>
                <w:szCs w:val="48"/>
              </w:rPr>
            </w:pPr>
            <w:r>
              <w:rPr>
                <w:b/>
                <w:sz w:val="48"/>
                <w:szCs w:val="48"/>
              </w:rPr>
              <w:t xml:space="preserve">KỸ THUẬT </w:t>
            </w:r>
            <w:r w:rsidR="00FA6BA4" w:rsidRPr="000171E7">
              <w:rPr>
                <w:b/>
                <w:sz w:val="48"/>
                <w:szCs w:val="48"/>
              </w:rPr>
              <w:t>VI XỬ LÝ</w:t>
            </w:r>
          </w:p>
          <w:p w14:paraId="228872B6" w14:textId="186ECCC6" w:rsidR="00276622" w:rsidRPr="00E85917" w:rsidRDefault="00276622" w:rsidP="00276622">
            <w:pPr>
              <w:rPr>
                <w:b/>
                <w:sz w:val="28"/>
                <w:szCs w:val="28"/>
              </w:rPr>
            </w:pPr>
            <w:proofErr w:type="spellStart"/>
            <w:r w:rsidRPr="00E85917">
              <w:rPr>
                <w:b/>
                <w:sz w:val="28"/>
                <w:szCs w:val="28"/>
              </w:rPr>
              <w:t>Đề</w:t>
            </w:r>
            <w:proofErr w:type="spellEnd"/>
            <w:r w:rsidRPr="00E85917">
              <w:rPr>
                <w:b/>
                <w:sz w:val="28"/>
                <w:szCs w:val="28"/>
              </w:rPr>
              <w:t xml:space="preserve"> </w:t>
            </w:r>
            <w:proofErr w:type="spellStart"/>
            <w:r w:rsidRPr="00E85917">
              <w:rPr>
                <w:b/>
                <w:sz w:val="28"/>
                <w:szCs w:val="28"/>
              </w:rPr>
              <w:t>tài</w:t>
            </w:r>
            <w:proofErr w:type="spellEnd"/>
            <w:r w:rsidRPr="00E85917">
              <w:rPr>
                <w:b/>
                <w:sz w:val="28"/>
                <w:szCs w:val="28"/>
              </w:rPr>
              <w:t>:</w:t>
            </w:r>
          </w:p>
          <w:p w14:paraId="181A55D5" w14:textId="7D52651D" w:rsidR="00A824A0" w:rsidRPr="00074754" w:rsidRDefault="00E83B12" w:rsidP="00106910">
            <w:pPr>
              <w:ind w:left="129" w:right="151"/>
              <w:jc w:val="center"/>
              <w:rPr>
                <w:b/>
                <w:i/>
                <w:sz w:val="40"/>
                <w:szCs w:val="40"/>
              </w:rPr>
            </w:pPr>
            <w:proofErr w:type="spellStart"/>
            <w:r>
              <w:rPr>
                <w:b/>
                <w:sz w:val="40"/>
                <w:szCs w:val="40"/>
              </w:rPr>
              <w:t>Thiết</w:t>
            </w:r>
            <w:proofErr w:type="spellEnd"/>
            <w:r>
              <w:rPr>
                <w:b/>
                <w:sz w:val="40"/>
                <w:szCs w:val="40"/>
              </w:rPr>
              <w:t xml:space="preserve"> </w:t>
            </w:r>
            <w:proofErr w:type="spellStart"/>
            <w:r>
              <w:rPr>
                <w:b/>
                <w:sz w:val="40"/>
                <w:szCs w:val="40"/>
              </w:rPr>
              <w:t>kế</w:t>
            </w:r>
            <w:proofErr w:type="spellEnd"/>
            <w:r>
              <w:rPr>
                <w:b/>
                <w:sz w:val="40"/>
                <w:szCs w:val="40"/>
              </w:rPr>
              <w:t xml:space="preserve"> </w:t>
            </w:r>
            <w:proofErr w:type="spellStart"/>
            <w:r>
              <w:rPr>
                <w:b/>
                <w:sz w:val="40"/>
                <w:szCs w:val="40"/>
              </w:rPr>
              <w:t>xe</w:t>
            </w:r>
            <w:proofErr w:type="spellEnd"/>
            <w:r>
              <w:rPr>
                <w:b/>
                <w:sz w:val="40"/>
                <w:szCs w:val="40"/>
              </w:rPr>
              <w:t xml:space="preserve"> </w:t>
            </w:r>
            <w:proofErr w:type="spellStart"/>
            <w:r>
              <w:rPr>
                <w:b/>
                <w:sz w:val="40"/>
                <w:szCs w:val="40"/>
              </w:rPr>
              <w:t>dò</w:t>
            </w:r>
            <w:proofErr w:type="spellEnd"/>
            <w:r>
              <w:rPr>
                <w:b/>
                <w:sz w:val="40"/>
                <w:szCs w:val="40"/>
              </w:rPr>
              <w:t xml:space="preserve"> </w:t>
            </w:r>
            <w:r w:rsidR="00E43BCC">
              <w:rPr>
                <w:b/>
                <w:sz w:val="40"/>
                <w:szCs w:val="40"/>
              </w:rPr>
              <w:t>line</w:t>
            </w:r>
          </w:p>
          <w:p w14:paraId="7F37E7D0" w14:textId="486B2C29" w:rsidR="00A824A0" w:rsidRDefault="00A824A0" w:rsidP="00FA6BA4">
            <w:pPr>
              <w:ind w:left="129"/>
              <w:jc w:val="center"/>
              <w:rPr>
                <w:sz w:val="28"/>
                <w:szCs w:val="28"/>
              </w:rPr>
            </w:pPr>
          </w:p>
          <w:tbl>
            <w:tblPr>
              <w:tblStyle w:val="LiBang"/>
              <w:tblW w:w="0" w:type="auto"/>
              <w:tblInd w:w="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551"/>
              <w:gridCol w:w="2127"/>
            </w:tblGrid>
            <w:tr w:rsidR="00E83B12" w:rsidRPr="00E83B12" w14:paraId="678E1370" w14:textId="77777777" w:rsidTr="00AF464F">
              <w:tc>
                <w:tcPr>
                  <w:tcW w:w="3114" w:type="dxa"/>
                </w:tcPr>
                <w:p w14:paraId="37F85B11" w14:textId="77777777" w:rsidR="00E83B12" w:rsidRPr="006831F6" w:rsidRDefault="00E83B12" w:rsidP="00914170">
                  <w:pPr>
                    <w:framePr w:hSpace="180" w:wrap="around" w:vAnchor="text" w:hAnchor="text" w:x="478" w:y="1"/>
                    <w:ind w:firstLine="0"/>
                    <w:suppressOverlap/>
                    <w:rPr>
                      <w:b/>
                      <w:sz w:val="24"/>
                      <w:szCs w:val="24"/>
                    </w:rPr>
                  </w:pPr>
                  <w:proofErr w:type="spellStart"/>
                  <w:r w:rsidRPr="006831F6">
                    <w:rPr>
                      <w:b/>
                      <w:sz w:val="24"/>
                      <w:szCs w:val="24"/>
                    </w:rPr>
                    <w:t>Nhóm</w:t>
                  </w:r>
                  <w:proofErr w:type="spellEnd"/>
                  <w:r w:rsidRPr="006831F6">
                    <w:rPr>
                      <w:b/>
                      <w:sz w:val="24"/>
                      <w:szCs w:val="24"/>
                    </w:rPr>
                    <w:t xml:space="preserve"> </w:t>
                  </w:r>
                  <w:proofErr w:type="spellStart"/>
                  <w:r w:rsidRPr="006831F6">
                    <w:rPr>
                      <w:b/>
                      <w:sz w:val="24"/>
                      <w:szCs w:val="24"/>
                    </w:rPr>
                    <w:t>sinh</w:t>
                  </w:r>
                  <w:proofErr w:type="spellEnd"/>
                  <w:r w:rsidRPr="006831F6">
                    <w:rPr>
                      <w:b/>
                      <w:sz w:val="24"/>
                      <w:szCs w:val="24"/>
                    </w:rPr>
                    <w:t xml:space="preserve"> </w:t>
                  </w:r>
                  <w:proofErr w:type="spellStart"/>
                  <w:r w:rsidRPr="006831F6">
                    <w:rPr>
                      <w:b/>
                      <w:sz w:val="24"/>
                      <w:szCs w:val="24"/>
                    </w:rPr>
                    <w:t>viên</w:t>
                  </w:r>
                  <w:proofErr w:type="spellEnd"/>
                  <w:r w:rsidRPr="006831F6">
                    <w:rPr>
                      <w:b/>
                      <w:sz w:val="24"/>
                      <w:szCs w:val="24"/>
                    </w:rPr>
                    <w:t xml:space="preserve"> </w:t>
                  </w:r>
                  <w:proofErr w:type="spellStart"/>
                  <w:r w:rsidRPr="006831F6">
                    <w:rPr>
                      <w:b/>
                      <w:sz w:val="24"/>
                      <w:szCs w:val="24"/>
                    </w:rPr>
                    <w:t>thực</w:t>
                  </w:r>
                  <w:proofErr w:type="spellEnd"/>
                  <w:r w:rsidRPr="006831F6">
                    <w:rPr>
                      <w:b/>
                      <w:sz w:val="24"/>
                      <w:szCs w:val="24"/>
                    </w:rPr>
                    <w:t xml:space="preserve"> </w:t>
                  </w:r>
                  <w:proofErr w:type="spellStart"/>
                  <w:r w:rsidRPr="006831F6">
                    <w:rPr>
                      <w:b/>
                      <w:sz w:val="24"/>
                      <w:szCs w:val="24"/>
                    </w:rPr>
                    <w:t>hiện</w:t>
                  </w:r>
                  <w:proofErr w:type="spellEnd"/>
                  <w:r w:rsidRPr="006831F6">
                    <w:rPr>
                      <w:b/>
                      <w:sz w:val="24"/>
                      <w:szCs w:val="24"/>
                    </w:rPr>
                    <w:t>:</w:t>
                  </w:r>
                </w:p>
              </w:tc>
              <w:tc>
                <w:tcPr>
                  <w:tcW w:w="4678" w:type="dxa"/>
                  <w:gridSpan w:val="2"/>
                </w:tcPr>
                <w:p w14:paraId="4DCA5E3C" w14:textId="24C21324" w:rsidR="00E83B12" w:rsidRPr="00E83B12" w:rsidRDefault="00BC0EA9" w:rsidP="00914170">
                  <w:pPr>
                    <w:framePr w:hSpace="180" w:wrap="around" w:vAnchor="text" w:hAnchor="text" w:x="478" w:y="1"/>
                    <w:tabs>
                      <w:tab w:val="left" w:pos="327"/>
                    </w:tabs>
                    <w:ind w:firstLine="0"/>
                    <w:suppressOverlap/>
                    <w:rPr>
                      <w:sz w:val="24"/>
                      <w:szCs w:val="24"/>
                    </w:rPr>
                  </w:pPr>
                  <w:r>
                    <w:rPr>
                      <w:sz w:val="24"/>
                      <w:szCs w:val="24"/>
                    </w:rPr>
                    <w:t>NHÓM II</w:t>
                  </w:r>
                  <w:r w:rsidR="006867DA">
                    <w:rPr>
                      <w:sz w:val="24"/>
                      <w:szCs w:val="24"/>
                    </w:rPr>
                    <w:tab/>
                  </w:r>
                </w:p>
              </w:tc>
            </w:tr>
            <w:tr w:rsidR="00E83B12" w:rsidRPr="00E83B12" w14:paraId="2301C627" w14:textId="77777777" w:rsidTr="00AF464F">
              <w:tc>
                <w:tcPr>
                  <w:tcW w:w="3114" w:type="dxa"/>
                </w:tcPr>
                <w:p w14:paraId="508CA241" w14:textId="77777777" w:rsidR="00E83B12" w:rsidRPr="00E83B12" w:rsidRDefault="00E83B12" w:rsidP="00914170">
                  <w:pPr>
                    <w:framePr w:hSpace="180" w:wrap="around" w:vAnchor="text" w:hAnchor="text" w:x="478" w:y="1"/>
                    <w:ind w:firstLine="0"/>
                    <w:suppressOverlap/>
                    <w:jc w:val="left"/>
                    <w:rPr>
                      <w:sz w:val="24"/>
                      <w:szCs w:val="24"/>
                    </w:rPr>
                  </w:pPr>
                  <w:r w:rsidRPr="00E83B12">
                    <w:rPr>
                      <w:sz w:val="24"/>
                      <w:szCs w:val="24"/>
                    </w:rPr>
                    <w:t>NGUYỄN VIẾT THỊNH</w:t>
                  </w:r>
                </w:p>
              </w:tc>
              <w:tc>
                <w:tcPr>
                  <w:tcW w:w="2551" w:type="dxa"/>
                </w:tcPr>
                <w:p w14:paraId="3E39670A" w14:textId="77777777" w:rsidR="00E83B12" w:rsidRPr="00E83B12" w:rsidRDefault="00E83B12" w:rsidP="00914170">
                  <w:pPr>
                    <w:framePr w:hSpace="180" w:wrap="around" w:vAnchor="text" w:hAnchor="text" w:x="478" w:y="1"/>
                    <w:ind w:firstLine="0"/>
                    <w:suppressOverlap/>
                    <w:jc w:val="left"/>
                    <w:rPr>
                      <w:sz w:val="24"/>
                      <w:szCs w:val="24"/>
                    </w:rPr>
                  </w:pPr>
                  <w:r w:rsidRPr="00E83B12">
                    <w:rPr>
                      <w:sz w:val="24"/>
                      <w:szCs w:val="24"/>
                    </w:rPr>
                    <w:t>LỚP CTTN-ĐTVT-K63</w:t>
                  </w:r>
                </w:p>
              </w:tc>
              <w:tc>
                <w:tcPr>
                  <w:tcW w:w="2127" w:type="dxa"/>
                </w:tcPr>
                <w:p w14:paraId="3B32B2CA" w14:textId="77777777" w:rsidR="00E83B12" w:rsidRPr="00E83B12" w:rsidRDefault="00E83B12" w:rsidP="00914170">
                  <w:pPr>
                    <w:framePr w:hSpace="180" w:wrap="around" w:vAnchor="text" w:hAnchor="text" w:x="478" w:y="1"/>
                    <w:ind w:firstLine="0"/>
                    <w:suppressOverlap/>
                    <w:jc w:val="left"/>
                    <w:rPr>
                      <w:sz w:val="24"/>
                      <w:szCs w:val="24"/>
                    </w:rPr>
                  </w:pPr>
                  <w:bookmarkStart w:id="2" w:name="OLE_LINK71"/>
                  <w:r w:rsidRPr="00E83B12">
                    <w:rPr>
                      <w:sz w:val="24"/>
                      <w:szCs w:val="24"/>
                    </w:rPr>
                    <w:t>MSSV</w:t>
                  </w:r>
                  <w:bookmarkEnd w:id="2"/>
                  <w:r w:rsidRPr="00E83B12">
                    <w:rPr>
                      <w:sz w:val="24"/>
                      <w:szCs w:val="24"/>
                    </w:rPr>
                    <w:t xml:space="preserve"> 20180178</w:t>
                  </w:r>
                </w:p>
              </w:tc>
            </w:tr>
            <w:tr w:rsidR="00E83B12" w:rsidRPr="00E83B12" w14:paraId="789D071A" w14:textId="77777777" w:rsidTr="00AF464F">
              <w:tc>
                <w:tcPr>
                  <w:tcW w:w="3114" w:type="dxa"/>
                </w:tcPr>
                <w:p w14:paraId="161B86AF" w14:textId="77777777" w:rsidR="00E83B12" w:rsidRPr="00E83B12" w:rsidRDefault="00E83B12" w:rsidP="00914170">
                  <w:pPr>
                    <w:framePr w:hSpace="180" w:wrap="around" w:vAnchor="text" w:hAnchor="text" w:x="478" w:y="1"/>
                    <w:ind w:firstLine="0"/>
                    <w:suppressOverlap/>
                    <w:jc w:val="left"/>
                    <w:rPr>
                      <w:sz w:val="24"/>
                      <w:szCs w:val="24"/>
                    </w:rPr>
                  </w:pPr>
                  <w:r>
                    <w:rPr>
                      <w:sz w:val="24"/>
                      <w:szCs w:val="24"/>
                    </w:rPr>
                    <w:t>BÙI THANH BÌNH</w:t>
                  </w:r>
                </w:p>
              </w:tc>
              <w:tc>
                <w:tcPr>
                  <w:tcW w:w="2551" w:type="dxa"/>
                </w:tcPr>
                <w:p w14:paraId="390AAA1C" w14:textId="77777777" w:rsidR="00E83B12" w:rsidRPr="00E83B12" w:rsidRDefault="00E83B12" w:rsidP="00914170">
                  <w:pPr>
                    <w:framePr w:hSpace="180" w:wrap="around" w:vAnchor="text" w:hAnchor="text" w:x="478" w:y="1"/>
                    <w:ind w:firstLine="0"/>
                    <w:suppressOverlap/>
                    <w:jc w:val="left"/>
                    <w:rPr>
                      <w:sz w:val="24"/>
                      <w:szCs w:val="24"/>
                    </w:rPr>
                  </w:pPr>
                  <w:bookmarkStart w:id="3" w:name="OLE_LINK70"/>
                  <w:r w:rsidRPr="00E83B12">
                    <w:rPr>
                      <w:sz w:val="24"/>
                      <w:szCs w:val="24"/>
                    </w:rPr>
                    <w:t>LỚP CTTN-ĐTVT-K63</w:t>
                  </w:r>
                  <w:bookmarkEnd w:id="3"/>
                </w:p>
              </w:tc>
              <w:tc>
                <w:tcPr>
                  <w:tcW w:w="2127" w:type="dxa"/>
                </w:tcPr>
                <w:p w14:paraId="692CD966" w14:textId="46115B2A" w:rsidR="00E83B12" w:rsidRPr="00E83B12" w:rsidRDefault="00FA6BA4" w:rsidP="00914170">
                  <w:pPr>
                    <w:framePr w:hSpace="180" w:wrap="around" w:vAnchor="text" w:hAnchor="text" w:x="478" w:y="1"/>
                    <w:ind w:firstLine="0"/>
                    <w:suppressOverlap/>
                    <w:jc w:val="left"/>
                    <w:rPr>
                      <w:sz w:val="24"/>
                      <w:szCs w:val="24"/>
                    </w:rPr>
                  </w:pPr>
                  <w:r w:rsidRPr="00E83B12">
                    <w:rPr>
                      <w:sz w:val="24"/>
                      <w:szCs w:val="24"/>
                    </w:rPr>
                    <w:t>MSSV</w:t>
                  </w:r>
                  <w:r w:rsidR="00BA26C5">
                    <w:rPr>
                      <w:sz w:val="24"/>
                      <w:szCs w:val="24"/>
                    </w:rPr>
                    <w:t xml:space="preserve"> </w:t>
                  </w:r>
                  <w:r w:rsidR="00D3643A">
                    <w:rPr>
                      <w:sz w:val="24"/>
                      <w:szCs w:val="24"/>
                    </w:rPr>
                    <w:t>20180029</w:t>
                  </w:r>
                </w:p>
              </w:tc>
            </w:tr>
            <w:tr w:rsidR="00E83B12" w:rsidRPr="00E83B12" w14:paraId="57290573" w14:textId="77777777" w:rsidTr="00AF464F">
              <w:tc>
                <w:tcPr>
                  <w:tcW w:w="3114" w:type="dxa"/>
                </w:tcPr>
                <w:p w14:paraId="3B26639C" w14:textId="77777777" w:rsidR="00E83B12" w:rsidRPr="00E83B12" w:rsidRDefault="00E83B12" w:rsidP="00914170">
                  <w:pPr>
                    <w:framePr w:hSpace="180" w:wrap="around" w:vAnchor="text" w:hAnchor="text" w:x="478" w:y="1"/>
                    <w:ind w:firstLine="0"/>
                    <w:suppressOverlap/>
                    <w:jc w:val="left"/>
                    <w:rPr>
                      <w:sz w:val="24"/>
                      <w:szCs w:val="24"/>
                    </w:rPr>
                  </w:pPr>
                  <w:r>
                    <w:rPr>
                      <w:sz w:val="24"/>
                      <w:szCs w:val="24"/>
                    </w:rPr>
                    <w:t>PHẠM HÙNG MẠNH</w:t>
                  </w:r>
                </w:p>
              </w:tc>
              <w:tc>
                <w:tcPr>
                  <w:tcW w:w="2551" w:type="dxa"/>
                </w:tcPr>
                <w:p w14:paraId="4AC8388E" w14:textId="77777777" w:rsidR="00E83B12" w:rsidRPr="00E83B12" w:rsidRDefault="00E83B12" w:rsidP="00914170">
                  <w:pPr>
                    <w:framePr w:hSpace="180" w:wrap="around" w:vAnchor="text" w:hAnchor="text" w:x="478" w:y="1"/>
                    <w:ind w:firstLine="0"/>
                    <w:suppressOverlap/>
                    <w:jc w:val="left"/>
                    <w:rPr>
                      <w:sz w:val="24"/>
                      <w:szCs w:val="24"/>
                    </w:rPr>
                  </w:pPr>
                  <w:r w:rsidRPr="00E83B12">
                    <w:rPr>
                      <w:sz w:val="24"/>
                      <w:szCs w:val="24"/>
                    </w:rPr>
                    <w:t>LỚP CTTN-ĐTVT-K63</w:t>
                  </w:r>
                </w:p>
              </w:tc>
              <w:tc>
                <w:tcPr>
                  <w:tcW w:w="2127" w:type="dxa"/>
                </w:tcPr>
                <w:p w14:paraId="7E2E741A" w14:textId="59305360" w:rsidR="00E83B12" w:rsidRPr="00E83B12" w:rsidRDefault="00FA6BA4" w:rsidP="00914170">
                  <w:pPr>
                    <w:framePr w:hSpace="180" w:wrap="around" w:vAnchor="text" w:hAnchor="text" w:x="478" w:y="1"/>
                    <w:ind w:firstLine="0"/>
                    <w:suppressOverlap/>
                    <w:jc w:val="left"/>
                    <w:rPr>
                      <w:sz w:val="24"/>
                      <w:szCs w:val="24"/>
                    </w:rPr>
                  </w:pPr>
                  <w:r w:rsidRPr="00E83B12">
                    <w:rPr>
                      <w:sz w:val="24"/>
                      <w:szCs w:val="24"/>
                    </w:rPr>
                    <w:t>MSSV</w:t>
                  </w:r>
                  <w:r w:rsidR="009C167D">
                    <w:rPr>
                      <w:sz w:val="24"/>
                      <w:szCs w:val="24"/>
                    </w:rPr>
                    <w:t xml:space="preserve"> 2018</w:t>
                  </w:r>
                  <w:r w:rsidR="001D3DA6">
                    <w:rPr>
                      <w:sz w:val="24"/>
                      <w:szCs w:val="24"/>
                    </w:rPr>
                    <w:t>0134</w:t>
                  </w:r>
                </w:p>
              </w:tc>
            </w:tr>
            <w:tr w:rsidR="00E83B12" w:rsidRPr="00E83B12" w14:paraId="73942CC2" w14:textId="77777777" w:rsidTr="00AF464F">
              <w:tc>
                <w:tcPr>
                  <w:tcW w:w="3114" w:type="dxa"/>
                </w:tcPr>
                <w:p w14:paraId="5BC2FE4B" w14:textId="77777777" w:rsidR="00E83B12" w:rsidRPr="00E83B12" w:rsidRDefault="00E83B12" w:rsidP="00914170">
                  <w:pPr>
                    <w:framePr w:hSpace="180" w:wrap="around" w:vAnchor="text" w:hAnchor="text" w:x="478" w:y="1"/>
                    <w:ind w:firstLine="0"/>
                    <w:suppressOverlap/>
                    <w:jc w:val="left"/>
                    <w:rPr>
                      <w:sz w:val="24"/>
                      <w:szCs w:val="24"/>
                    </w:rPr>
                  </w:pPr>
                  <w:r>
                    <w:rPr>
                      <w:sz w:val="24"/>
                      <w:szCs w:val="24"/>
                    </w:rPr>
                    <w:t>ĐẶNG THỊ HUẾ</w:t>
                  </w:r>
                </w:p>
              </w:tc>
              <w:tc>
                <w:tcPr>
                  <w:tcW w:w="2551" w:type="dxa"/>
                </w:tcPr>
                <w:p w14:paraId="62A26434" w14:textId="77777777" w:rsidR="00E83B12" w:rsidRPr="00E83B12" w:rsidRDefault="00E83B12" w:rsidP="00914170">
                  <w:pPr>
                    <w:framePr w:hSpace="180" w:wrap="around" w:vAnchor="text" w:hAnchor="text" w:x="478" w:y="1"/>
                    <w:ind w:firstLine="0"/>
                    <w:suppressOverlap/>
                    <w:jc w:val="left"/>
                    <w:rPr>
                      <w:sz w:val="24"/>
                      <w:szCs w:val="24"/>
                    </w:rPr>
                  </w:pPr>
                  <w:r w:rsidRPr="00E83B12">
                    <w:rPr>
                      <w:sz w:val="24"/>
                      <w:szCs w:val="24"/>
                    </w:rPr>
                    <w:t>LỚP CTTN-ĐTVT-K63</w:t>
                  </w:r>
                </w:p>
              </w:tc>
              <w:tc>
                <w:tcPr>
                  <w:tcW w:w="2127" w:type="dxa"/>
                </w:tcPr>
                <w:p w14:paraId="0AEAFA62" w14:textId="179FF6F7" w:rsidR="00E83B12" w:rsidRPr="00E83B12" w:rsidRDefault="00FA6BA4" w:rsidP="00914170">
                  <w:pPr>
                    <w:framePr w:hSpace="180" w:wrap="around" w:vAnchor="text" w:hAnchor="text" w:x="478" w:y="1"/>
                    <w:ind w:firstLine="0"/>
                    <w:suppressOverlap/>
                    <w:jc w:val="left"/>
                    <w:rPr>
                      <w:sz w:val="24"/>
                      <w:szCs w:val="24"/>
                    </w:rPr>
                  </w:pPr>
                  <w:r w:rsidRPr="00E83B12">
                    <w:rPr>
                      <w:sz w:val="24"/>
                      <w:szCs w:val="24"/>
                    </w:rPr>
                    <w:t>MSSV</w:t>
                  </w:r>
                  <w:r w:rsidR="009C167D">
                    <w:rPr>
                      <w:sz w:val="24"/>
                      <w:szCs w:val="24"/>
                    </w:rPr>
                    <w:t xml:space="preserve"> </w:t>
                  </w:r>
                  <w:r w:rsidR="00D3643A">
                    <w:rPr>
                      <w:sz w:val="24"/>
                      <w:szCs w:val="24"/>
                    </w:rPr>
                    <w:t>2018</w:t>
                  </w:r>
                  <w:r w:rsidR="009C167D">
                    <w:rPr>
                      <w:sz w:val="24"/>
                      <w:szCs w:val="24"/>
                    </w:rPr>
                    <w:t>0088</w:t>
                  </w:r>
                </w:p>
              </w:tc>
            </w:tr>
            <w:tr w:rsidR="00E83B12" w:rsidRPr="00E83B12" w14:paraId="38B7B7F5" w14:textId="77777777" w:rsidTr="00AF464F">
              <w:tc>
                <w:tcPr>
                  <w:tcW w:w="3114" w:type="dxa"/>
                </w:tcPr>
                <w:p w14:paraId="1686004C" w14:textId="77777777" w:rsidR="00E83B12" w:rsidRPr="00E83B12" w:rsidRDefault="00E83B12" w:rsidP="00914170">
                  <w:pPr>
                    <w:framePr w:hSpace="180" w:wrap="around" w:vAnchor="text" w:hAnchor="text" w:x="478" w:y="1"/>
                    <w:ind w:firstLine="0"/>
                    <w:suppressOverlap/>
                    <w:jc w:val="left"/>
                    <w:rPr>
                      <w:sz w:val="24"/>
                      <w:szCs w:val="24"/>
                    </w:rPr>
                  </w:pPr>
                  <w:r>
                    <w:rPr>
                      <w:sz w:val="24"/>
                      <w:szCs w:val="24"/>
                    </w:rPr>
                    <w:t>ĐÀO VIỆT DŨNG</w:t>
                  </w:r>
                </w:p>
              </w:tc>
              <w:tc>
                <w:tcPr>
                  <w:tcW w:w="2551" w:type="dxa"/>
                </w:tcPr>
                <w:p w14:paraId="2DC613CA" w14:textId="77777777" w:rsidR="00E83B12" w:rsidRPr="00E83B12" w:rsidRDefault="00E83B12" w:rsidP="00914170">
                  <w:pPr>
                    <w:framePr w:hSpace="180" w:wrap="around" w:vAnchor="text" w:hAnchor="text" w:x="478" w:y="1"/>
                    <w:ind w:firstLine="0"/>
                    <w:suppressOverlap/>
                    <w:jc w:val="left"/>
                    <w:rPr>
                      <w:sz w:val="24"/>
                      <w:szCs w:val="24"/>
                    </w:rPr>
                  </w:pPr>
                  <w:r w:rsidRPr="00E83B12">
                    <w:rPr>
                      <w:sz w:val="24"/>
                      <w:szCs w:val="24"/>
                    </w:rPr>
                    <w:t>LỚP CTTN-ĐTVT-K63</w:t>
                  </w:r>
                </w:p>
              </w:tc>
              <w:tc>
                <w:tcPr>
                  <w:tcW w:w="2127" w:type="dxa"/>
                </w:tcPr>
                <w:p w14:paraId="22F1FE5B" w14:textId="375D163F" w:rsidR="00E83B12" w:rsidRPr="00E83B12" w:rsidRDefault="00FA6BA4" w:rsidP="00914170">
                  <w:pPr>
                    <w:framePr w:hSpace="180" w:wrap="around" w:vAnchor="text" w:hAnchor="text" w:x="478" w:y="1"/>
                    <w:ind w:firstLine="0"/>
                    <w:suppressOverlap/>
                    <w:jc w:val="left"/>
                    <w:rPr>
                      <w:sz w:val="24"/>
                      <w:szCs w:val="24"/>
                    </w:rPr>
                  </w:pPr>
                  <w:r w:rsidRPr="00E83B12">
                    <w:rPr>
                      <w:sz w:val="24"/>
                      <w:szCs w:val="24"/>
                    </w:rPr>
                    <w:t>MSSV</w:t>
                  </w:r>
                  <w:r>
                    <w:rPr>
                      <w:sz w:val="24"/>
                      <w:szCs w:val="24"/>
                    </w:rPr>
                    <w:t xml:space="preserve"> </w:t>
                  </w:r>
                  <w:r w:rsidR="00A405A9">
                    <w:rPr>
                      <w:sz w:val="24"/>
                      <w:szCs w:val="24"/>
                    </w:rPr>
                    <w:t>20180049</w:t>
                  </w:r>
                </w:p>
              </w:tc>
            </w:tr>
            <w:tr w:rsidR="00E83B12" w:rsidRPr="00E83B12" w14:paraId="0C13FC91" w14:textId="77777777" w:rsidTr="00AF464F">
              <w:tc>
                <w:tcPr>
                  <w:tcW w:w="3114" w:type="dxa"/>
                </w:tcPr>
                <w:p w14:paraId="7B19161B" w14:textId="77777777" w:rsidR="00E83B12" w:rsidRPr="006831F6" w:rsidRDefault="00E83B12" w:rsidP="00914170">
                  <w:pPr>
                    <w:framePr w:hSpace="180" w:wrap="around" w:vAnchor="text" w:hAnchor="text" w:x="478" w:y="1"/>
                    <w:ind w:firstLine="0"/>
                    <w:suppressOverlap/>
                    <w:jc w:val="left"/>
                    <w:rPr>
                      <w:b/>
                      <w:sz w:val="24"/>
                      <w:szCs w:val="24"/>
                    </w:rPr>
                  </w:pPr>
                  <w:proofErr w:type="spellStart"/>
                  <w:r w:rsidRPr="006831F6">
                    <w:rPr>
                      <w:b/>
                      <w:sz w:val="24"/>
                      <w:szCs w:val="24"/>
                    </w:rPr>
                    <w:t>Giảng</w:t>
                  </w:r>
                  <w:proofErr w:type="spellEnd"/>
                  <w:r w:rsidRPr="006831F6">
                    <w:rPr>
                      <w:b/>
                      <w:sz w:val="24"/>
                      <w:szCs w:val="24"/>
                    </w:rPr>
                    <w:t xml:space="preserve"> </w:t>
                  </w:r>
                  <w:proofErr w:type="spellStart"/>
                  <w:r w:rsidRPr="006831F6">
                    <w:rPr>
                      <w:b/>
                      <w:sz w:val="24"/>
                      <w:szCs w:val="24"/>
                    </w:rPr>
                    <w:t>viên</w:t>
                  </w:r>
                  <w:proofErr w:type="spellEnd"/>
                  <w:r w:rsidRPr="006831F6">
                    <w:rPr>
                      <w:b/>
                      <w:sz w:val="24"/>
                      <w:szCs w:val="24"/>
                    </w:rPr>
                    <w:t xml:space="preserve"> </w:t>
                  </w:r>
                  <w:proofErr w:type="spellStart"/>
                  <w:r w:rsidRPr="006831F6">
                    <w:rPr>
                      <w:b/>
                      <w:sz w:val="24"/>
                      <w:szCs w:val="24"/>
                    </w:rPr>
                    <w:t>hướng</w:t>
                  </w:r>
                  <w:proofErr w:type="spellEnd"/>
                  <w:r w:rsidRPr="006831F6">
                    <w:rPr>
                      <w:b/>
                      <w:sz w:val="24"/>
                      <w:szCs w:val="24"/>
                    </w:rPr>
                    <w:t xml:space="preserve"> </w:t>
                  </w:r>
                  <w:proofErr w:type="spellStart"/>
                  <w:r w:rsidRPr="006831F6">
                    <w:rPr>
                      <w:b/>
                      <w:sz w:val="24"/>
                      <w:szCs w:val="24"/>
                    </w:rPr>
                    <w:t>dẫn</w:t>
                  </w:r>
                  <w:proofErr w:type="spellEnd"/>
                  <w:r w:rsidRPr="006831F6">
                    <w:rPr>
                      <w:b/>
                      <w:sz w:val="24"/>
                      <w:szCs w:val="24"/>
                    </w:rPr>
                    <w:t>:</w:t>
                  </w:r>
                </w:p>
              </w:tc>
              <w:tc>
                <w:tcPr>
                  <w:tcW w:w="4678" w:type="dxa"/>
                  <w:gridSpan w:val="2"/>
                </w:tcPr>
                <w:p w14:paraId="0C71FD6D" w14:textId="77777777" w:rsidR="00E83B12" w:rsidRPr="00E83B12" w:rsidRDefault="00E83B12" w:rsidP="00914170">
                  <w:pPr>
                    <w:framePr w:hSpace="180" w:wrap="around" w:vAnchor="text" w:hAnchor="text" w:x="478" w:y="1"/>
                    <w:ind w:firstLine="0"/>
                    <w:suppressOverlap/>
                    <w:jc w:val="left"/>
                    <w:rPr>
                      <w:sz w:val="24"/>
                      <w:szCs w:val="24"/>
                    </w:rPr>
                  </w:pPr>
                  <w:r w:rsidRPr="00E83B12">
                    <w:rPr>
                      <w:sz w:val="24"/>
                      <w:szCs w:val="24"/>
                    </w:rPr>
                    <w:t xml:space="preserve">TS. </w:t>
                  </w:r>
                  <w:r>
                    <w:rPr>
                      <w:sz w:val="24"/>
                      <w:szCs w:val="24"/>
                    </w:rPr>
                    <w:t>HÀN HUY DŨNG</w:t>
                  </w:r>
                </w:p>
              </w:tc>
            </w:tr>
          </w:tbl>
          <w:p w14:paraId="5289FF4E" w14:textId="77777777" w:rsidR="00B06097" w:rsidRDefault="00B06097" w:rsidP="00106910">
            <w:pPr>
              <w:jc w:val="center"/>
              <w:rPr>
                <w:sz w:val="28"/>
                <w:szCs w:val="28"/>
              </w:rPr>
            </w:pPr>
          </w:p>
          <w:p w14:paraId="1EBB75D3" w14:textId="77777777" w:rsidR="00276622" w:rsidRDefault="00276622" w:rsidP="00106910">
            <w:pPr>
              <w:jc w:val="center"/>
              <w:rPr>
                <w:sz w:val="28"/>
                <w:szCs w:val="28"/>
              </w:rPr>
            </w:pPr>
          </w:p>
          <w:p w14:paraId="20C369AB" w14:textId="73DB2291" w:rsidR="00BF0A5E" w:rsidRPr="00796813" w:rsidRDefault="00A824A0" w:rsidP="00106910">
            <w:pPr>
              <w:jc w:val="center"/>
              <w:rPr>
                <w:sz w:val="28"/>
                <w:szCs w:val="28"/>
              </w:rPr>
            </w:pPr>
            <w:proofErr w:type="spellStart"/>
            <w:r w:rsidRPr="002D1338">
              <w:rPr>
                <w:sz w:val="28"/>
                <w:szCs w:val="28"/>
              </w:rPr>
              <w:t>Hà</w:t>
            </w:r>
            <w:proofErr w:type="spellEnd"/>
            <w:r w:rsidRPr="002D1338">
              <w:rPr>
                <w:sz w:val="28"/>
                <w:szCs w:val="28"/>
              </w:rPr>
              <w:t xml:space="preserve"> </w:t>
            </w:r>
            <w:proofErr w:type="spellStart"/>
            <w:r w:rsidRPr="002D1338">
              <w:rPr>
                <w:sz w:val="28"/>
                <w:szCs w:val="28"/>
              </w:rPr>
              <w:t>Nội</w:t>
            </w:r>
            <w:proofErr w:type="spellEnd"/>
            <w:r w:rsidRPr="002D1338">
              <w:rPr>
                <w:sz w:val="28"/>
                <w:szCs w:val="28"/>
              </w:rPr>
              <w:t xml:space="preserve">, </w:t>
            </w:r>
            <w:r w:rsidR="00096C71">
              <w:rPr>
                <w:sz w:val="28"/>
                <w:szCs w:val="28"/>
              </w:rPr>
              <w:t>7</w:t>
            </w:r>
            <w:r w:rsidRPr="002D1338">
              <w:rPr>
                <w:sz w:val="28"/>
                <w:szCs w:val="28"/>
              </w:rPr>
              <w:t>-202</w:t>
            </w:r>
            <w:r w:rsidR="00096C71">
              <w:rPr>
                <w:sz w:val="28"/>
                <w:szCs w:val="28"/>
              </w:rPr>
              <w:t>1</w:t>
            </w:r>
          </w:p>
        </w:tc>
      </w:tr>
      <w:bookmarkEnd w:id="1"/>
    </w:tbl>
    <w:p w14:paraId="7DB0531D" w14:textId="77777777" w:rsidR="00B836A5" w:rsidRDefault="00B836A5" w:rsidP="00E64A7D">
      <w:pPr>
        <w:pStyle w:val="u1"/>
        <w:numPr>
          <w:ilvl w:val="0"/>
          <w:numId w:val="0"/>
        </w:numPr>
        <w:jc w:val="both"/>
        <w:sectPr w:rsidR="00B836A5" w:rsidSect="00C92AA0">
          <w:footerReference w:type="even" r:id="rId12"/>
          <w:footerReference w:type="default" r:id="rId13"/>
          <w:pgSz w:w="11906" w:h="16838" w:code="9"/>
          <w:pgMar w:top="1134" w:right="1701" w:bottom="1418" w:left="1134" w:header="851" w:footer="431" w:gutter="0"/>
          <w:pgNumType w:fmt="upperLetter" w:start="1"/>
          <w:cols w:space="454"/>
          <w:docGrid w:type="lines" w:linePitch="360"/>
        </w:sectPr>
      </w:pPr>
    </w:p>
    <w:p w14:paraId="72A8DC48" w14:textId="66BCCCF2" w:rsidR="00AF3353" w:rsidRPr="00AF3353" w:rsidRDefault="00AF3353" w:rsidP="00AF3353">
      <w:pPr>
        <w:spacing w:after="0" w:line="240" w:lineRule="auto"/>
        <w:ind w:firstLine="0"/>
        <w:jc w:val="center"/>
        <w:rPr>
          <w:b/>
          <w:sz w:val="28"/>
          <w:szCs w:val="28"/>
        </w:rPr>
      </w:pPr>
      <w:r w:rsidRPr="00AF3353">
        <w:rPr>
          <w:b/>
          <w:sz w:val="28"/>
          <w:szCs w:val="28"/>
        </w:rPr>
        <w:lastRenderedPageBreak/>
        <w:t xml:space="preserve">ĐÁNH GIÁ QUYỂN </w:t>
      </w:r>
      <w:r w:rsidR="00FA6BA4">
        <w:rPr>
          <w:b/>
          <w:sz w:val="28"/>
          <w:szCs w:val="28"/>
        </w:rPr>
        <w:t xml:space="preserve">BÀI TẬP LỚN MÔN </w:t>
      </w:r>
      <w:r w:rsidR="00043D65">
        <w:rPr>
          <w:b/>
          <w:sz w:val="28"/>
          <w:szCs w:val="28"/>
        </w:rPr>
        <w:t xml:space="preserve">KỸ THUẬT </w:t>
      </w:r>
      <w:r w:rsidR="00FA6BA4">
        <w:rPr>
          <w:b/>
          <w:sz w:val="28"/>
          <w:szCs w:val="28"/>
        </w:rPr>
        <w:t>VI XỬ LÝ</w:t>
      </w:r>
    </w:p>
    <w:p w14:paraId="5317A3B3" w14:textId="77777777" w:rsidR="00AF3353" w:rsidRPr="00AF3353" w:rsidRDefault="00AF3353" w:rsidP="00AF3353">
      <w:pPr>
        <w:spacing w:after="0" w:line="240" w:lineRule="auto"/>
        <w:ind w:firstLine="0"/>
        <w:jc w:val="center"/>
        <w:rPr>
          <w:sz w:val="28"/>
          <w:szCs w:val="28"/>
        </w:rPr>
      </w:pPr>
      <w:r w:rsidRPr="00AF3353">
        <w:rPr>
          <w:sz w:val="28"/>
          <w:szCs w:val="28"/>
        </w:rPr>
        <w:t>(</w:t>
      </w:r>
      <w:proofErr w:type="spellStart"/>
      <w:r w:rsidRPr="00AF3353">
        <w:rPr>
          <w:sz w:val="28"/>
          <w:szCs w:val="28"/>
        </w:rPr>
        <w:t>Dùng</w:t>
      </w:r>
      <w:proofErr w:type="spellEnd"/>
      <w:r w:rsidRPr="00AF3353">
        <w:rPr>
          <w:sz w:val="28"/>
          <w:szCs w:val="28"/>
        </w:rPr>
        <w:t xml:space="preserve"> </w:t>
      </w:r>
      <w:proofErr w:type="spellStart"/>
      <w:r w:rsidRPr="00AF3353">
        <w:rPr>
          <w:sz w:val="28"/>
          <w:szCs w:val="28"/>
        </w:rPr>
        <w:t>cho</w:t>
      </w:r>
      <w:proofErr w:type="spellEnd"/>
      <w:r w:rsidRPr="00AF3353">
        <w:rPr>
          <w:sz w:val="28"/>
          <w:szCs w:val="28"/>
        </w:rPr>
        <w:t xml:space="preserve"> </w:t>
      </w:r>
      <w:proofErr w:type="spellStart"/>
      <w:r w:rsidRPr="00AF3353">
        <w:rPr>
          <w:sz w:val="28"/>
          <w:szCs w:val="28"/>
        </w:rPr>
        <w:t>giảng</w:t>
      </w:r>
      <w:proofErr w:type="spellEnd"/>
      <w:r w:rsidRPr="00AF3353">
        <w:rPr>
          <w:sz w:val="28"/>
          <w:szCs w:val="28"/>
        </w:rPr>
        <w:t xml:space="preserve"> </w:t>
      </w:r>
      <w:proofErr w:type="spellStart"/>
      <w:r w:rsidRPr="00AF3353">
        <w:rPr>
          <w:sz w:val="28"/>
          <w:szCs w:val="28"/>
        </w:rPr>
        <w:t>viên</w:t>
      </w:r>
      <w:proofErr w:type="spellEnd"/>
      <w:r w:rsidRPr="00AF3353">
        <w:rPr>
          <w:sz w:val="28"/>
          <w:szCs w:val="28"/>
        </w:rPr>
        <w:t xml:space="preserve"> </w:t>
      </w:r>
      <w:proofErr w:type="spellStart"/>
      <w:r w:rsidRPr="00AF3353">
        <w:rPr>
          <w:sz w:val="28"/>
          <w:szCs w:val="28"/>
        </w:rPr>
        <w:t>hướng</w:t>
      </w:r>
      <w:proofErr w:type="spellEnd"/>
      <w:r w:rsidRPr="00AF3353">
        <w:rPr>
          <w:sz w:val="28"/>
          <w:szCs w:val="28"/>
        </w:rPr>
        <w:t xml:space="preserve"> </w:t>
      </w:r>
      <w:proofErr w:type="spellStart"/>
      <w:r w:rsidRPr="00AF3353">
        <w:rPr>
          <w:sz w:val="28"/>
          <w:szCs w:val="28"/>
        </w:rPr>
        <w:t>dẫn</w:t>
      </w:r>
      <w:proofErr w:type="spellEnd"/>
      <w:r w:rsidRPr="00AF3353">
        <w:rPr>
          <w:sz w:val="28"/>
          <w:szCs w:val="28"/>
        </w:rPr>
        <w:t>)</w:t>
      </w:r>
    </w:p>
    <w:p w14:paraId="4CEFF972" w14:textId="77777777" w:rsidR="00AF3353" w:rsidRPr="00AF3353" w:rsidRDefault="00AF3353" w:rsidP="00AF3353">
      <w:pPr>
        <w:spacing w:after="0" w:line="240" w:lineRule="auto"/>
        <w:ind w:firstLine="0"/>
        <w:jc w:val="center"/>
        <w:rPr>
          <w:sz w:val="28"/>
          <w:szCs w:val="28"/>
        </w:rPr>
      </w:pPr>
    </w:p>
    <w:p w14:paraId="2D416813" w14:textId="522632D9" w:rsidR="00AF3353" w:rsidRPr="00AF3353" w:rsidRDefault="00AF3353" w:rsidP="00AF3353">
      <w:pPr>
        <w:tabs>
          <w:tab w:val="left" w:leader="dot" w:pos="9000"/>
        </w:tabs>
        <w:spacing w:after="0" w:line="240" w:lineRule="auto"/>
        <w:ind w:firstLine="0"/>
      </w:pPr>
      <w:proofErr w:type="spellStart"/>
      <w:r w:rsidRPr="00AF3353">
        <w:t>Tên</w:t>
      </w:r>
      <w:proofErr w:type="spellEnd"/>
      <w:r w:rsidRPr="00AF3353">
        <w:t xml:space="preserve"> </w:t>
      </w:r>
      <w:proofErr w:type="spellStart"/>
      <w:r w:rsidRPr="00AF3353">
        <w:t>giảng</w:t>
      </w:r>
      <w:proofErr w:type="spellEnd"/>
      <w:r w:rsidRPr="00AF3353">
        <w:t xml:space="preserve"> </w:t>
      </w:r>
      <w:proofErr w:type="spellStart"/>
      <w:r w:rsidRPr="00AF3353">
        <w:t>viên</w:t>
      </w:r>
      <w:proofErr w:type="spellEnd"/>
      <w:r w:rsidRPr="00AF3353">
        <w:t xml:space="preserve"> </w:t>
      </w:r>
      <w:proofErr w:type="spellStart"/>
      <w:r w:rsidRPr="00AF3353">
        <w:t>đánh</w:t>
      </w:r>
      <w:proofErr w:type="spellEnd"/>
      <w:r w:rsidRPr="00AF3353">
        <w:t xml:space="preserve"> </w:t>
      </w:r>
      <w:proofErr w:type="spellStart"/>
      <w:r w:rsidRPr="00AF3353">
        <w:t>giá</w:t>
      </w:r>
      <w:proofErr w:type="spellEnd"/>
      <w:r w:rsidRPr="00AF3353">
        <w:t>:</w:t>
      </w:r>
      <w:r w:rsidR="00F96C09">
        <w:t xml:space="preserve"> </w:t>
      </w:r>
      <w:r w:rsidR="00FA6BA4">
        <w:t>HÀN HUY DŨNG</w:t>
      </w:r>
    </w:p>
    <w:p w14:paraId="41427CB1" w14:textId="71FD9F52" w:rsidR="00AF3353" w:rsidRPr="00AF3353" w:rsidRDefault="00FA6BA4" w:rsidP="00AF3353">
      <w:pPr>
        <w:tabs>
          <w:tab w:val="left" w:leader="dot" w:pos="5760"/>
          <w:tab w:val="left" w:leader="dot" w:pos="9000"/>
        </w:tabs>
        <w:spacing w:after="0" w:line="240" w:lineRule="auto"/>
        <w:ind w:firstLine="0"/>
      </w:pPr>
      <w:proofErr w:type="spellStart"/>
      <w:r>
        <w:t>Tên</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Nhóm</w:t>
      </w:r>
      <w:proofErr w:type="spellEnd"/>
      <w:r>
        <w:t xml:space="preserve"> 2.</w:t>
      </w:r>
    </w:p>
    <w:p w14:paraId="248DF336" w14:textId="36E89FBF" w:rsidR="00AF3353" w:rsidRPr="00AF3353" w:rsidRDefault="00AF3353" w:rsidP="00F96C09">
      <w:pPr>
        <w:tabs>
          <w:tab w:val="left" w:leader="dot" w:pos="9000"/>
        </w:tabs>
        <w:spacing w:after="0" w:line="240" w:lineRule="auto"/>
        <w:ind w:firstLine="0"/>
      </w:pPr>
      <w:proofErr w:type="spellStart"/>
      <w:r w:rsidRPr="00AF3353">
        <w:t>Tên</w:t>
      </w:r>
      <w:proofErr w:type="spellEnd"/>
      <w:r w:rsidRPr="00AF3353">
        <w:t xml:space="preserve"> </w:t>
      </w:r>
      <w:proofErr w:type="spellStart"/>
      <w:r w:rsidR="00FA6BA4">
        <w:t>đề</w:t>
      </w:r>
      <w:proofErr w:type="spellEnd"/>
      <w:r w:rsidR="00FA6BA4">
        <w:t xml:space="preserve"> </w:t>
      </w:r>
      <w:proofErr w:type="spellStart"/>
      <w:r w:rsidR="00FA6BA4">
        <w:t>tài</w:t>
      </w:r>
      <w:proofErr w:type="spellEnd"/>
      <w:r w:rsidRPr="00AF3353">
        <w:t>:</w:t>
      </w:r>
      <w:r w:rsidR="00FA6BA4">
        <w:t xml:space="preserve"> </w:t>
      </w:r>
      <w:proofErr w:type="spellStart"/>
      <w:r w:rsidR="00FA6BA4">
        <w:t>Thiết</w:t>
      </w:r>
      <w:proofErr w:type="spellEnd"/>
      <w:r w:rsidR="00FA6BA4">
        <w:t xml:space="preserve"> </w:t>
      </w:r>
      <w:proofErr w:type="spellStart"/>
      <w:r w:rsidR="00FA6BA4">
        <w:t>kế</w:t>
      </w:r>
      <w:proofErr w:type="spellEnd"/>
      <w:r w:rsidR="00FA6BA4">
        <w:t xml:space="preserve"> </w:t>
      </w:r>
      <w:proofErr w:type="spellStart"/>
      <w:r w:rsidR="00FA6BA4">
        <w:t>xe</w:t>
      </w:r>
      <w:proofErr w:type="spellEnd"/>
      <w:r w:rsidR="00FA6BA4">
        <w:t xml:space="preserve"> </w:t>
      </w:r>
      <w:proofErr w:type="spellStart"/>
      <w:r w:rsidR="00FA6BA4">
        <w:t>dò</w:t>
      </w:r>
      <w:proofErr w:type="spellEnd"/>
      <w:r w:rsidR="00FA6BA4">
        <w:t xml:space="preserve"> </w:t>
      </w:r>
      <w:r w:rsidR="008F36F5">
        <w:t>line</w:t>
      </w:r>
    </w:p>
    <w:p w14:paraId="489C1FFD" w14:textId="6D116937" w:rsidR="00AF3353" w:rsidRPr="00AF3353" w:rsidRDefault="00AF3353" w:rsidP="00AF3353">
      <w:pPr>
        <w:spacing w:line="240" w:lineRule="auto"/>
        <w:ind w:firstLine="0"/>
        <w:rPr>
          <w:b/>
          <w:i/>
        </w:rPr>
      </w:pPr>
      <w:proofErr w:type="spellStart"/>
      <w:r w:rsidRPr="00AF3353">
        <w:rPr>
          <w:b/>
          <w:i/>
        </w:rPr>
        <w:t>Nhận</w:t>
      </w:r>
      <w:proofErr w:type="spellEnd"/>
      <w:r w:rsidRPr="00AF3353">
        <w:rPr>
          <w:b/>
          <w:i/>
        </w:rPr>
        <w:t xml:space="preserve"> </w:t>
      </w:r>
      <w:proofErr w:type="spellStart"/>
      <w:r w:rsidRPr="00AF3353">
        <w:rPr>
          <w:b/>
          <w:i/>
        </w:rPr>
        <w:t>xét</w:t>
      </w:r>
      <w:proofErr w:type="spellEnd"/>
      <w:r w:rsidRPr="00AF3353">
        <w:rPr>
          <w:b/>
          <w:i/>
        </w:rPr>
        <w:t xml:space="preserve"> </w:t>
      </w:r>
    </w:p>
    <w:p w14:paraId="28841955" w14:textId="77777777" w:rsidR="00AF3353" w:rsidRPr="00AF3353" w:rsidRDefault="00AF3353" w:rsidP="00AF3353">
      <w:pPr>
        <w:tabs>
          <w:tab w:val="left" w:leader="dot" w:pos="9000"/>
        </w:tabs>
        <w:spacing w:after="0" w:line="240" w:lineRule="auto"/>
        <w:ind w:firstLine="0"/>
      </w:pPr>
      <w:r w:rsidRPr="00AF3353">
        <w:tab/>
      </w:r>
    </w:p>
    <w:p w14:paraId="6ECCA559" w14:textId="77777777" w:rsidR="00AF3353" w:rsidRPr="00AF3353" w:rsidRDefault="00AF3353" w:rsidP="00AF3353">
      <w:pPr>
        <w:tabs>
          <w:tab w:val="left" w:leader="dot" w:pos="9000"/>
        </w:tabs>
        <w:spacing w:after="0" w:line="240" w:lineRule="auto"/>
        <w:ind w:firstLine="0"/>
      </w:pPr>
      <w:r w:rsidRPr="00AF3353">
        <w:tab/>
      </w:r>
    </w:p>
    <w:p w14:paraId="3BF02E82" w14:textId="77777777" w:rsidR="00AF3353" w:rsidRPr="00AF3353" w:rsidRDefault="00AF3353" w:rsidP="00AF3353">
      <w:pPr>
        <w:tabs>
          <w:tab w:val="left" w:leader="dot" w:pos="9000"/>
        </w:tabs>
        <w:spacing w:after="0" w:line="240" w:lineRule="auto"/>
        <w:ind w:firstLine="0"/>
      </w:pPr>
      <w:r w:rsidRPr="00AF3353">
        <w:tab/>
      </w:r>
    </w:p>
    <w:p w14:paraId="08350FB7" w14:textId="77777777" w:rsidR="00AF3353" w:rsidRPr="00AF3353" w:rsidRDefault="00AF3353" w:rsidP="00AF3353">
      <w:pPr>
        <w:tabs>
          <w:tab w:val="left" w:leader="dot" w:pos="9000"/>
        </w:tabs>
        <w:spacing w:after="0" w:line="240" w:lineRule="auto"/>
        <w:ind w:firstLine="0"/>
      </w:pPr>
      <w:r w:rsidRPr="00AF3353">
        <w:tab/>
      </w:r>
    </w:p>
    <w:p w14:paraId="76A894D4" w14:textId="77777777" w:rsidR="00AF3353" w:rsidRPr="00AF3353" w:rsidRDefault="00AF3353" w:rsidP="00AF3353">
      <w:pPr>
        <w:tabs>
          <w:tab w:val="left" w:leader="dot" w:pos="9000"/>
        </w:tabs>
        <w:spacing w:after="0" w:line="240" w:lineRule="auto"/>
        <w:ind w:firstLine="0"/>
      </w:pPr>
      <w:r w:rsidRPr="00AF3353">
        <w:tab/>
      </w:r>
    </w:p>
    <w:p w14:paraId="3C626F71" w14:textId="77777777" w:rsidR="00AF3353" w:rsidRPr="00AF3353" w:rsidRDefault="00AF3353" w:rsidP="00AF3353">
      <w:pPr>
        <w:tabs>
          <w:tab w:val="left" w:leader="dot" w:pos="9000"/>
        </w:tabs>
        <w:spacing w:after="0" w:line="240" w:lineRule="auto"/>
        <w:ind w:firstLine="0"/>
      </w:pPr>
      <w:r w:rsidRPr="00AF3353">
        <w:tab/>
      </w:r>
    </w:p>
    <w:p w14:paraId="275A2795" w14:textId="77777777" w:rsidR="00AF3353" w:rsidRPr="00AF3353" w:rsidRDefault="00AF3353" w:rsidP="00AF3353">
      <w:pPr>
        <w:tabs>
          <w:tab w:val="left" w:leader="dot" w:pos="9000"/>
        </w:tabs>
        <w:spacing w:after="0" w:line="240" w:lineRule="auto"/>
        <w:ind w:firstLine="0"/>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45"/>
      </w:tblGrid>
      <w:tr w:rsidR="00AF3353" w:rsidRPr="00AF3353" w14:paraId="6F8BFC7C" w14:textId="77777777" w:rsidTr="00B640EB">
        <w:tc>
          <w:tcPr>
            <w:tcW w:w="4642" w:type="dxa"/>
          </w:tcPr>
          <w:p w14:paraId="48AD3753" w14:textId="77777777" w:rsidR="00AF3353" w:rsidRPr="00AF3353" w:rsidRDefault="00AF3353" w:rsidP="00AF3353">
            <w:pPr>
              <w:spacing w:line="240" w:lineRule="auto"/>
              <w:ind w:firstLine="0"/>
            </w:pPr>
          </w:p>
        </w:tc>
        <w:tc>
          <w:tcPr>
            <w:tcW w:w="4643" w:type="dxa"/>
          </w:tcPr>
          <w:p w14:paraId="38304DD5" w14:textId="77777777" w:rsidR="00AF3353" w:rsidRPr="00AF3353" w:rsidRDefault="00AF3353" w:rsidP="00AF3353">
            <w:pPr>
              <w:spacing w:line="240" w:lineRule="auto"/>
              <w:ind w:firstLine="0"/>
              <w:jc w:val="center"/>
            </w:pPr>
            <w:proofErr w:type="spellStart"/>
            <w:r w:rsidRPr="00AF3353">
              <w:t>Ngày</w:t>
            </w:r>
            <w:proofErr w:type="spellEnd"/>
            <w:r w:rsidRPr="00AF3353">
              <w:t>: … / … / 20…</w:t>
            </w:r>
          </w:p>
          <w:p w14:paraId="3026C6B0" w14:textId="77777777" w:rsidR="00AF3353" w:rsidRPr="00AF3353" w:rsidRDefault="00AF3353" w:rsidP="00AF3353">
            <w:pPr>
              <w:spacing w:line="240" w:lineRule="auto"/>
              <w:ind w:firstLine="0"/>
              <w:jc w:val="center"/>
              <w:rPr>
                <w:b/>
              </w:rPr>
            </w:pPr>
            <w:proofErr w:type="spellStart"/>
            <w:r w:rsidRPr="00AF3353">
              <w:rPr>
                <w:b/>
              </w:rPr>
              <w:t>Người</w:t>
            </w:r>
            <w:proofErr w:type="spellEnd"/>
            <w:r w:rsidRPr="00AF3353">
              <w:rPr>
                <w:b/>
              </w:rPr>
              <w:t xml:space="preserve"> </w:t>
            </w:r>
            <w:proofErr w:type="spellStart"/>
            <w:r w:rsidRPr="00AF3353">
              <w:rPr>
                <w:b/>
              </w:rPr>
              <w:t>nhận</w:t>
            </w:r>
            <w:proofErr w:type="spellEnd"/>
            <w:r w:rsidRPr="00AF3353">
              <w:rPr>
                <w:b/>
              </w:rPr>
              <w:t xml:space="preserve"> </w:t>
            </w:r>
            <w:proofErr w:type="spellStart"/>
            <w:r w:rsidRPr="00AF3353">
              <w:rPr>
                <w:b/>
              </w:rPr>
              <w:t>xét</w:t>
            </w:r>
            <w:proofErr w:type="spellEnd"/>
          </w:p>
          <w:p w14:paraId="5AA10D67" w14:textId="77777777" w:rsidR="00AF3353" w:rsidRPr="00AF3353" w:rsidRDefault="00AF3353" w:rsidP="00AF3353">
            <w:pPr>
              <w:spacing w:line="240" w:lineRule="auto"/>
              <w:ind w:firstLine="0"/>
              <w:jc w:val="center"/>
            </w:pPr>
            <w:r w:rsidRPr="00AF3353">
              <w:t>(</w:t>
            </w:r>
            <w:proofErr w:type="spellStart"/>
            <w:r w:rsidRPr="00AF3353">
              <w:t>Ký</w:t>
            </w:r>
            <w:proofErr w:type="spellEnd"/>
            <w:r w:rsidRPr="00AF3353">
              <w:t xml:space="preserve"> </w:t>
            </w:r>
            <w:proofErr w:type="spellStart"/>
            <w:r w:rsidRPr="00AF3353">
              <w:t>và</w:t>
            </w:r>
            <w:proofErr w:type="spellEnd"/>
            <w:r w:rsidRPr="00AF3353">
              <w:t xml:space="preserve"> </w:t>
            </w:r>
            <w:proofErr w:type="spellStart"/>
            <w:r w:rsidRPr="00AF3353">
              <w:t>ghi</w:t>
            </w:r>
            <w:proofErr w:type="spellEnd"/>
            <w:r w:rsidRPr="00AF3353">
              <w:t xml:space="preserve"> </w:t>
            </w:r>
            <w:proofErr w:type="spellStart"/>
            <w:r w:rsidRPr="00AF3353">
              <w:t>rõ</w:t>
            </w:r>
            <w:proofErr w:type="spellEnd"/>
            <w:r w:rsidRPr="00AF3353">
              <w:t xml:space="preserve"> </w:t>
            </w:r>
            <w:proofErr w:type="spellStart"/>
            <w:r w:rsidRPr="00AF3353">
              <w:t>họ</w:t>
            </w:r>
            <w:proofErr w:type="spellEnd"/>
            <w:r w:rsidRPr="00AF3353">
              <w:t xml:space="preserve"> </w:t>
            </w:r>
            <w:proofErr w:type="spellStart"/>
            <w:r w:rsidRPr="00AF3353">
              <w:t>tên</w:t>
            </w:r>
            <w:proofErr w:type="spellEnd"/>
            <w:r w:rsidRPr="00AF3353">
              <w:t>)</w:t>
            </w:r>
          </w:p>
        </w:tc>
      </w:tr>
    </w:tbl>
    <w:p w14:paraId="6862199B" w14:textId="77777777" w:rsidR="00AF3353" w:rsidRPr="00AF3353" w:rsidRDefault="00AF3353" w:rsidP="00AF3353">
      <w:pPr>
        <w:ind w:firstLine="0"/>
      </w:pPr>
    </w:p>
    <w:p w14:paraId="22128F57" w14:textId="77777777" w:rsidR="005F2226" w:rsidRPr="00C51B23" w:rsidRDefault="005F2226" w:rsidP="005F2226"/>
    <w:p w14:paraId="3723DC82" w14:textId="77777777" w:rsidR="00F96C09" w:rsidRDefault="005F2226" w:rsidP="00F96C09">
      <w:pPr>
        <w:spacing w:after="0" w:line="240" w:lineRule="auto"/>
        <w:ind w:firstLine="0"/>
        <w:jc w:val="center"/>
      </w:pPr>
      <w:r w:rsidRPr="00C51B23">
        <w:tab/>
      </w:r>
      <w:r>
        <w:tab/>
      </w:r>
      <w:r>
        <w:tab/>
      </w:r>
      <w:r>
        <w:tab/>
      </w:r>
      <w:r>
        <w:tab/>
      </w:r>
      <w:r>
        <w:tab/>
      </w:r>
      <w:r>
        <w:tab/>
      </w:r>
      <w:r>
        <w:tab/>
      </w:r>
    </w:p>
    <w:p w14:paraId="2825DBB3" w14:textId="77777777" w:rsidR="00F96C09" w:rsidRDefault="00F96C09">
      <w:pPr>
        <w:spacing w:before="0" w:after="200" w:line="276" w:lineRule="auto"/>
        <w:ind w:firstLine="0"/>
        <w:jc w:val="left"/>
      </w:pPr>
      <w:r>
        <w:br w:type="page"/>
      </w:r>
    </w:p>
    <w:p w14:paraId="70716E80" w14:textId="3AB24BEC" w:rsidR="00E7754F" w:rsidRPr="00D45A66" w:rsidRDefault="00AF79CD" w:rsidP="00D45A66">
      <w:pPr>
        <w:spacing w:before="0" w:after="600"/>
        <w:jc w:val="center"/>
        <w:rPr>
          <w:b/>
          <w:sz w:val="32"/>
          <w:szCs w:val="32"/>
        </w:rPr>
      </w:pPr>
      <w:r w:rsidRPr="00D45A66">
        <w:rPr>
          <w:b/>
          <w:sz w:val="32"/>
          <w:szCs w:val="32"/>
        </w:rPr>
        <w:lastRenderedPageBreak/>
        <w:t>LỜI NÓI ĐẦU</w:t>
      </w:r>
    </w:p>
    <w:p w14:paraId="613EF62B" w14:textId="77777777" w:rsidR="00FA6BA4" w:rsidRDefault="00FA6BA4" w:rsidP="00FA6BA4">
      <w:pPr>
        <w:rPr>
          <w:rFonts w:eastAsia="Times New Roman"/>
          <w:color w:val="000000" w:themeColor="text1"/>
        </w:rPr>
      </w:pPr>
      <w:proofErr w:type="spellStart"/>
      <w:r>
        <w:rPr>
          <w:rFonts w:eastAsia="Times New Roman"/>
          <w:color w:val="000000" w:themeColor="text1"/>
        </w:rPr>
        <w:t>Môn</w:t>
      </w:r>
      <w:proofErr w:type="spellEnd"/>
      <w:r>
        <w:rPr>
          <w:rFonts w:eastAsia="Times New Roman"/>
          <w:color w:val="000000" w:themeColor="text1"/>
        </w:rPr>
        <w:t xml:space="preserve"> </w:t>
      </w:r>
      <w:proofErr w:type="spellStart"/>
      <w:r>
        <w:rPr>
          <w:rFonts w:eastAsia="Times New Roman"/>
          <w:color w:val="000000" w:themeColor="text1"/>
        </w:rPr>
        <w:t>kỹ</w:t>
      </w:r>
      <w:proofErr w:type="spellEnd"/>
      <w:r>
        <w:rPr>
          <w:rFonts w:eastAsia="Times New Roman"/>
          <w:color w:val="000000" w:themeColor="text1"/>
        </w:rPr>
        <w:t xml:space="preserve"> </w:t>
      </w:r>
      <w:proofErr w:type="spellStart"/>
      <w:r>
        <w:rPr>
          <w:rFonts w:eastAsia="Times New Roman"/>
          <w:color w:val="000000" w:themeColor="text1"/>
        </w:rPr>
        <w:t>thuật</w:t>
      </w:r>
      <w:proofErr w:type="spellEnd"/>
      <w:r>
        <w:rPr>
          <w:rFonts w:eastAsia="Times New Roman"/>
          <w:color w:val="000000" w:themeColor="text1"/>
        </w:rPr>
        <w:t xml:space="preserve"> vi </w:t>
      </w:r>
      <w:proofErr w:type="spellStart"/>
      <w:r>
        <w:rPr>
          <w:rFonts w:eastAsia="Times New Roman"/>
          <w:color w:val="000000" w:themeColor="text1"/>
        </w:rPr>
        <w:t>xử</w:t>
      </w:r>
      <w:proofErr w:type="spellEnd"/>
      <w:r>
        <w:rPr>
          <w:rFonts w:eastAsia="Times New Roman"/>
          <w:color w:val="000000" w:themeColor="text1"/>
        </w:rPr>
        <w:t xml:space="preserve"> </w:t>
      </w:r>
      <w:proofErr w:type="spellStart"/>
      <w:r>
        <w:rPr>
          <w:rFonts w:eastAsia="Times New Roman"/>
          <w:color w:val="000000" w:themeColor="text1"/>
        </w:rPr>
        <w:t>lý</w:t>
      </w:r>
      <w:proofErr w:type="spellEnd"/>
      <w:r>
        <w:rPr>
          <w:rFonts w:eastAsia="Times New Roman"/>
          <w:color w:val="000000" w:themeColor="text1"/>
        </w:rPr>
        <w:t xml:space="preserve"> </w:t>
      </w:r>
      <w:proofErr w:type="spellStart"/>
      <w:r>
        <w:rPr>
          <w:rFonts w:eastAsia="Times New Roman"/>
          <w:color w:val="000000" w:themeColor="text1"/>
        </w:rPr>
        <w:t>là</w:t>
      </w:r>
      <w:proofErr w:type="spellEnd"/>
      <w:r>
        <w:rPr>
          <w:rFonts w:eastAsia="Times New Roman"/>
          <w:color w:val="000000" w:themeColor="text1"/>
        </w:rPr>
        <w:t xml:space="preserve"> </w:t>
      </w:r>
      <w:proofErr w:type="spellStart"/>
      <w:r>
        <w:rPr>
          <w:rFonts w:eastAsia="Times New Roman"/>
          <w:color w:val="000000" w:themeColor="text1"/>
        </w:rPr>
        <w:t>một</w:t>
      </w:r>
      <w:proofErr w:type="spellEnd"/>
      <w:r>
        <w:rPr>
          <w:rFonts w:eastAsia="Times New Roman"/>
          <w:color w:val="000000" w:themeColor="text1"/>
        </w:rPr>
        <w:t xml:space="preserve"> </w:t>
      </w:r>
      <w:proofErr w:type="spellStart"/>
      <w:r>
        <w:rPr>
          <w:rFonts w:eastAsia="Times New Roman"/>
          <w:color w:val="000000" w:themeColor="text1"/>
        </w:rPr>
        <w:t>môn</w:t>
      </w:r>
      <w:proofErr w:type="spellEnd"/>
      <w:r>
        <w:rPr>
          <w:rFonts w:eastAsia="Times New Roman"/>
          <w:color w:val="000000" w:themeColor="text1"/>
        </w:rPr>
        <w:t xml:space="preserve"> </w:t>
      </w:r>
      <w:proofErr w:type="spellStart"/>
      <w:r>
        <w:rPr>
          <w:rFonts w:eastAsia="Times New Roman"/>
          <w:color w:val="000000" w:themeColor="text1"/>
        </w:rPr>
        <w:t>học</w:t>
      </w:r>
      <w:proofErr w:type="spellEnd"/>
      <w:r>
        <w:rPr>
          <w:rFonts w:eastAsia="Times New Roman"/>
          <w:color w:val="000000" w:themeColor="text1"/>
        </w:rPr>
        <w:t xml:space="preserve"> </w:t>
      </w:r>
      <w:proofErr w:type="spellStart"/>
      <w:r>
        <w:rPr>
          <w:rFonts w:eastAsia="Times New Roman"/>
          <w:color w:val="000000" w:themeColor="text1"/>
        </w:rPr>
        <w:t>rất</w:t>
      </w:r>
      <w:proofErr w:type="spellEnd"/>
      <w:r>
        <w:rPr>
          <w:rFonts w:eastAsia="Times New Roman"/>
          <w:color w:val="000000" w:themeColor="text1"/>
        </w:rPr>
        <w:t xml:space="preserve"> </w:t>
      </w:r>
      <w:proofErr w:type="spellStart"/>
      <w:r>
        <w:rPr>
          <w:rFonts w:eastAsia="Times New Roman"/>
          <w:color w:val="000000" w:themeColor="text1"/>
        </w:rPr>
        <w:t>quan</w:t>
      </w:r>
      <w:proofErr w:type="spellEnd"/>
      <w:r>
        <w:rPr>
          <w:rFonts w:eastAsia="Times New Roman"/>
          <w:color w:val="000000" w:themeColor="text1"/>
        </w:rPr>
        <w:t xml:space="preserve"> </w:t>
      </w:r>
      <w:proofErr w:type="spellStart"/>
      <w:r>
        <w:rPr>
          <w:rFonts w:eastAsia="Times New Roman"/>
          <w:color w:val="000000" w:themeColor="text1"/>
        </w:rPr>
        <w:t>trọng</w:t>
      </w:r>
      <w:proofErr w:type="spellEnd"/>
      <w:r>
        <w:rPr>
          <w:rFonts w:eastAsia="Times New Roman"/>
          <w:color w:val="000000" w:themeColor="text1"/>
        </w:rPr>
        <w:t xml:space="preserve"> </w:t>
      </w:r>
      <w:proofErr w:type="spellStart"/>
      <w:r>
        <w:rPr>
          <w:rFonts w:eastAsia="Times New Roman"/>
          <w:color w:val="000000" w:themeColor="text1"/>
        </w:rPr>
        <w:t>đối</w:t>
      </w:r>
      <w:proofErr w:type="spellEnd"/>
      <w:r>
        <w:rPr>
          <w:rFonts w:eastAsia="Times New Roman"/>
          <w:color w:val="000000" w:themeColor="text1"/>
        </w:rPr>
        <w:t xml:space="preserve"> </w:t>
      </w:r>
      <w:proofErr w:type="spellStart"/>
      <w:r>
        <w:rPr>
          <w:rFonts w:eastAsia="Times New Roman"/>
          <w:color w:val="000000" w:themeColor="text1"/>
        </w:rPr>
        <w:t>với</w:t>
      </w:r>
      <w:proofErr w:type="spellEnd"/>
      <w:r>
        <w:rPr>
          <w:rFonts w:eastAsia="Times New Roman"/>
          <w:color w:val="000000" w:themeColor="text1"/>
        </w:rPr>
        <w:t xml:space="preserve"> </w:t>
      </w:r>
      <w:proofErr w:type="spellStart"/>
      <w:r>
        <w:rPr>
          <w:rFonts w:eastAsia="Times New Roman"/>
          <w:color w:val="000000" w:themeColor="text1"/>
        </w:rPr>
        <w:t>sinh</w:t>
      </w:r>
      <w:proofErr w:type="spellEnd"/>
      <w:r>
        <w:rPr>
          <w:rFonts w:eastAsia="Times New Roman"/>
          <w:color w:val="000000" w:themeColor="text1"/>
        </w:rPr>
        <w:t xml:space="preserve"> </w:t>
      </w:r>
      <w:proofErr w:type="spellStart"/>
      <w:r>
        <w:rPr>
          <w:rFonts w:eastAsia="Times New Roman"/>
          <w:color w:val="000000" w:themeColor="text1"/>
        </w:rPr>
        <w:t>viên</w:t>
      </w:r>
      <w:proofErr w:type="spellEnd"/>
      <w:r>
        <w:rPr>
          <w:rFonts w:eastAsia="Times New Roman"/>
          <w:color w:val="000000" w:themeColor="text1"/>
        </w:rPr>
        <w:t xml:space="preserve"> Điện </w:t>
      </w:r>
      <w:proofErr w:type="spellStart"/>
      <w:r>
        <w:rPr>
          <w:rFonts w:eastAsia="Times New Roman"/>
          <w:color w:val="000000" w:themeColor="text1"/>
        </w:rPr>
        <w:t>Tử</w:t>
      </w:r>
      <w:proofErr w:type="spellEnd"/>
      <w:r>
        <w:rPr>
          <w:rFonts w:eastAsia="Times New Roman"/>
          <w:color w:val="000000" w:themeColor="text1"/>
        </w:rPr>
        <w:t xml:space="preserve"> </w:t>
      </w:r>
      <w:proofErr w:type="spellStart"/>
      <w:r>
        <w:rPr>
          <w:rFonts w:eastAsia="Times New Roman"/>
          <w:color w:val="000000" w:themeColor="text1"/>
        </w:rPr>
        <w:t>Viễn</w:t>
      </w:r>
      <w:proofErr w:type="spellEnd"/>
      <w:r>
        <w:rPr>
          <w:rFonts w:eastAsia="Times New Roman"/>
          <w:color w:val="000000" w:themeColor="text1"/>
        </w:rPr>
        <w:t xml:space="preserve"> Thông. </w:t>
      </w:r>
      <w:proofErr w:type="spellStart"/>
      <w:r>
        <w:rPr>
          <w:rFonts w:eastAsia="Times New Roman"/>
          <w:color w:val="000000" w:themeColor="text1"/>
        </w:rPr>
        <w:t>Nó</w:t>
      </w:r>
      <w:proofErr w:type="spellEnd"/>
      <w:r>
        <w:rPr>
          <w:rFonts w:eastAsia="Times New Roman"/>
          <w:color w:val="000000" w:themeColor="text1"/>
        </w:rPr>
        <w:t xml:space="preserve"> </w:t>
      </w:r>
      <w:proofErr w:type="spellStart"/>
      <w:r>
        <w:rPr>
          <w:rFonts w:eastAsia="Times New Roman"/>
          <w:color w:val="000000" w:themeColor="text1"/>
        </w:rPr>
        <w:t>không</w:t>
      </w:r>
      <w:proofErr w:type="spellEnd"/>
      <w:r>
        <w:rPr>
          <w:rFonts w:eastAsia="Times New Roman"/>
          <w:color w:val="000000" w:themeColor="text1"/>
        </w:rPr>
        <w:t xml:space="preserve"> </w:t>
      </w:r>
      <w:proofErr w:type="spellStart"/>
      <w:r>
        <w:rPr>
          <w:rFonts w:eastAsia="Times New Roman"/>
          <w:color w:val="000000" w:themeColor="text1"/>
        </w:rPr>
        <w:t>chỉ</w:t>
      </w:r>
      <w:proofErr w:type="spellEnd"/>
      <w:r>
        <w:rPr>
          <w:rFonts w:eastAsia="Times New Roman"/>
          <w:color w:val="000000" w:themeColor="text1"/>
        </w:rPr>
        <w:t xml:space="preserve"> </w:t>
      </w:r>
      <w:proofErr w:type="spellStart"/>
      <w:r>
        <w:rPr>
          <w:rFonts w:eastAsia="Times New Roman"/>
          <w:color w:val="000000" w:themeColor="text1"/>
        </w:rPr>
        <w:t>giúp</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hiểu</w:t>
      </w:r>
      <w:proofErr w:type="spellEnd"/>
      <w:r>
        <w:rPr>
          <w:rFonts w:eastAsia="Times New Roman"/>
          <w:color w:val="000000" w:themeColor="text1"/>
        </w:rPr>
        <w:t xml:space="preserve"> </w:t>
      </w:r>
      <w:proofErr w:type="spellStart"/>
      <w:r>
        <w:rPr>
          <w:rFonts w:eastAsia="Times New Roman"/>
          <w:color w:val="000000" w:themeColor="text1"/>
        </w:rPr>
        <w:t>được</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khái</w:t>
      </w:r>
      <w:proofErr w:type="spellEnd"/>
      <w:r>
        <w:rPr>
          <w:rFonts w:eastAsia="Times New Roman"/>
          <w:color w:val="000000" w:themeColor="text1"/>
        </w:rPr>
        <w:t xml:space="preserve"> </w:t>
      </w:r>
      <w:proofErr w:type="spellStart"/>
      <w:r>
        <w:rPr>
          <w:rFonts w:eastAsia="Times New Roman"/>
          <w:color w:val="000000" w:themeColor="text1"/>
        </w:rPr>
        <w:t>niệm</w:t>
      </w:r>
      <w:proofErr w:type="spellEnd"/>
      <w:r>
        <w:rPr>
          <w:rFonts w:eastAsia="Times New Roman"/>
          <w:color w:val="000000" w:themeColor="text1"/>
        </w:rPr>
        <w:t xml:space="preserve">, </w:t>
      </w:r>
      <w:proofErr w:type="spellStart"/>
      <w:r>
        <w:rPr>
          <w:rFonts w:eastAsia="Times New Roman"/>
          <w:color w:val="000000" w:themeColor="text1"/>
        </w:rPr>
        <w:t>cấu</w:t>
      </w:r>
      <w:proofErr w:type="spellEnd"/>
      <w:r>
        <w:rPr>
          <w:rFonts w:eastAsia="Times New Roman"/>
          <w:color w:val="000000" w:themeColor="text1"/>
        </w:rPr>
        <w:t xml:space="preserve"> </w:t>
      </w:r>
      <w:proofErr w:type="spellStart"/>
      <w:r>
        <w:rPr>
          <w:rFonts w:eastAsia="Times New Roman"/>
          <w:color w:val="000000" w:themeColor="text1"/>
        </w:rPr>
        <w:t>tạo</w:t>
      </w:r>
      <w:proofErr w:type="spellEnd"/>
      <w:r>
        <w:rPr>
          <w:rFonts w:eastAsia="Times New Roman"/>
          <w:color w:val="000000" w:themeColor="text1"/>
        </w:rPr>
        <w:t xml:space="preserve">, </w:t>
      </w:r>
      <w:proofErr w:type="spellStart"/>
      <w:r>
        <w:rPr>
          <w:rFonts w:eastAsia="Times New Roman"/>
          <w:color w:val="000000" w:themeColor="text1"/>
        </w:rPr>
        <w:t>nguyên</w:t>
      </w:r>
      <w:proofErr w:type="spellEnd"/>
      <w:r>
        <w:rPr>
          <w:rFonts w:eastAsia="Times New Roman"/>
          <w:color w:val="000000" w:themeColor="text1"/>
        </w:rPr>
        <w:t xml:space="preserve"> </w:t>
      </w:r>
      <w:proofErr w:type="spellStart"/>
      <w:r>
        <w:rPr>
          <w:rFonts w:eastAsia="Times New Roman"/>
          <w:color w:val="000000" w:themeColor="text1"/>
        </w:rPr>
        <w:t>lý</w:t>
      </w:r>
      <w:proofErr w:type="spellEnd"/>
      <w:r>
        <w:rPr>
          <w:rFonts w:eastAsia="Times New Roman"/>
          <w:color w:val="000000" w:themeColor="text1"/>
        </w:rPr>
        <w:t xml:space="preserve"> </w:t>
      </w:r>
      <w:proofErr w:type="spellStart"/>
      <w:r>
        <w:rPr>
          <w:rFonts w:eastAsia="Times New Roman"/>
          <w:color w:val="000000" w:themeColor="text1"/>
        </w:rPr>
        <w:t>hoạt</w:t>
      </w:r>
      <w:proofErr w:type="spellEnd"/>
      <w:r>
        <w:rPr>
          <w:rFonts w:eastAsia="Times New Roman"/>
          <w:color w:val="000000" w:themeColor="text1"/>
        </w:rPr>
        <w:t xml:space="preserve"> </w:t>
      </w:r>
      <w:proofErr w:type="spellStart"/>
      <w:r>
        <w:rPr>
          <w:rFonts w:eastAsia="Times New Roman"/>
          <w:color w:val="000000" w:themeColor="text1"/>
        </w:rPr>
        <w:t>động</w:t>
      </w:r>
      <w:proofErr w:type="spellEnd"/>
      <w:r>
        <w:rPr>
          <w:rFonts w:eastAsia="Times New Roman"/>
          <w:color w:val="000000" w:themeColor="text1"/>
        </w:rPr>
        <w:t xml:space="preserve"> </w:t>
      </w:r>
      <w:proofErr w:type="spellStart"/>
      <w:r>
        <w:rPr>
          <w:rFonts w:eastAsia="Times New Roman"/>
          <w:color w:val="000000" w:themeColor="text1"/>
        </w:rPr>
        <w:t>của</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thiết</w:t>
      </w:r>
      <w:proofErr w:type="spellEnd"/>
      <w:r>
        <w:rPr>
          <w:rFonts w:eastAsia="Times New Roman"/>
          <w:color w:val="000000" w:themeColor="text1"/>
        </w:rPr>
        <w:t xml:space="preserve"> </w:t>
      </w:r>
      <w:proofErr w:type="spellStart"/>
      <w:r>
        <w:rPr>
          <w:rFonts w:eastAsia="Times New Roman"/>
          <w:color w:val="000000" w:themeColor="text1"/>
        </w:rPr>
        <w:t>bị</w:t>
      </w:r>
      <w:proofErr w:type="spellEnd"/>
      <w:r>
        <w:rPr>
          <w:rFonts w:eastAsia="Times New Roman"/>
          <w:color w:val="000000" w:themeColor="text1"/>
        </w:rPr>
        <w:t xml:space="preserve"> </w:t>
      </w:r>
      <w:proofErr w:type="spellStart"/>
      <w:r>
        <w:rPr>
          <w:rFonts w:eastAsia="Times New Roman"/>
          <w:color w:val="000000" w:themeColor="text1"/>
        </w:rPr>
        <w:t>máy</w:t>
      </w:r>
      <w:proofErr w:type="spellEnd"/>
      <w:r>
        <w:rPr>
          <w:rFonts w:eastAsia="Times New Roman"/>
          <w:color w:val="000000" w:themeColor="text1"/>
        </w:rPr>
        <w:t xml:space="preserve"> </w:t>
      </w:r>
      <w:proofErr w:type="spellStart"/>
      <w:r>
        <w:rPr>
          <w:rFonts w:eastAsia="Times New Roman"/>
          <w:color w:val="000000" w:themeColor="text1"/>
        </w:rPr>
        <w:t>tính</w:t>
      </w:r>
      <w:proofErr w:type="spellEnd"/>
      <w:r>
        <w:rPr>
          <w:rFonts w:eastAsia="Times New Roman"/>
          <w:color w:val="000000" w:themeColor="text1"/>
        </w:rPr>
        <w:t xml:space="preserve"> </w:t>
      </w:r>
      <w:proofErr w:type="spellStart"/>
      <w:r>
        <w:rPr>
          <w:rFonts w:eastAsia="Times New Roman"/>
          <w:color w:val="000000" w:themeColor="text1"/>
        </w:rPr>
        <w:t>điện</w:t>
      </w:r>
      <w:proofErr w:type="spellEnd"/>
      <w:r>
        <w:rPr>
          <w:rFonts w:eastAsia="Times New Roman"/>
          <w:color w:val="000000" w:themeColor="text1"/>
        </w:rPr>
        <w:t xml:space="preserve"> </w:t>
      </w:r>
      <w:proofErr w:type="spellStart"/>
      <w:r>
        <w:rPr>
          <w:rFonts w:eastAsia="Times New Roman"/>
          <w:color w:val="000000" w:themeColor="text1"/>
        </w:rPr>
        <w:t>tử</w:t>
      </w:r>
      <w:proofErr w:type="spellEnd"/>
      <w:r>
        <w:rPr>
          <w:rFonts w:eastAsia="Times New Roman"/>
          <w:color w:val="000000" w:themeColor="text1"/>
        </w:rPr>
        <w:t xml:space="preserve"> </w:t>
      </w:r>
      <w:proofErr w:type="spellStart"/>
      <w:r>
        <w:rPr>
          <w:rFonts w:eastAsia="Times New Roman"/>
          <w:color w:val="000000" w:themeColor="text1"/>
        </w:rPr>
        <w:t>mà</w:t>
      </w:r>
      <w:proofErr w:type="spellEnd"/>
      <w:r>
        <w:rPr>
          <w:rFonts w:eastAsia="Times New Roman"/>
          <w:color w:val="000000" w:themeColor="text1"/>
        </w:rPr>
        <w:t xml:space="preserve"> </w:t>
      </w:r>
      <w:proofErr w:type="spellStart"/>
      <w:r>
        <w:rPr>
          <w:rFonts w:eastAsia="Times New Roman"/>
          <w:color w:val="000000" w:themeColor="text1"/>
        </w:rPr>
        <w:t>còn</w:t>
      </w:r>
      <w:proofErr w:type="spellEnd"/>
      <w:r>
        <w:rPr>
          <w:rFonts w:eastAsia="Times New Roman"/>
          <w:color w:val="000000" w:themeColor="text1"/>
        </w:rPr>
        <w:t xml:space="preserve"> </w:t>
      </w:r>
      <w:proofErr w:type="spellStart"/>
      <w:r>
        <w:rPr>
          <w:rFonts w:eastAsia="Times New Roman"/>
          <w:color w:val="000000" w:themeColor="text1"/>
        </w:rPr>
        <w:t>giúp</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hiểu</w:t>
      </w:r>
      <w:proofErr w:type="spellEnd"/>
      <w:r>
        <w:rPr>
          <w:rFonts w:eastAsia="Times New Roman"/>
          <w:color w:val="000000" w:themeColor="text1"/>
        </w:rPr>
        <w:t xml:space="preserve"> </w:t>
      </w:r>
      <w:proofErr w:type="spellStart"/>
      <w:r>
        <w:rPr>
          <w:rFonts w:eastAsia="Times New Roman"/>
          <w:color w:val="000000" w:themeColor="text1"/>
        </w:rPr>
        <w:t>được</w:t>
      </w:r>
      <w:proofErr w:type="spellEnd"/>
      <w:r>
        <w:rPr>
          <w:rFonts w:eastAsia="Times New Roman"/>
          <w:color w:val="000000" w:themeColor="text1"/>
        </w:rPr>
        <w:t xml:space="preserve"> </w:t>
      </w:r>
      <w:proofErr w:type="spellStart"/>
      <w:r>
        <w:rPr>
          <w:rFonts w:eastAsia="Times New Roman"/>
          <w:color w:val="000000" w:themeColor="text1"/>
        </w:rPr>
        <w:t>những</w:t>
      </w:r>
      <w:proofErr w:type="spellEnd"/>
      <w:r>
        <w:rPr>
          <w:rFonts w:eastAsia="Times New Roman"/>
          <w:color w:val="000000" w:themeColor="text1"/>
        </w:rPr>
        <w:t xml:space="preserve"> </w:t>
      </w:r>
      <w:proofErr w:type="spellStart"/>
      <w:r>
        <w:rPr>
          <w:rFonts w:eastAsia="Times New Roman"/>
          <w:color w:val="000000" w:themeColor="text1"/>
        </w:rPr>
        <w:t>cơ</w:t>
      </w:r>
      <w:proofErr w:type="spellEnd"/>
      <w:r>
        <w:rPr>
          <w:rFonts w:eastAsia="Times New Roman"/>
          <w:color w:val="000000" w:themeColor="text1"/>
        </w:rPr>
        <w:t xml:space="preserve"> </w:t>
      </w:r>
      <w:proofErr w:type="spellStart"/>
      <w:r>
        <w:rPr>
          <w:rFonts w:eastAsia="Times New Roman"/>
          <w:color w:val="000000" w:themeColor="text1"/>
        </w:rPr>
        <w:t>sở</w:t>
      </w:r>
      <w:proofErr w:type="spellEnd"/>
      <w:r>
        <w:rPr>
          <w:rFonts w:eastAsia="Times New Roman"/>
          <w:color w:val="000000" w:themeColor="text1"/>
        </w:rPr>
        <w:t xml:space="preserve"> </w:t>
      </w:r>
      <w:proofErr w:type="spellStart"/>
      <w:r>
        <w:rPr>
          <w:rFonts w:eastAsia="Times New Roman"/>
          <w:color w:val="000000" w:themeColor="text1"/>
        </w:rPr>
        <w:t>lý</w:t>
      </w:r>
      <w:proofErr w:type="spellEnd"/>
      <w:r>
        <w:rPr>
          <w:rFonts w:eastAsia="Times New Roman"/>
          <w:color w:val="000000" w:themeColor="text1"/>
        </w:rPr>
        <w:t xml:space="preserve"> </w:t>
      </w:r>
      <w:proofErr w:type="spellStart"/>
      <w:r>
        <w:rPr>
          <w:rFonts w:eastAsia="Times New Roman"/>
          <w:color w:val="000000" w:themeColor="text1"/>
        </w:rPr>
        <w:t>thuyết</w:t>
      </w:r>
      <w:proofErr w:type="spellEnd"/>
      <w:r>
        <w:rPr>
          <w:rFonts w:eastAsia="Times New Roman"/>
          <w:color w:val="000000" w:themeColor="text1"/>
        </w:rPr>
        <w:t xml:space="preserve"> </w:t>
      </w:r>
      <w:proofErr w:type="spellStart"/>
      <w:r>
        <w:rPr>
          <w:rFonts w:eastAsia="Times New Roman"/>
          <w:color w:val="000000" w:themeColor="text1"/>
        </w:rPr>
        <w:t>cơ</w:t>
      </w:r>
      <w:proofErr w:type="spellEnd"/>
      <w:r>
        <w:rPr>
          <w:rFonts w:eastAsia="Times New Roman"/>
          <w:color w:val="000000" w:themeColor="text1"/>
        </w:rPr>
        <w:t xml:space="preserve"> </w:t>
      </w:r>
      <w:proofErr w:type="spellStart"/>
      <w:r>
        <w:rPr>
          <w:rFonts w:eastAsia="Times New Roman"/>
          <w:color w:val="000000" w:themeColor="text1"/>
        </w:rPr>
        <w:t>bản</w:t>
      </w:r>
      <w:proofErr w:type="spellEnd"/>
      <w:r>
        <w:rPr>
          <w:rFonts w:eastAsia="Times New Roman"/>
          <w:color w:val="000000" w:themeColor="text1"/>
        </w:rPr>
        <w:t xml:space="preserve"> </w:t>
      </w:r>
      <w:proofErr w:type="spellStart"/>
      <w:r>
        <w:rPr>
          <w:rFonts w:eastAsia="Times New Roman"/>
          <w:color w:val="000000" w:themeColor="text1"/>
        </w:rPr>
        <w:t>để</w:t>
      </w:r>
      <w:proofErr w:type="spellEnd"/>
      <w:r>
        <w:rPr>
          <w:rFonts w:eastAsia="Times New Roman"/>
          <w:color w:val="000000" w:themeColor="text1"/>
        </w:rPr>
        <w:t xml:space="preserve"> </w:t>
      </w:r>
      <w:proofErr w:type="spellStart"/>
      <w:r>
        <w:rPr>
          <w:rFonts w:eastAsia="Times New Roman"/>
          <w:color w:val="000000" w:themeColor="text1"/>
        </w:rPr>
        <w:t>từ</w:t>
      </w:r>
      <w:proofErr w:type="spellEnd"/>
      <w:r>
        <w:rPr>
          <w:rFonts w:eastAsia="Times New Roman"/>
          <w:color w:val="000000" w:themeColor="text1"/>
        </w:rPr>
        <w:t xml:space="preserve"> </w:t>
      </w:r>
      <w:proofErr w:type="spellStart"/>
      <w:r>
        <w:rPr>
          <w:rFonts w:eastAsia="Times New Roman"/>
          <w:color w:val="000000" w:themeColor="text1"/>
        </w:rPr>
        <w:t>đó</w:t>
      </w:r>
      <w:proofErr w:type="spellEnd"/>
      <w:r>
        <w:rPr>
          <w:rFonts w:eastAsia="Times New Roman"/>
          <w:color w:val="000000" w:themeColor="text1"/>
        </w:rPr>
        <w:t xml:space="preserve"> </w:t>
      </w:r>
      <w:proofErr w:type="spellStart"/>
      <w:r>
        <w:rPr>
          <w:rFonts w:eastAsia="Times New Roman"/>
          <w:color w:val="000000" w:themeColor="text1"/>
        </w:rPr>
        <w:t>làm</w:t>
      </w:r>
      <w:proofErr w:type="spellEnd"/>
      <w:r>
        <w:rPr>
          <w:rFonts w:eastAsia="Times New Roman"/>
          <w:color w:val="000000" w:themeColor="text1"/>
        </w:rPr>
        <w:t xml:space="preserve"> </w:t>
      </w:r>
      <w:proofErr w:type="spellStart"/>
      <w:r>
        <w:rPr>
          <w:rFonts w:eastAsia="Times New Roman"/>
          <w:color w:val="000000" w:themeColor="text1"/>
        </w:rPr>
        <w:t>những</w:t>
      </w:r>
      <w:proofErr w:type="spellEnd"/>
      <w:r>
        <w:rPr>
          <w:rFonts w:eastAsia="Times New Roman"/>
          <w:color w:val="000000" w:themeColor="text1"/>
        </w:rPr>
        <w:t xml:space="preserve"> </w:t>
      </w:r>
      <w:proofErr w:type="spellStart"/>
      <w:r>
        <w:rPr>
          <w:rFonts w:eastAsia="Times New Roman"/>
          <w:color w:val="000000" w:themeColor="text1"/>
        </w:rPr>
        <w:t>sản</w:t>
      </w:r>
      <w:proofErr w:type="spellEnd"/>
      <w:r>
        <w:rPr>
          <w:rFonts w:eastAsia="Times New Roman"/>
          <w:color w:val="000000" w:themeColor="text1"/>
        </w:rPr>
        <w:t xml:space="preserve"> </w:t>
      </w:r>
      <w:proofErr w:type="spellStart"/>
      <w:r>
        <w:rPr>
          <w:rFonts w:eastAsia="Times New Roman"/>
          <w:color w:val="000000" w:themeColor="text1"/>
        </w:rPr>
        <w:t>phẩm</w:t>
      </w:r>
      <w:proofErr w:type="spellEnd"/>
      <w:r>
        <w:rPr>
          <w:rFonts w:eastAsia="Times New Roman"/>
          <w:color w:val="000000" w:themeColor="text1"/>
        </w:rPr>
        <w:t xml:space="preserve"> </w:t>
      </w:r>
      <w:proofErr w:type="spellStart"/>
      <w:r>
        <w:rPr>
          <w:rFonts w:eastAsia="Times New Roman"/>
          <w:color w:val="000000" w:themeColor="text1"/>
        </w:rPr>
        <w:t>điện</w:t>
      </w:r>
      <w:proofErr w:type="spellEnd"/>
      <w:r>
        <w:rPr>
          <w:rFonts w:eastAsia="Times New Roman"/>
          <w:color w:val="000000" w:themeColor="text1"/>
        </w:rPr>
        <w:t xml:space="preserve"> </w:t>
      </w:r>
      <w:proofErr w:type="spellStart"/>
      <w:r>
        <w:rPr>
          <w:rFonts w:eastAsia="Times New Roman"/>
          <w:color w:val="000000" w:themeColor="text1"/>
        </w:rPr>
        <w:t>tử</w:t>
      </w:r>
      <w:proofErr w:type="spellEnd"/>
      <w:r>
        <w:rPr>
          <w:rFonts w:eastAsia="Times New Roman"/>
          <w:color w:val="000000" w:themeColor="text1"/>
        </w:rPr>
        <w:t xml:space="preserve"> </w:t>
      </w:r>
      <w:proofErr w:type="spellStart"/>
      <w:r>
        <w:rPr>
          <w:rFonts w:eastAsia="Times New Roman"/>
          <w:color w:val="000000" w:themeColor="text1"/>
        </w:rPr>
        <w:t>thực</w:t>
      </w:r>
      <w:proofErr w:type="spellEnd"/>
      <w:r>
        <w:rPr>
          <w:rFonts w:eastAsia="Times New Roman"/>
          <w:color w:val="000000" w:themeColor="text1"/>
        </w:rPr>
        <w:t xml:space="preserve"> </w:t>
      </w:r>
      <w:proofErr w:type="spellStart"/>
      <w:r>
        <w:rPr>
          <w:rFonts w:eastAsia="Times New Roman"/>
          <w:color w:val="000000" w:themeColor="text1"/>
        </w:rPr>
        <w:t>tế</w:t>
      </w:r>
      <w:proofErr w:type="spellEnd"/>
      <w:r>
        <w:rPr>
          <w:rFonts w:eastAsia="Times New Roman"/>
          <w:color w:val="000000" w:themeColor="text1"/>
        </w:rPr>
        <w:t xml:space="preserve">. Trong </w:t>
      </w:r>
      <w:proofErr w:type="spellStart"/>
      <w:r>
        <w:rPr>
          <w:rFonts w:eastAsia="Times New Roman"/>
          <w:color w:val="000000" w:themeColor="text1"/>
        </w:rPr>
        <w:t>bài</w:t>
      </w:r>
      <w:proofErr w:type="spellEnd"/>
      <w:r>
        <w:rPr>
          <w:rFonts w:eastAsia="Times New Roman"/>
          <w:color w:val="000000" w:themeColor="text1"/>
        </w:rPr>
        <w:t xml:space="preserve"> </w:t>
      </w:r>
      <w:proofErr w:type="spellStart"/>
      <w:r>
        <w:rPr>
          <w:rFonts w:eastAsia="Times New Roman"/>
          <w:color w:val="000000" w:themeColor="text1"/>
        </w:rPr>
        <w:t>tập</w:t>
      </w:r>
      <w:proofErr w:type="spellEnd"/>
      <w:r>
        <w:rPr>
          <w:rFonts w:eastAsia="Times New Roman"/>
          <w:color w:val="000000" w:themeColor="text1"/>
        </w:rPr>
        <w:t xml:space="preserve"> </w:t>
      </w:r>
      <w:proofErr w:type="spellStart"/>
      <w:r>
        <w:rPr>
          <w:rFonts w:eastAsia="Times New Roman"/>
          <w:color w:val="000000" w:themeColor="text1"/>
        </w:rPr>
        <w:t>lớn</w:t>
      </w:r>
      <w:proofErr w:type="spellEnd"/>
      <w:r>
        <w:rPr>
          <w:rFonts w:eastAsia="Times New Roman"/>
          <w:color w:val="000000" w:themeColor="text1"/>
        </w:rPr>
        <w:t xml:space="preserve"> </w:t>
      </w:r>
      <w:proofErr w:type="spellStart"/>
      <w:r>
        <w:rPr>
          <w:rFonts w:eastAsia="Times New Roman"/>
          <w:color w:val="000000" w:themeColor="text1"/>
        </w:rPr>
        <w:t>này</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đã</w:t>
      </w:r>
      <w:proofErr w:type="spellEnd"/>
      <w:r>
        <w:rPr>
          <w:rFonts w:eastAsia="Times New Roman"/>
          <w:color w:val="000000" w:themeColor="text1"/>
        </w:rPr>
        <w:t xml:space="preserve"> </w:t>
      </w:r>
      <w:proofErr w:type="spellStart"/>
      <w:r>
        <w:rPr>
          <w:rFonts w:eastAsia="Times New Roman"/>
          <w:color w:val="000000" w:themeColor="text1"/>
        </w:rPr>
        <w:t>quyết</w:t>
      </w:r>
      <w:proofErr w:type="spellEnd"/>
      <w:r>
        <w:rPr>
          <w:rFonts w:eastAsia="Times New Roman"/>
          <w:color w:val="000000" w:themeColor="text1"/>
        </w:rPr>
        <w:t xml:space="preserve"> </w:t>
      </w:r>
      <w:proofErr w:type="spellStart"/>
      <w:r>
        <w:rPr>
          <w:rFonts w:eastAsia="Times New Roman"/>
          <w:color w:val="000000" w:themeColor="text1"/>
        </w:rPr>
        <w:t>định</w:t>
      </w:r>
      <w:proofErr w:type="spellEnd"/>
      <w:r>
        <w:rPr>
          <w:rFonts w:eastAsia="Times New Roman"/>
          <w:color w:val="000000" w:themeColor="text1"/>
        </w:rPr>
        <w:t xml:space="preserve"> </w:t>
      </w:r>
      <w:proofErr w:type="spellStart"/>
      <w:r>
        <w:rPr>
          <w:rFonts w:eastAsia="Times New Roman"/>
          <w:color w:val="000000" w:themeColor="text1"/>
        </w:rPr>
        <w:t>thực</w:t>
      </w:r>
      <w:proofErr w:type="spellEnd"/>
      <w:r>
        <w:rPr>
          <w:rFonts w:eastAsia="Times New Roman"/>
          <w:color w:val="000000" w:themeColor="text1"/>
        </w:rPr>
        <w:t xml:space="preserve"> </w:t>
      </w:r>
      <w:proofErr w:type="spellStart"/>
      <w:r>
        <w:rPr>
          <w:rFonts w:eastAsia="Times New Roman"/>
          <w:color w:val="000000" w:themeColor="text1"/>
        </w:rPr>
        <w:t>hiện</w:t>
      </w:r>
      <w:proofErr w:type="spellEnd"/>
      <w:r>
        <w:rPr>
          <w:rFonts w:eastAsia="Times New Roman"/>
          <w:color w:val="000000" w:themeColor="text1"/>
        </w:rPr>
        <w:t xml:space="preserve"> </w:t>
      </w:r>
      <w:proofErr w:type="spellStart"/>
      <w:r>
        <w:rPr>
          <w:rFonts w:eastAsia="Times New Roman"/>
          <w:color w:val="000000" w:themeColor="text1"/>
        </w:rPr>
        <w:t>tìm</w:t>
      </w:r>
      <w:proofErr w:type="spellEnd"/>
      <w:r>
        <w:rPr>
          <w:rFonts w:eastAsia="Times New Roman"/>
          <w:color w:val="000000" w:themeColor="text1"/>
        </w:rPr>
        <w:t xml:space="preserve"> </w:t>
      </w:r>
      <w:proofErr w:type="spellStart"/>
      <w:r>
        <w:rPr>
          <w:rFonts w:eastAsia="Times New Roman"/>
          <w:color w:val="000000" w:themeColor="text1"/>
        </w:rPr>
        <w:t>hiểu</w:t>
      </w:r>
      <w:proofErr w:type="spellEnd"/>
      <w:r>
        <w:rPr>
          <w:rFonts w:eastAsia="Times New Roman"/>
          <w:color w:val="000000" w:themeColor="text1"/>
        </w:rPr>
        <w:t xml:space="preserve"> </w:t>
      </w:r>
      <w:proofErr w:type="spellStart"/>
      <w:r>
        <w:rPr>
          <w:rFonts w:eastAsia="Times New Roman"/>
          <w:color w:val="000000" w:themeColor="text1"/>
        </w:rPr>
        <w:t>và</w:t>
      </w:r>
      <w:proofErr w:type="spellEnd"/>
      <w:r>
        <w:rPr>
          <w:rFonts w:eastAsia="Times New Roman"/>
          <w:color w:val="000000" w:themeColor="text1"/>
        </w:rPr>
        <w:t xml:space="preserve"> </w:t>
      </w:r>
      <w:proofErr w:type="spellStart"/>
      <w:r>
        <w:rPr>
          <w:rFonts w:eastAsia="Times New Roman"/>
          <w:color w:val="000000" w:themeColor="text1"/>
        </w:rPr>
        <w:t>lắp</w:t>
      </w:r>
      <w:proofErr w:type="spellEnd"/>
      <w:r>
        <w:rPr>
          <w:rFonts w:eastAsia="Times New Roman"/>
          <w:color w:val="000000" w:themeColor="text1"/>
        </w:rPr>
        <w:t xml:space="preserve"> </w:t>
      </w:r>
      <w:proofErr w:type="spellStart"/>
      <w:r>
        <w:rPr>
          <w:rFonts w:eastAsia="Times New Roman"/>
          <w:color w:val="000000" w:themeColor="text1"/>
        </w:rPr>
        <w:t>đặt</w:t>
      </w:r>
      <w:proofErr w:type="spellEnd"/>
      <w:r>
        <w:rPr>
          <w:rFonts w:eastAsia="Times New Roman"/>
          <w:color w:val="000000" w:themeColor="text1"/>
        </w:rPr>
        <w:t xml:space="preserve"> </w:t>
      </w:r>
      <w:proofErr w:type="spellStart"/>
      <w:r>
        <w:rPr>
          <w:rFonts w:eastAsia="Times New Roman"/>
          <w:color w:val="000000" w:themeColor="text1"/>
        </w:rPr>
        <w:t>một</w:t>
      </w:r>
      <w:proofErr w:type="spellEnd"/>
      <w:r>
        <w:rPr>
          <w:rFonts w:eastAsia="Times New Roman"/>
          <w:color w:val="000000" w:themeColor="text1"/>
        </w:rPr>
        <w:t xml:space="preserve"> con robot </w:t>
      </w:r>
      <w:proofErr w:type="spellStart"/>
      <w:r>
        <w:rPr>
          <w:rFonts w:eastAsia="Times New Roman"/>
          <w:color w:val="000000" w:themeColor="text1"/>
        </w:rPr>
        <w:t>dò</w:t>
      </w:r>
      <w:proofErr w:type="spellEnd"/>
      <w:r>
        <w:rPr>
          <w:rFonts w:eastAsia="Times New Roman"/>
          <w:color w:val="000000" w:themeColor="text1"/>
        </w:rPr>
        <w:t xml:space="preserve"> </w:t>
      </w:r>
      <w:proofErr w:type="spellStart"/>
      <w:r>
        <w:rPr>
          <w:rFonts w:eastAsia="Times New Roman"/>
          <w:color w:val="000000" w:themeColor="text1"/>
        </w:rPr>
        <w:t>đường</w:t>
      </w:r>
      <w:proofErr w:type="spellEnd"/>
      <w:r>
        <w:rPr>
          <w:rFonts w:eastAsia="Times New Roman"/>
          <w:color w:val="000000" w:themeColor="text1"/>
        </w:rPr>
        <w:t xml:space="preserve">, </w:t>
      </w:r>
      <w:proofErr w:type="spellStart"/>
      <w:r>
        <w:rPr>
          <w:rFonts w:eastAsia="Times New Roman"/>
          <w:color w:val="000000" w:themeColor="text1"/>
        </w:rPr>
        <w:t>một</w:t>
      </w:r>
      <w:proofErr w:type="spellEnd"/>
      <w:r>
        <w:rPr>
          <w:rFonts w:eastAsia="Times New Roman"/>
          <w:color w:val="000000" w:themeColor="text1"/>
        </w:rPr>
        <w:t xml:space="preserve"> </w:t>
      </w:r>
      <w:proofErr w:type="spellStart"/>
      <w:r>
        <w:rPr>
          <w:rFonts w:eastAsia="Times New Roman"/>
          <w:color w:val="000000" w:themeColor="text1"/>
        </w:rPr>
        <w:t>trong</w:t>
      </w:r>
      <w:proofErr w:type="spellEnd"/>
      <w:r>
        <w:rPr>
          <w:rFonts w:eastAsia="Times New Roman"/>
          <w:color w:val="000000" w:themeColor="text1"/>
        </w:rPr>
        <w:t xml:space="preserve"> </w:t>
      </w:r>
      <w:proofErr w:type="spellStart"/>
      <w:r>
        <w:rPr>
          <w:rFonts w:eastAsia="Times New Roman"/>
          <w:color w:val="000000" w:themeColor="text1"/>
        </w:rPr>
        <w:t>những</w:t>
      </w:r>
      <w:proofErr w:type="spellEnd"/>
      <w:r>
        <w:rPr>
          <w:rFonts w:eastAsia="Times New Roman"/>
          <w:color w:val="000000" w:themeColor="text1"/>
        </w:rPr>
        <w:t xml:space="preserve"> project </w:t>
      </w:r>
      <w:proofErr w:type="spellStart"/>
      <w:r>
        <w:rPr>
          <w:rFonts w:eastAsia="Times New Roman"/>
          <w:color w:val="000000" w:themeColor="text1"/>
        </w:rPr>
        <w:t>cơ</w:t>
      </w:r>
      <w:proofErr w:type="spellEnd"/>
      <w:r>
        <w:rPr>
          <w:rFonts w:eastAsia="Times New Roman"/>
          <w:color w:val="000000" w:themeColor="text1"/>
        </w:rPr>
        <w:t xml:space="preserve"> </w:t>
      </w:r>
      <w:proofErr w:type="spellStart"/>
      <w:r>
        <w:rPr>
          <w:rFonts w:eastAsia="Times New Roman"/>
          <w:color w:val="000000" w:themeColor="text1"/>
        </w:rPr>
        <w:t>bản</w:t>
      </w:r>
      <w:proofErr w:type="spellEnd"/>
      <w:r>
        <w:rPr>
          <w:rFonts w:eastAsia="Times New Roman"/>
          <w:color w:val="000000" w:themeColor="text1"/>
        </w:rPr>
        <w:t xml:space="preserve"> </w:t>
      </w:r>
      <w:proofErr w:type="spellStart"/>
      <w:r>
        <w:rPr>
          <w:rFonts w:eastAsia="Times New Roman"/>
          <w:color w:val="000000" w:themeColor="text1"/>
        </w:rPr>
        <w:t>nhưng</w:t>
      </w:r>
      <w:proofErr w:type="spellEnd"/>
      <w:r>
        <w:rPr>
          <w:rFonts w:eastAsia="Times New Roman"/>
          <w:color w:val="000000" w:themeColor="text1"/>
        </w:rPr>
        <w:t xml:space="preserve"> </w:t>
      </w:r>
      <w:proofErr w:type="spellStart"/>
      <w:r>
        <w:rPr>
          <w:rFonts w:eastAsia="Times New Roman"/>
          <w:color w:val="000000" w:themeColor="text1"/>
        </w:rPr>
        <w:t>có</w:t>
      </w:r>
      <w:proofErr w:type="spellEnd"/>
      <w:r>
        <w:rPr>
          <w:rFonts w:eastAsia="Times New Roman"/>
          <w:color w:val="000000" w:themeColor="text1"/>
        </w:rPr>
        <w:t xml:space="preserve"> </w:t>
      </w:r>
      <w:proofErr w:type="spellStart"/>
      <w:r>
        <w:rPr>
          <w:rFonts w:eastAsia="Times New Roman"/>
          <w:color w:val="000000" w:themeColor="text1"/>
        </w:rPr>
        <w:t>tính</w:t>
      </w:r>
      <w:proofErr w:type="spellEnd"/>
      <w:r>
        <w:rPr>
          <w:rFonts w:eastAsia="Times New Roman"/>
          <w:color w:val="000000" w:themeColor="text1"/>
        </w:rPr>
        <w:t xml:space="preserve"> </w:t>
      </w:r>
      <w:proofErr w:type="spellStart"/>
      <w:r>
        <w:rPr>
          <w:rFonts w:eastAsia="Times New Roman"/>
          <w:color w:val="000000" w:themeColor="text1"/>
        </w:rPr>
        <w:t>ứng</w:t>
      </w:r>
      <w:proofErr w:type="spellEnd"/>
      <w:r>
        <w:rPr>
          <w:rFonts w:eastAsia="Times New Roman"/>
          <w:color w:val="000000" w:themeColor="text1"/>
        </w:rPr>
        <w:t xml:space="preserve"> </w:t>
      </w:r>
      <w:proofErr w:type="spellStart"/>
      <w:r>
        <w:rPr>
          <w:rFonts w:eastAsia="Times New Roman"/>
          <w:color w:val="000000" w:themeColor="text1"/>
        </w:rPr>
        <w:t>dụng</w:t>
      </w:r>
      <w:proofErr w:type="spellEnd"/>
      <w:r>
        <w:rPr>
          <w:rFonts w:eastAsia="Times New Roman"/>
          <w:color w:val="000000" w:themeColor="text1"/>
        </w:rPr>
        <w:t xml:space="preserve"> </w:t>
      </w:r>
      <w:proofErr w:type="spellStart"/>
      <w:r>
        <w:rPr>
          <w:rFonts w:eastAsia="Times New Roman"/>
          <w:color w:val="000000" w:themeColor="text1"/>
        </w:rPr>
        <w:t>rất</w:t>
      </w:r>
      <w:proofErr w:type="spellEnd"/>
      <w:r>
        <w:rPr>
          <w:rFonts w:eastAsia="Times New Roman"/>
          <w:color w:val="000000" w:themeColor="text1"/>
        </w:rPr>
        <w:t xml:space="preserve"> </w:t>
      </w:r>
      <w:proofErr w:type="spellStart"/>
      <w:r>
        <w:rPr>
          <w:rFonts w:eastAsia="Times New Roman"/>
          <w:color w:val="000000" w:themeColor="text1"/>
        </w:rPr>
        <w:t>cao</w:t>
      </w:r>
      <w:proofErr w:type="spellEnd"/>
      <w:r>
        <w:rPr>
          <w:rFonts w:eastAsia="Times New Roman"/>
          <w:color w:val="000000" w:themeColor="text1"/>
        </w:rPr>
        <w:t xml:space="preserve"> </w:t>
      </w:r>
      <w:proofErr w:type="spellStart"/>
      <w:r>
        <w:rPr>
          <w:rFonts w:eastAsia="Times New Roman"/>
          <w:color w:val="000000" w:themeColor="text1"/>
        </w:rPr>
        <w:t>trong</w:t>
      </w:r>
      <w:proofErr w:type="spellEnd"/>
      <w:r>
        <w:rPr>
          <w:rFonts w:eastAsia="Times New Roman"/>
          <w:color w:val="000000" w:themeColor="text1"/>
        </w:rPr>
        <w:t xml:space="preserve"> </w:t>
      </w:r>
      <w:proofErr w:type="spellStart"/>
      <w:r>
        <w:rPr>
          <w:rFonts w:eastAsia="Times New Roman"/>
          <w:color w:val="000000" w:themeColor="text1"/>
        </w:rPr>
        <w:t>đời</w:t>
      </w:r>
      <w:proofErr w:type="spellEnd"/>
      <w:r>
        <w:rPr>
          <w:rFonts w:eastAsia="Times New Roman"/>
          <w:color w:val="000000" w:themeColor="text1"/>
        </w:rPr>
        <w:t xml:space="preserve"> </w:t>
      </w:r>
      <w:proofErr w:type="spellStart"/>
      <w:r>
        <w:rPr>
          <w:rFonts w:eastAsia="Times New Roman"/>
          <w:color w:val="000000" w:themeColor="text1"/>
        </w:rPr>
        <w:t>sống</w:t>
      </w:r>
      <w:proofErr w:type="spellEnd"/>
      <w:r>
        <w:rPr>
          <w:rFonts w:eastAsia="Times New Roman"/>
          <w:color w:val="000000" w:themeColor="text1"/>
        </w:rPr>
        <w:t xml:space="preserve"> </w:t>
      </w:r>
      <w:proofErr w:type="spellStart"/>
      <w:r>
        <w:rPr>
          <w:rFonts w:eastAsia="Times New Roman"/>
          <w:color w:val="000000" w:themeColor="text1"/>
        </w:rPr>
        <w:t>hàng</w:t>
      </w:r>
      <w:proofErr w:type="spellEnd"/>
      <w:r>
        <w:rPr>
          <w:rFonts w:eastAsia="Times New Roman"/>
          <w:color w:val="000000" w:themeColor="text1"/>
        </w:rPr>
        <w:t xml:space="preserve"> </w:t>
      </w:r>
      <w:proofErr w:type="spellStart"/>
      <w:r>
        <w:rPr>
          <w:rFonts w:eastAsia="Times New Roman"/>
          <w:color w:val="000000" w:themeColor="text1"/>
        </w:rPr>
        <w:t>ngày</w:t>
      </w:r>
      <w:proofErr w:type="spellEnd"/>
      <w:r>
        <w:rPr>
          <w:rFonts w:eastAsia="Times New Roman"/>
          <w:color w:val="000000" w:themeColor="text1"/>
        </w:rPr>
        <w:t xml:space="preserve">.  </w:t>
      </w:r>
    </w:p>
    <w:p w14:paraId="4776CA5A" w14:textId="77777777" w:rsidR="00FA6BA4" w:rsidRDefault="00FA6BA4" w:rsidP="00FA6BA4">
      <w:pPr>
        <w:rPr>
          <w:rFonts w:eastAsia="Times New Roman"/>
          <w:color w:val="000000" w:themeColor="text1"/>
        </w:rPr>
      </w:pP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xin</w:t>
      </w:r>
      <w:proofErr w:type="spellEnd"/>
      <w:r>
        <w:rPr>
          <w:rFonts w:eastAsia="Times New Roman"/>
          <w:color w:val="000000" w:themeColor="text1"/>
        </w:rPr>
        <w:t xml:space="preserve"> </w:t>
      </w:r>
      <w:proofErr w:type="spellStart"/>
      <w:r>
        <w:rPr>
          <w:rFonts w:eastAsia="Times New Roman"/>
          <w:color w:val="000000" w:themeColor="text1"/>
        </w:rPr>
        <w:t>gửi</w:t>
      </w:r>
      <w:proofErr w:type="spellEnd"/>
      <w:r>
        <w:rPr>
          <w:rFonts w:eastAsia="Times New Roman"/>
          <w:color w:val="000000" w:themeColor="text1"/>
        </w:rPr>
        <w:t xml:space="preserve"> </w:t>
      </w:r>
      <w:proofErr w:type="spellStart"/>
      <w:r>
        <w:rPr>
          <w:rFonts w:eastAsia="Times New Roman"/>
          <w:color w:val="000000" w:themeColor="text1"/>
        </w:rPr>
        <w:t>lời</w:t>
      </w:r>
      <w:proofErr w:type="spellEnd"/>
      <w:r>
        <w:rPr>
          <w:rFonts w:eastAsia="Times New Roman"/>
          <w:color w:val="000000" w:themeColor="text1"/>
        </w:rPr>
        <w:t xml:space="preserve"> </w:t>
      </w:r>
      <w:proofErr w:type="spellStart"/>
      <w:r>
        <w:rPr>
          <w:rFonts w:eastAsia="Times New Roman"/>
          <w:color w:val="000000" w:themeColor="text1"/>
        </w:rPr>
        <w:t>cảm</w:t>
      </w:r>
      <w:proofErr w:type="spellEnd"/>
      <w:r>
        <w:rPr>
          <w:rFonts w:eastAsia="Times New Roman"/>
          <w:color w:val="000000" w:themeColor="text1"/>
        </w:rPr>
        <w:t xml:space="preserve"> </w:t>
      </w:r>
      <w:proofErr w:type="spellStart"/>
      <w:r>
        <w:rPr>
          <w:rFonts w:eastAsia="Times New Roman"/>
          <w:color w:val="000000" w:themeColor="text1"/>
        </w:rPr>
        <w:t>ơn</w:t>
      </w:r>
      <w:proofErr w:type="spellEnd"/>
      <w:r>
        <w:rPr>
          <w:rFonts w:eastAsia="Times New Roman"/>
          <w:color w:val="000000" w:themeColor="text1"/>
        </w:rPr>
        <w:t xml:space="preserve"> </w:t>
      </w:r>
      <w:proofErr w:type="spellStart"/>
      <w:r>
        <w:rPr>
          <w:rFonts w:eastAsia="Times New Roman"/>
          <w:color w:val="000000" w:themeColor="text1"/>
        </w:rPr>
        <w:t>sâu</w:t>
      </w:r>
      <w:proofErr w:type="spellEnd"/>
      <w:r>
        <w:rPr>
          <w:rFonts w:eastAsia="Times New Roman"/>
          <w:color w:val="000000" w:themeColor="text1"/>
        </w:rPr>
        <w:t xml:space="preserve"> </w:t>
      </w:r>
      <w:proofErr w:type="spellStart"/>
      <w:r>
        <w:rPr>
          <w:rFonts w:eastAsia="Times New Roman"/>
          <w:color w:val="000000" w:themeColor="text1"/>
        </w:rPr>
        <w:t>sắc</w:t>
      </w:r>
      <w:proofErr w:type="spellEnd"/>
      <w:r>
        <w:rPr>
          <w:rFonts w:eastAsia="Times New Roman"/>
          <w:color w:val="000000" w:themeColor="text1"/>
        </w:rPr>
        <w:t xml:space="preserve"> </w:t>
      </w:r>
      <w:proofErr w:type="spellStart"/>
      <w:r>
        <w:rPr>
          <w:rFonts w:eastAsia="Times New Roman"/>
          <w:color w:val="000000" w:themeColor="text1"/>
        </w:rPr>
        <w:t>tới</w:t>
      </w:r>
      <w:proofErr w:type="spellEnd"/>
      <w:r>
        <w:rPr>
          <w:rFonts w:eastAsia="Times New Roman"/>
          <w:color w:val="000000" w:themeColor="text1"/>
        </w:rPr>
        <w:t xml:space="preserve"> TS. </w:t>
      </w:r>
      <w:proofErr w:type="spellStart"/>
      <w:r>
        <w:rPr>
          <w:rFonts w:eastAsia="Times New Roman"/>
          <w:color w:val="000000" w:themeColor="text1"/>
        </w:rPr>
        <w:t>Hàn</w:t>
      </w:r>
      <w:proofErr w:type="spellEnd"/>
      <w:r>
        <w:rPr>
          <w:rFonts w:eastAsia="Times New Roman"/>
          <w:color w:val="000000" w:themeColor="text1"/>
        </w:rPr>
        <w:t xml:space="preserve"> Huy Dũng </w:t>
      </w:r>
      <w:proofErr w:type="spellStart"/>
      <w:r>
        <w:rPr>
          <w:rFonts w:eastAsia="Times New Roman"/>
          <w:color w:val="000000" w:themeColor="text1"/>
        </w:rPr>
        <w:t>đã</w:t>
      </w:r>
      <w:proofErr w:type="spellEnd"/>
      <w:r>
        <w:rPr>
          <w:rFonts w:eastAsia="Times New Roman"/>
          <w:color w:val="000000" w:themeColor="text1"/>
        </w:rPr>
        <w:t xml:space="preserve"> </w:t>
      </w:r>
      <w:proofErr w:type="spellStart"/>
      <w:r>
        <w:rPr>
          <w:rFonts w:eastAsia="Times New Roman"/>
          <w:color w:val="000000" w:themeColor="text1"/>
        </w:rPr>
        <w:t>tận</w:t>
      </w:r>
      <w:proofErr w:type="spellEnd"/>
      <w:r>
        <w:rPr>
          <w:rFonts w:eastAsia="Times New Roman"/>
          <w:color w:val="000000" w:themeColor="text1"/>
        </w:rPr>
        <w:t xml:space="preserve"> </w:t>
      </w:r>
      <w:proofErr w:type="spellStart"/>
      <w:r>
        <w:rPr>
          <w:rFonts w:eastAsia="Times New Roman"/>
          <w:color w:val="000000" w:themeColor="text1"/>
        </w:rPr>
        <w:t>tình</w:t>
      </w:r>
      <w:proofErr w:type="spellEnd"/>
      <w:r>
        <w:rPr>
          <w:rFonts w:eastAsia="Times New Roman"/>
          <w:color w:val="000000" w:themeColor="text1"/>
        </w:rPr>
        <w:t xml:space="preserve"> </w:t>
      </w:r>
      <w:proofErr w:type="spellStart"/>
      <w:r>
        <w:rPr>
          <w:rFonts w:eastAsia="Times New Roman"/>
          <w:color w:val="000000" w:themeColor="text1"/>
        </w:rPr>
        <w:t>hướng</w:t>
      </w:r>
      <w:proofErr w:type="spellEnd"/>
      <w:r>
        <w:rPr>
          <w:rFonts w:eastAsia="Times New Roman"/>
          <w:color w:val="000000" w:themeColor="text1"/>
        </w:rPr>
        <w:t xml:space="preserve"> </w:t>
      </w:r>
      <w:proofErr w:type="spellStart"/>
      <w:r>
        <w:rPr>
          <w:rFonts w:eastAsia="Times New Roman"/>
          <w:color w:val="000000" w:themeColor="text1"/>
        </w:rPr>
        <w:t>dẫn</w:t>
      </w:r>
      <w:proofErr w:type="spellEnd"/>
      <w:r>
        <w:rPr>
          <w:rFonts w:eastAsia="Times New Roman"/>
          <w:color w:val="000000" w:themeColor="text1"/>
        </w:rPr>
        <w:t xml:space="preserve">, </w:t>
      </w:r>
      <w:proofErr w:type="spellStart"/>
      <w:r>
        <w:rPr>
          <w:rFonts w:eastAsia="Times New Roman"/>
          <w:color w:val="000000" w:themeColor="text1"/>
        </w:rPr>
        <w:t>giảng</w:t>
      </w:r>
      <w:proofErr w:type="spellEnd"/>
      <w:r>
        <w:rPr>
          <w:rFonts w:eastAsia="Times New Roman"/>
          <w:color w:val="000000" w:themeColor="text1"/>
        </w:rPr>
        <w:t xml:space="preserve"> </w:t>
      </w:r>
      <w:proofErr w:type="spellStart"/>
      <w:r>
        <w:rPr>
          <w:rFonts w:eastAsia="Times New Roman"/>
          <w:color w:val="000000" w:themeColor="text1"/>
        </w:rPr>
        <w:t>dạy</w:t>
      </w:r>
      <w:proofErr w:type="spellEnd"/>
      <w:r>
        <w:rPr>
          <w:rFonts w:eastAsia="Times New Roman"/>
          <w:color w:val="000000" w:themeColor="text1"/>
        </w:rPr>
        <w:t xml:space="preserve"> </w:t>
      </w:r>
      <w:proofErr w:type="spellStart"/>
      <w:r>
        <w:rPr>
          <w:rFonts w:eastAsia="Times New Roman"/>
          <w:color w:val="000000" w:themeColor="text1"/>
        </w:rPr>
        <w:t>cung</w:t>
      </w:r>
      <w:proofErr w:type="spellEnd"/>
      <w:r>
        <w:rPr>
          <w:rFonts w:eastAsia="Times New Roman"/>
          <w:color w:val="000000" w:themeColor="text1"/>
        </w:rPr>
        <w:t xml:space="preserve"> </w:t>
      </w:r>
      <w:proofErr w:type="spellStart"/>
      <w:r>
        <w:rPr>
          <w:rFonts w:eastAsia="Times New Roman"/>
          <w:color w:val="000000" w:themeColor="text1"/>
        </w:rPr>
        <w:t>cấp</w:t>
      </w:r>
      <w:proofErr w:type="spellEnd"/>
      <w:r>
        <w:rPr>
          <w:rFonts w:eastAsia="Times New Roman"/>
          <w:color w:val="000000" w:themeColor="text1"/>
        </w:rPr>
        <w:t xml:space="preserve"> </w:t>
      </w:r>
      <w:proofErr w:type="spellStart"/>
      <w:r>
        <w:rPr>
          <w:rFonts w:eastAsia="Times New Roman"/>
          <w:color w:val="000000" w:themeColor="text1"/>
        </w:rPr>
        <w:t>cho</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những</w:t>
      </w:r>
      <w:proofErr w:type="spellEnd"/>
      <w:r>
        <w:rPr>
          <w:rFonts w:eastAsia="Times New Roman"/>
          <w:color w:val="000000" w:themeColor="text1"/>
        </w:rPr>
        <w:t xml:space="preserve"> </w:t>
      </w:r>
      <w:proofErr w:type="spellStart"/>
      <w:r>
        <w:rPr>
          <w:rFonts w:eastAsia="Times New Roman"/>
          <w:color w:val="000000" w:themeColor="text1"/>
        </w:rPr>
        <w:t>kiến</w:t>
      </w:r>
      <w:proofErr w:type="spellEnd"/>
      <w:r>
        <w:rPr>
          <w:rFonts w:eastAsia="Times New Roman"/>
          <w:color w:val="000000" w:themeColor="text1"/>
        </w:rPr>
        <w:t xml:space="preserve"> </w:t>
      </w:r>
      <w:proofErr w:type="spellStart"/>
      <w:r>
        <w:rPr>
          <w:rFonts w:eastAsia="Times New Roman"/>
          <w:color w:val="000000" w:themeColor="text1"/>
        </w:rPr>
        <w:t>thức</w:t>
      </w:r>
      <w:proofErr w:type="spellEnd"/>
      <w:r>
        <w:rPr>
          <w:rFonts w:eastAsia="Times New Roman"/>
          <w:color w:val="000000" w:themeColor="text1"/>
        </w:rPr>
        <w:t xml:space="preserve"> </w:t>
      </w:r>
      <w:proofErr w:type="spellStart"/>
      <w:r>
        <w:rPr>
          <w:rFonts w:eastAsia="Times New Roman"/>
          <w:color w:val="000000" w:themeColor="text1"/>
        </w:rPr>
        <w:t>quan</w:t>
      </w:r>
      <w:proofErr w:type="spellEnd"/>
      <w:r>
        <w:rPr>
          <w:rFonts w:eastAsia="Times New Roman"/>
          <w:color w:val="000000" w:themeColor="text1"/>
        </w:rPr>
        <w:t xml:space="preserve"> </w:t>
      </w:r>
      <w:proofErr w:type="spellStart"/>
      <w:r>
        <w:rPr>
          <w:rFonts w:eastAsia="Times New Roman"/>
          <w:color w:val="000000" w:themeColor="text1"/>
        </w:rPr>
        <w:t>trọng</w:t>
      </w:r>
      <w:proofErr w:type="spellEnd"/>
      <w:r>
        <w:rPr>
          <w:rFonts w:eastAsia="Times New Roman"/>
          <w:color w:val="000000" w:themeColor="text1"/>
        </w:rPr>
        <w:t xml:space="preserve"> </w:t>
      </w:r>
      <w:proofErr w:type="spellStart"/>
      <w:r>
        <w:rPr>
          <w:rFonts w:eastAsia="Times New Roman"/>
          <w:color w:val="000000" w:themeColor="text1"/>
        </w:rPr>
        <w:t>trong</w:t>
      </w:r>
      <w:proofErr w:type="spellEnd"/>
      <w:r>
        <w:rPr>
          <w:rFonts w:eastAsia="Times New Roman"/>
          <w:color w:val="000000" w:themeColor="text1"/>
        </w:rPr>
        <w:t xml:space="preserve"> </w:t>
      </w:r>
      <w:proofErr w:type="spellStart"/>
      <w:r>
        <w:rPr>
          <w:rFonts w:eastAsia="Times New Roman"/>
          <w:color w:val="000000" w:themeColor="text1"/>
        </w:rPr>
        <w:t>suốt</w:t>
      </w:r>
      <w:proofErr w:type="spellEnd"/>
      <w:r>
        <w:rPr>
          <w:rFonts w:eastAsia="Times New Roman"/>
          <w:color w:val="000000" w:themeColor="text1"/>
        </w:rPr>
        <w:t xml:space="preserve"> </w:t>
      </w:r>
      <w:proofErr w:type="spellStart"/>
      <w:r>
        <w:rPr>
          <w:rFonts w:eastAsia="Times New Roman"/>
          <w:color w:val="000000" w:themeColor="text1"/>
        </w:rPr>
        <w:t>quá</w:t>
      </w:r>
      <w:proofErr w:type="spellEnd"/>
      <w:r>
        <w:rPr>
          <w:rFonts w:eastAsia="Times New Roman"/>
          <w:color w:val="000000" w:themeColor="text1"/>
        </w:rPr>
        <w:t xml:space="preserve"> </w:t>
      </w:r>
      <w:proofErr w:type="spellStart"/>
      <w:r>
        <w:rPr>
          <w:rFonts w:eastAsia="Times New Roman"/>
          <w:color w:val="000000" w:themeColor="text1"/>
        </w:rPr>
        <w:t>trình</w:t>
      </w:r>
      <w:proofErr w:type="spellEnd"/>
      <w:r>
        <w:rPr>
          <w:rFonts w:eastAsia="Times New Roman"/>
          <w:color w:val="000000" w:themeColor="text1"/>
        </w:rPr>
        <w:t xml:space="preserve"> </w:t>
      </w:r>
      <w:proofErr w:type="spellStart"/>
      <w:r>
        <w:rPr>
          <w:rFonts w:eastAsia="Times New Roman"/>
          <w:color w:val="000000" w:themeColor="text1"/>
        </w:rPr>
        <w:t>học</w:t>
      </w:r>
      <w:proofErr w:type="spellEnd"/>
      <w:r>
        <w:rPr>
          <w:rFonts w:eastAsia="Times New Roman"/>
          <w:color w:val="000000" w:themeColor="text1"/>
        </w:rPr>
        <w:t xml:space="preserve"> </w:t>
      </w:r>
      <w:proofErr w:type="spellStart"/>
      <w:r>
        <w:rPr>
          <w:rFonts w:eastAsia="Times New Roman"/>
          <w:color w:val="000000" w:themeColor="text1"/>
        </w:rPr>
        <w:t>tập</w:t>
      </w:r>
      <w:proofErr w:type="spellEnd"/>
      <w:r>
        <w:rPr>
          <w:rFonts w:eastAsia="Times New Roman"/>
          <w:color w:val="000000" w:themeColor="text1"/>
        </w:rPr>
        <w:t xml:space="preserve"> </w:t>
      </w:r>
      <w:proofErr w:type="spellStart"/>
      <w:r>
        <w:rPr>
          <w:rFonts w:eastAsia="Times New Roman"/>
          <w:color w:val="000000" w:themeColor="text1"/>
        </w:rPr>
        <w:t>trên</w:t>
      </w:r>
      <w:proofErr w:type="spellEnd"/>
      <w:r>
        <w:rPr>
          <w:rFonts w:eastAsia="Times New Roman"/>
          <w:color w:val="000000" w:themeColor="text1"/>
        </w:rPr>
        <w:t xml:space="preserve"> </w:t>
      </w:r>
      <w:proofErr w:type="spellStart"/>
      <w:r>
        <w:rPr>
          <w:rFonts w:eastAsia="Times New Roman"/>
          <w:color w:val="000000" w:themeColor="text1"/>
        </w:rPr>
        <w:t>lớp</w:t>
      </w:r>
      <w:proofErr w:type="spellEnd"/>
      <w:r>
        <w:rPr>
          <w:rFonts w:eastAsia="Times New Roman"/>
          <w:color w:val="000000" w:themeColor="text1"/>
        </w:rPr>
        <w:t xml:space="preserve"> </w:t>
      </w:r>
      <w:proofErr w:type="spellStart"/>
      <w:r>
        <w:rPr>
          <w:rFonts w:eastAsia="Times New Roman"/>
          <w:color w:val="000000" w:themeColor="text1"/>
        </w:rPr>
        <w:t>cũng</w:t>
      </w:r>
      <w:proofErr w:type="spellEnd"/>
      <w:r>
        <w:rPr>
          <w:rFonts w:eastAsia="Times New Roman"/>
          <w:color w:val="000000" w:themeColor="text1"/>
        </w:rPr>
        <w:t xml:space="preserve"> </w:t>
      </w:r>
      <w:proofErr w:type="spellStart"/>
      <w:r>
        <w:rPr>
          <w:rFonts w:eastAsia="Times New Roman"/>
          <w:color w:val="000000" w:themeColor="text1"/>
        </w:rPr>
        <w:t>như</w:t>
      </w:r>
      <w:proofErr w:type="spellEnd"/>
      <w:r>
        <w:rPr>
          <w:rFonts w:eastAsia="Times New Roman"/>
          <w:color w:val="000000" w:themeColor="text1"/>
        </w:rPr>
        <w:t xml:space="preserve"> </w:t>
      </w:r>
      <w:proofErr w:type="spellStart"/>
      <w:r>
        <w:rPr>
          <w:rFonts w:eastAsia="Times New Roman"/>
          <w:color w:val="000000" w:themeColor="text1"/>
        </w:rPr>
        <w:t>là</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buổi</w:t>
      </w:r>
      <w:proofErr w:type="spellEnd"/>
      <w:r>
        <w:rPr>
          <w:rFonts w:eastAsia="Times New Roman"/>
          <w:color w:val="000000" w:themeColor="text1"/>
        </w:rPr>
        <w:t xml:space="preserve"> </w:t>
      </w:r>
      <w:proofErr w:type="spellStart"/>
      <w:r>
        <w:rPr>
          <w:rFonts w:eastAsia="Times New Roman"/>
          <w:color w:val="000000" w:themeColor="text1"/>
        </w:rPr>
        <w:t>học</w:t>
      </w:r>
      <w:proofErr w:type="spellEnd"/>
      <w:r>
        <w:rPr>
          <w:rFonts w:eastAsia="Times New Roman"/>
          <w:color w:val="000000" w:themeColor="text1"/>
        </w:rPr>
        <w:t xml:space="preserve"> online </w:t>
      </w:r>
      <w:proofErr w:type="spellStart"/>
      <w:r>
        <w:rPr>
          <w:rFonts w:eastAsia="Times New Roman"/>
          <w:color w:val="000000" w:themeColor="text1"/>
        </w:rPr>
        <w:t>để</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thực</w:t>
      </w:r>
      <w:proofErr w:type="spellEnd"/>
      <w:r>
        <w:rPr>
          <w:rFonts w:eastAsia="Times New Roman"/>
          <w:color w:val="000000" w:themeColor="text1"/>
        </w:rPr>
        <w:t xml:space="preserve"> </w:t>
      </w:r>
      <w:proofErr w:type="spellStart"/>
      <w:r>
        <w:rPr>
          <w:rFonts w:eastAsia="Times New Roman"/>
          <w:color w:val="000000" w:themeColor="text1"/>
        </w:rPr>
        <w:t>hiện</w:t>
      </w:r>
      <w:proofErr w:type="spellEnd"/>
      <w:r>
        <w:rPr>
          <w:rFonts w:eastAsia="Times New Roman"/>
          <w:color w:val="000000" w:themeColor="text1"/>
        </w:rPr>
        <w:t xml:space="preserve"> </w:t>
      </w:r>
      <w:proofErr w:type="spellStart"/>
      <w:r>
        <w:rPr>
          <w:rFonts w:eastAsia="Times New Roman"/>
          <w:color w:val="000000" w:themeColor="text1"/>
        </w:rPr>
        <w:t>thành</w:t>
      </w:r>
      <w:proofErr w:type="spellEnd"/>
      <w:r>
        <w:rPr>
          <w:rFonts w:eastAsia="Times New Roman"/>
          <w:color w:val="000000" w:themeColor="text1"/>
        </w:rPr>
        <w:t xml:space="preserve"> </w:t>
      </w:r>
      <w:proofErr w:type="spellStart"/>
      <w:r>
        <w:rPr>
          <w:rFonts w:eastAsia="Times New Roman"/>
          <w:color w:val="000000" w:themeColor="text1"/>
        </w:rPr>
        <w:t>công</w:t>
      </w:r>
      <w:proofErr w:type="spellEnd"/>
      <w:r>
        <w:rPr>
          <w:rFonts w:eastAsia="Times New Roman"/>
          <w:color w:val="000000" w:themeColor="text1"/>
        </w:rPr>
        <w:t xml:space="preserve"> </w:t>
      </w:r>
      <w:proofErr w:type="spellStart"/>
      <w:r>
        <w:rPr>
          <w:rFonts w:eastAsia="Times New Roman"/>
          <w:color w:val="000000" w:themeColor="text1"/>
        </w:rPr>
        <w:t>bài</w:t>
      </w:r>
      <w:proofErr w:type="spellEnd"/>
      <w:r>
        <w:rPr>
          <w:rFonts w:eastAsia="Times New Roman"/>
          <w:color w:val="000000" w:themeColor="text1"/>
        </w:rPr>
        <w:t xml:space="preserve"> </w:t>
      </w:r>
      <w:proofErr w:type="spellStart"/>
      <w:r>
        <w:rPr>
          <w:rFonts w:eastAsia="Times New Roman"/>
          <w:color w:val="000000" w:themeColor="text1"/>
        </w:rPr>
        <w:t>tập</w:t>
      </w:r>
      <w:proofErr w:type="spellEnd"/>
      <w:r>
        <w:rPr>
          <w:rFonts w:eastAsia="Times New Roman"/>
          <w:color w:val="000000" w:themeColor="text1"/>
        </w:rPr>
        <w:t xml:space="preserve"> </w:t>
      </w:r>
      <w:proofErr w:type="spellStart"/>
      <w:r>
        <w:rPr>
          <w:rFonts w:eastAsia="Times New Roman"/>
          <w:color w:val="000000" w:themeColor="text1"/>
        </w:rPr>
        <w:t>lớn</w:t>
      </w:r>
      <w:proofErr w:type="spellEnd"/>
      <w:r>
        <w:rPr>
          <w:rFonts w:eastAsia="Times New Roman"/>
          <w:color w:val="000000" w:themeColor="text1"/>
        </w:rPr>
        <w:t xml:space="preserve"> </w:t>
      </w:r>
      <w:proofErr w:type="spellStart"/>
      <w:r>
        <w:rPr>
          <w:rFonts w:eastAsia="Times New Roman"/>
          <w:color w:val="000000" w:themeColor="text1"/>
        </w:rPr>
        <w:t>này</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cũng</w:t>
      </w:r>
      <w:proofErr w:type="spellEnd"/>
      <w:r>
        <w:rPr>
          <w:rFonts w:eastAsia="Times New Roman"/>
          <w:color w:val="000000" w:themeColor="text1"/>
        </w:rPr>
        <w:t xml:space="preserve"> </w:t>
      </w:r>
      <w:proofErr w:type="spellStart"/>
      <w:r>
        <w:rPr>
          <w:rFonts w:eastAsia="Times New Roman"/>
          <w:color w:val="000000" w:themeColor="text1"/>
        </w:rPr>
        <w:t>xin</w:t>
      </w:r>
      <w:proofErr w:type="spellEnd"/>
      <w:r>
        <w:rPr>
          <w:rFonts w:eastAsia="Times New Roman"/>
          <w:color w:val="000000" w:themeColor="text1"/>
        </w:rPr>
        <w:t xml:space="preserve"> </w:t>
      </w:r>
      <w:proofErr w:type="spellStart"/>
      <w:r>
        <w:rPr>
          <w:rFonts w:eastAsia="Times New Roman"/>
          <w:color w:val="000000" w:themeColor="text1"/>
        </w:rPr>
        <w:t>chân</w:t>
      </w:r>
      <w:proofErr w:type="spellEnd"/>
      <w:r>
        <w:rPr>
          <w:rFonts w:eastAsia="Times New Roman"/>
          <w:color w:val="000000" w:themeColor="text1"/>
        </w:rPr>
        <w:t xml:space="preserve"> </w:t>
      </w:r>
      <w:proofErr w:type="spellStart"/>
      <w:r>
        <w:rPr>
          <w:rFonts w:eastAsia="Times New Roman"/>
          <w:color w:val="000000" w:themeColor="text1"/>
        </w:rPr>
        <w:t>thành</w:t>
      </w:r>
      <w:proofErr w:type="spellEnd"/>
      <w:r>
        <w:rPr>
          <w:rFonts w:eastAsia="Times New Roman"/>
          <w:color w:val="000000" w:themeColor="text1"/>
        </w:rPr>
        <w:t xml:space="preserve"> </w:t>
      </w:r>
      <w:proofErr w:type="spellStart"/>
      <w:r>
        <w:rPr>
          <w:rFonts w:eastAsia="Times New Roman"/>
          <w:color w:val="000000" w:themeColor="text1"/>
        </w:rPr>
        <w:t>cảm</w:t>
      </w:r>
      <w:proofErr w:type="spellEnd"/>
      <w:r>
        <w:rPr>
          <w:rFonts w:eastAsia="Times New Roman"/>
          <w:color w:val="000000" w:themeColor="text1"/>
        </w:rPr>
        <w:t xml:space="preserve"> </w:t>
      </w:r>
      <w:proofErr w:type="spellStart"/>
      <w:r>
        <w:rPr>
          <w:rFonts w:eastAsia="Times New Roman"/>
          <w:color w:val="000000" w:themeColor="text1"/>
        </w:rPr>
        <w:t>ơn</w:t>
      </w:r>
      <w:proofErr w:type="spellEnd"/>
      <w:r>
        <w:rPr>
          <w:rFonts w:eastAsia="Times New Roman"/>
          <w:color w:val="000000" w:themeColor="text1"/>
        </w:rPr>
        <w:t xml:space="preserve"> </w:t>
      </w:r>
      <w:proofErr w:type="spellStart"/>
      <w:r>
        <w:rPr>
          <w:rFonts w:eastAsia="Times New Roman"/>
          <w:color w:val="000000" w:themeColor="text1"/>
        </w:rPr>
        <w:t>anh</w:t>
      </w:r>
      <w:proofErr w:type="spellEnd"/>
      <w:r>
        <w:rPr>
          <w:rFonts w:eastAsia="Times New Roman"/>
          <w:color w:val="000000" w:themeColor="text1"/>
        </w:rPr>
        <w:t xml:space="preserve"> Minh </w:t>
      </w:r>
      <w:proofErr w:type="spellStart"/>
      <w:r>
        <w:rPr>
          <w:rFonts w:eastAsia="Times New Roman"/>
          <w:color w:val="000000" w:themeColor="text1"/>
        </w:rPr>
        <w:t>và</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anh</w:t>
      </w:r>
      <w:proofErr w:type="spellEnd"/>
      <w:r>
        <w:rPr>
          <w:rFonts w:eastAsia="Times New Roman"/>
          <w:color w:val="000000" w:themeColor="text1"/>
        </w:rPr>
        <w:t xml:space="preserve"> TA,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bạn</w:t>
      </w:r>
      <w:proofErr w:type="spellEnd"/>
      <w:r>
        <w:rPr>
          <w:rFonts w:eastAsia="Times New Roman"/>
          <w:color w:val="000000" w:themeColor="text1"/>
        </w:rPr>
        <w:t xml:space="preserve"> </w:t>
      </w:r>
      <w:proofErr w:type="spellStart"/>
      <w:r>
        <w:rPr>
          <w:rFonts w:eastAsia="Times New Roman"/>
          <w:color w:val="000000" w:themeColor="text1"/>
        </w:rPr>
        <w:t>trong</w:t>
      </w:r>
      <w:proofErr w:type="spellEnd"/>
      <w:r>
        <w:rPr>
          <w:rFonts w:eastAsia="Times New Roman"/>
          <w:color w:val="000000" w:themeColor="text1"/>
        </w:rPr>
        <w:t xml:space="preserve"> team support </w:t>
      </w:r>
      <w:proofErr w:type="spellStart"/>
      <w:r>
        <w:rPr>
          <w:rFonts w:eastAsia="Times New Roman"/>
          <w:color w:val="000000" w:themeColor="text1"/>
        </w:rPr>
        <w:t>đã</w:t>
      </w:r>
      <w:proofErr w:type="spellEnd"/>
      <w:r>
        <w:rPr>
          <w:rFonts w:eastAsia="Times New Roman"/>
          <w:color w:val="000000" w:themeColor="text1"/>
        </w:rPr>
        <w:t xml:space="preserve"> </w:t>
      </w:r>
      <w:proofErr w:type="spellStart"/>
      <w:r>
        <w:rPr>
          <w:rFonts w:eastAsia="Times New Roman"/>
          <w:color w:val="000000" w:themeColor="text1"/>
        </w:rPr>
        <w:t>rất</w:t>
      </w:r>
      <w:proofErr w:type="spellEnd"/>
      <w:r>
        <w:rPr>
          <w:rFonts w:eastAsia="Times New Roman"/>
          <w:color w:val="000000" w:themeColor="text1"/>
        </w:rPr>
        <w:t xml:space="preserve"> </w:t>
      </w:r>
      <w:proofErr w:type="spellStart"/>
      <w:r>
        <w:rPr>
          <w:rFonts w:eastAsia="Times New Roman"/>
          <w:color w:val="000000" w:themeColor="text1"/>
        </w:rPr>
        <w:t>nhiệt</w:t>
      </w:r>
      <w:proofErr w:type="spellEnd"/>
      <w:r>
        <w:rPr>
          <w:rFonts w:eastAsia="Times New Roman"/>
          <w:color w:val="000000" w:themeColor="text1"/>
        </w:rPr>
        <w:t xml:space="preserve"> </w:t>
      </w:r>
      <w:proofErr w:type="spellStart"/>
      <w:r>
        <w:rPr>
          <w:rFonts w:eastAsia="Times New Roman"/>
          <w:color w:val="000000" w:themeColor="text1"/>
        </w:rPr>
        <w:t>tình</w:t>
      </w:r>
      <w:proofErr w:type="spellEnd"/>
      <w:r>
        <w:rPr>
          <w:rFonts w:eastAsia="Times New Roman"/>
          <w:color w:val="000000" w:themeColor="text1"/>
        </w:rPr>
        <w:t xml:space="preserve"> </w:t>
      </w:r>
      <w:proofErr w:type="spellStart"/>
      <w:r>
        <w:rPr>
          <w:rFonts w:eastAsia="Times New Roman"/>
          <w:color w:val="000000" w:themeColor="text1"/>
        </w:rPr>
        <w:t>giúp</w:t>
      </w:r>
      <w:proofErr w:type="spellEnd"/>
      <w:r>
        <w:rPr>
          <w:rFonts w:eastAsia="Times New Roman"/>
          <w:color w:val="000000" w:themeColor="text1"/>
        </w:rPr>
        <w:t xml:space="preserve"> </w:t>
      </w:r>
      <w:proofErr w:type="spellStart"/>
      <w:r>
        <w:rPr>
          <w:rFonts w:eastAsia="Times New Roman"/>
          <w:color w:val="000000" w:themeColor="text1"/>
        </w:rPr>
        <w:t>đỡ</w:t>
      </w:r>
      <w:proofErr w:type="spellEnd"/>
      <w:r>
        <w:rPr>
          <w:rFonts w:eastAsia="Times New Roman"/>
          <w:color w:val="000000" w:themeColor="text1"/>
        </w:rPr>
        <w:t xml:space="preserve">, </w:t>
      </w:r>
      <w:proofErr w:type="spellStart"/>
      <w:r>
        <w:rPr>
          <w:rFonts w:eastAsia="Times New Roman"/>
          <w:color w:val="000000" w:themeColor="text1"/>
        </w:rPr>
        <w:t>giải</w:t>
      </w:r>
      <w:proofErr w:type="spellEnd"/>
      <w:r>
        <w:rPr>
          <w:rFonts w:eastAsia="Times New Roman"/>
          <w:color w:val="000000" w:themeColor="text1"/>
        </w:rPr>
        <w:t xml:space="preserve"> </w:t>
      </w:r>
      <w:proofErr w:type="spellStart"/>
      <w:r>
        <w:rPr>
          <w:rFonts w:eastAsia="Times New Roman"/>
          <w:color w:val="000000" w:themeColor="text1"/>
        </w:rPr>
        <w:t>đáp</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thắc</w:t>
      </w:r>
      <w:proofErr w:type="spellEnd"/>
      <w:r>
        <w:rPr>
          <w:rFonts w:eastAsia="Times New Roman"/>
          <w:color w:val="000000" w:themeColor="text1"/>
        </w:rPr>
        <w:t xml:space="preserve"> </w:t>
      </w:r>
      <w:proofErr w:type="spellStart"/>
      <w:r>
        <w:rPr>
          <w:rFonts w:eastAsia="Times New Roman"/>
          <w:color w:val="000000" w:themeColor="text1"/>
        </w:rPr>
        <w:t>mắc</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vấn</w:t>
      </w:r>
      <w:proofErr w:type="spellEnd"/>
      <w:r>
        <w:rPr>
          <w:rFonts w:eastAsia="Times New Roman"/>
          <w:color w:val="000000" w:themeColor="text1"/>
        </w:rPr>
        <w:t xml:space="preserve"> </w:t>
      </w:r>
      <w:proofErr w:type="spellStart"/>
      <w:r>
        <w:rPr>
          <w:rFonts w:eastAsia="Times New Roman"/>
          <w:color w:val="000000" w:themeColor="text1"/>
        </w:rPr>
        <w:t>đề</w:t>
      </w:r>
      <w:proofErr w:type="spellEnd"/>
      <w:r>
        <w:rPr>
          <w:rFonts w:eastAsia="Times New Roman"/>
          <w:color w:val="000000" w:themeColor="text1"/>
        </w:rPr>
        <w:t xml:space="preserve"> </w:t>
      </w:r>
      <w:proofErr w:type="spellStart"/>
      <w:r>
        <w:rPr>
          <w:rFonts w:eastAsia="Times New Roman"/>
          <w:color w:val="000000" w:themeColor="text1"/>
        </w:rPr>
        <w:t>nảy</w:t>
      </w:r>
      <w:proofErr w:type="spellEnd"/>
      <w:r>
        <w:rPr>
          <w:rFonts w:eastAsia="Times New Roman"/>
          <w:color w:val="000000" w:themeColor="text1"/>
        </w:rPr>
        <w:t xml:space="preserve"> </w:t>
      </w:r>
      <w:proofErr w:type="spellStart"/>
      <w:r>
        <w:rPr>
          <w:rFonts w:eastAsia="Times New Roman"/>
          <w:color w:val="000000" w:themeColor="text1"/>
        </w:rPr>
        <w:t>sinh</w:t>
      </w:r>
      <w:proofErr w:type="spellEnd"/>
      <w:r>
        <w:rPr>
          <w:rFonts w:eastAsia="Times New Roman"/>
          <w:color w:val="000000" w:themeColor="text1"/>
        </w:rPr>
        <w:t xml:space="preserve"> </w:t>
      </w:r>
      <w:proofErr w:type="spellStart"/>
      <w:r>
        <w:rPr>
          <w:rFonts w:eastAsia="Times New Roman"/>
          <w:color w:val="000000" w:themeColor="text1"/>
        </w:rPr>
        <w:t>của</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về</w:t>
      </w:r>
      <w:proofErr w:type="spellEnd"/>
      <w:r>
        <w:rPr>
          <w:rFonts w:eastAsia="Times New Roman"/>
          <w:color w:val="000000" w:themeColor="text1"/>
        </w:rPr>
        <w:t xml:space="preserve"> </w:t>
      </w:r>
      <w:proofErr w:type="spellStart"/>
      <w:r>
        <w:rPr>
          <w:rFonts w:eastAsia="Times New Roman"/>
          <w:color w:val="000000" w:themeColor="text1"/>
        </w:rPr>
        <w:t>bài</w:t>
      </w:r>
      <w:proofErr w:type="spellEnd"/>
      <w:r>
        <w:rPr>
          <w:rFonts w:eastAsia="Times New Roman"/>
          <w:color w:val="000000" w:themeColor="text1"/>
        </w:rPr>
        <w:t xml:space="preserve"> </w:t>
      </w:r>
      <w:proofErr w:type="spellStart"/>
      <w:r>
        <w:rPr>
          <w:rFonts w:eastAsia="Times New Roman"/>
          <w:color w:val="000000" w:themeColor="text1"/>
        </w:rPr>
        <w:t>tập</w:t>
      </w:r>
      <w:proofErr w:type="spellEnd"/>
      <w:r>
        <w:rPr>
          <w:rFonts w:eastAsia="Times New Roman"/>
          <w:color w:val="000000" w:themeColor="text1"/>
        </w:rPr>
        <w:t xml:space="preserve"> </w:t>
      </w:r>
      <w:proofErr w:type="spellStart"/>
      <w:r>
        <w:rPr>
          <w:rFonts w:eastAsia="Times New Roman"/>
          <w:color w:val="000000" w:themeColor="text1"/>
        </w:rPr>
        <w:t>lớn</w:t>
      </w:r>
      <w:proofErr w:type="spellEnd"/>
      <w:r>
        <w:rPr>
          <w:rFonts w:eastAsia="Times New Roman"/>
          <w:color w:val="000000" w:themeColor="text1"/>
        </w:rPr>
        <w:t xml:space="preserve">.    </w:t>
      </w:r>
    </w:p>
    <w:p w14:paraId="333DCCC4" w14:textId="77777777" w:rsidR="00FA6BA4" w:rsidRDefault="00FA6BA4" w:rsidP="00FA6BA4">
      <w:pPr>
        <w:rPr>
          <w:rFonts w:eastAsia="Times New Roman"/>
          <w:color w:val="000000" w:themeColor="text1"/>
        </w:rPr>
      </w:pPr>
      <w:proofErr w:type="spellStart"/>
      <w:r>
        <w:rPr>
          <w:rFonts w:eastAsia="Times New Roman"/>
          <w:color w:val="000000" w:themeColor="text1"/>
        </w:rPr>
        <w:t>Mặc</w:t>
      </w:r>
      <w:proofErr w:type="spellEnd"/>
      <w:r>
        <w:rPr>
          <w:rFonts w:eastAsia="Times New Roman"/>
          <w:color w:val="000000" w:themeColor="text1"/>
        </w:rPr>
        <w:t xml:space="preserve"> </w:t>
      </w:r>
      <w:proofErr w:type="spellStart"/>
      <w:r>
        <w:rPr>
          <w:rFonts w:eastAsia="Times New Roman"/>
          <w:color w:val="000000" w:themeColor="text1"/>
        </w:rPr>
        <w:t>dù</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đã</w:t>
      </w:r>
      <w:proofErr w:type="spellEnd"/>
      <w:r>
        <w:rPr>
          <w:rFonts w:eastAsia="Times New Roman"/>
          <w:color w:val="000000" w:themeColor="text1"/>
        </w:rPr>
        <w:t xml:space="preserve"> </w:t>
      </w:r>
      <w:proofErr w:type="spellStart"/>
      <w:r>
        <w:rPr>
          <w:rFonts w:eastAsia="Times New Roman"/>
          <w:color w:val="000000" w:themeColor="text1"/>
        </w:rPr>
        <w:t>cố</w:t>
      </w:r>
      <w:proofErr w:type="spellEnd"/>
      <w:r>
        <w:rPr>
          <w:rFonts w:eastAsia="Times New Roman"/>
          <w:color w:val="000000" w:themeColor="text1"/>
        </w:rPr>
        <w:t xml:space="preserve"> </w:t>
      </w:r>
      <w:proofErr w:type="spellStart"/>
      <w:r>
        <w:rPr>
          <w:rFonts w:eastAsia="Times New Roman"/>
          <w:color w:val="000000" w:themeColor="text1"/>
        </w:rPr>
        <w:t>gắng</w:t>
      </w:r>
      <w:proofErr w:type="spellEnd"/>
      <w:r>
        <w:rPr>
          <w:rFonts w:eastAsia="Times New Roman"/>
          <w:color w:val="000000" w:themeColor="text1"/>
        </w:rPr>
        <w:t xml:space="preserve"> </w:t>
      </w:r>
      <w:proofErr w:type="spellStart"/>
      <w:r>
        <w:rPr>
          <w:rFonts w:eastAsia="Times New Roman"/>
          <w:color w:val="000000" w:themeColor="text1"/>
        </w:rPr>
        <w:t>để</w:t>
      </w:r>
      <w:proofErr w:type="spellEnd"/>
      <w:r>
        <w:rPr>
          <w:rFonts w:eastAsia="Times New Roman"/>
          <w:color w:val="000000" w:themeColor="text1"/>
        </w:rPr>
        <w:t xml:space="preserve"> </w:t>
      </w:r>
      <w:proofErr w:type="spellStart"/>
      <w:r>
        <w:rPr>
          <w:rFonts w:eastAsia="Times New Roman"/>
          <w:color w:val="000000" w:themeColor="text1"/>
        </w:rPr>
        <w:t>thực</w:t>
      </w:r>
      <w:proofErr w:type="spellEnd"/>
      <w:r>
        <w:rPr>
          <w:rFonts w:eastAsia="Times New Roman"/>
          <w:color w:val="000000" w:themeColor="text1"/>
        </w:rPr>
        <w:t xml:space="preserve"> </w:t>
      </w:r>
      <w:proofErr w:type="spellStart"/>
      <w:r>
        <w:rPr>
          <w:rFonts w:eastAsia="Times New Roman"/>
          <w:color w:val="000000" w:themeColor="text1"/>
        </w:rPr>
        <w:t>hiện</w:t>
      </w:r>
      <w:proofErr w:type="spellEnd"/>
      <w:r>
        <w:rPr>
          <w:rFonts w:eastAsia="Times New Roman"/>
          <w:color w:val="000000" w:themeColor="text1"/>
        </w:rPr>
        <w:t xml:space="preserve"> </w:t>
      </w:r>
      <w:proofErr w:type="spellStart"/>
      <w:r>
        <w:rPr>
          <w:rFonts w:eastAsia="Times New Roman"/>
          <w:color w:val="000000" w:themeColor="text1"/>
        </w:rPr>
        <w:t>bài</w:t>
      </w:r>
      <w:proofErr w:type="spellEnd"/>
      <w:r>
        <w:rPr>
          <w:rFonts w:eastAsia="Times New Roman"/>
          <w:color w:val="000000" w:themeColor="text1"/>
        </w:rPr>
        <w:t xml:space="preserve"> </w:t>
      </w:r>
      <w:proofErr w:type="spellStart"/>
      <w:r>
        <w:rPr>
          <w:rFonts w:eastAsia="Times New Roman"/>
          <w:color w:val="000000" w:themeColor="text1"/>
        </w:rPr>
        <w:t>tập</w:t>
      </w:r>
      <w:proofErr w:type="spellEnd"/>
      <w:r>
        <w:rPr>
          <w:rFonts w:eastAsia="Times New Roman"/>
          <w:color w:val="000000" w:themeColor="text1"/>
        </w:rPr>
        <w:t xml:space="preserve"> </w:t>
      </w:r>
      <w:proofErr w:type="spellStart"/>
      <w:r>
        <w:rPr>
          <w:rFonts w:eastAsia="Times New Roman"/>
          <w:color w:val="000000" w:themeColor="text1"/>
        </w:rPr>
        <w:t>lớn</w:t>
      </w:r>
      <w:proofErr w:type="spellEnd"/>
      <w:r>
        <w:rPr>
          <w:rFonts w:eastAsia="Times New Roman"/>
          <w:color w:val="000000" w:themeColor="text1"/>
        </w:rPr>
        <w:t xml:space="preserve"> </w:t>
      </w:r>
      <w:proofErr w:type="spellStart"/>
      <w:r>
        <w:rPr>
          <w:rFonts w:eastAsia="Times New Roman"/>
          <w:color w:val="000000" w:themeColor="text1"/>
        </w:rPr>
        <w:t>một</w:t>
      </w:r>
      <w:proofErr w:type="spellEnd"/>
      <w:r>
        <w:rPr>
          <w:rFonts w:eastAsia="Times New Roman"/>
          <w:color w:val="000000" w:themeColor="text1"/>
        </w:rPr>
        <w:t xml:space="preserve"> </w:t>
      </w:r>
      <w:proofErr w:type="spellStart"/>
      <w:r>
        <w:rPr>
          <w:rFonts w:eastAsia="Times New Roman"/>
          <w:color w:val="000000" w:themeColor="text1"/>
        </w:rPr>
        <w:t>cách</w:t>
      </w:r>
      <w:proofErr w:type="spellEnd"/>
      <w:r>
        <w:rPr>
          <w:rFonts w:eastAsia="Times New Roman"/>
          <w:color w:val="000000" w:themeColor="text1"/>
        </w:rPr>
        <w:t xml:space="preserve"> </w:t>
      </w:r>
      <w:proofErr w:type="spellStart"/>
      <w:r>
        <w:rPr>
          <w:rFonts w:eastAsia="Times New Roman"/>
          <w:color w:val="000000" w:themeColor="text1"/>
        </w:rPr>
        <w:t>tốt</w:t>
      </w:r>
      <w:proofErr w:type="spellEnd"/>
      <w:r>
        <w:rPr>
          <w:rFonts w:eastAsia="Times New Roman"/>
          <w:color w:val="000000" w:themeColor="text1"/>
        </w:rPr>
        <w:t xml:space="preserve"> </w:t>
      </w:r>
      <w:proofErr w:type="spellStart"/>
      <w:r>
        <w:rPr>
          <w:rFonts w:eastAsia="Times New Roman"/>
          <w:color w:val="000000" w:themeColor="text1"/>
        </w:rPr>
        <w:t>nhất</w:t>
      </w:r>
      <w:proofErr w:type="spellEnd"/>
      <w:r>
        <w:rPr>
          <w:rFonts w:eastAsia="Times New Roman"/>
          <w:color w:val="000000" w:themeColor="text1"/>
        </w:rPr>
        <w:t xml:space="preserve">, </w:t>
      </w:r>
      <w:proofErr w:type="spellStart"/>
      <w:r>
        <w:rPr>
          <w:rFonts w:eastAsia="Times New Roman"/>
          <w:color w:val="000000" w:themeColor="text1"/>
        </w:rPr>
        <w:t>làm</w:t>
      </w:r>
      <w:proofErr w:type="spellEnd"/>
      <w:r>
        <w:rPr>
          <w:rFonts w:eastAsia="Times New Roman"/>
          <w:color w:val="000000" w:themeColor="text1"/>
        </w:rPr>
        <w:t xml:space="preserve"> </w:t>
      </w:r>
      <w:proofErr w:type="spellStart"/>
      <w:r>
        <w:rPr>
          <w:rFonts w:eastAsia="Times New Roman"/>
          <w:color w:val="000000" w:themeColor="text1"/>
        </w:rPr>
        <w:t>sao</w:t>
      </w:r>
      <w:proofErr w:type="spellEnd"/>
      <w:r>
        <w:rPr>
          <w:rFonts w:eastAsia="Times New Roman"/>
          <w:color w:val="000000" w:themeColor="text1"/>
        </w:rPr>
        <w:t xml:space="preserve"> </w:t>
      </w:r>
      <w:proofErr w:type="spellStart"/>
      <w:r>
        <w:rPr>
          <w:rFonts w:eastAsia="Times New Roman"/>
          <w:color w:val="000000" w:themeColor="text1"/>
        </w:rPr>
        <w:t>để</w:t>
      </w:r>
      <w:proofErr w:type="spellEnd"/>
      <w:r>
        <w:rPr>
          <w:rFonts w:eastAsia="Times New Roman"/>
          <w:color w:val="000000" w:themeColor="text1"/>
        </w:rPr>
        <w:t xml:space="preserve"> </w:t>
      </w:r>
      <w:proofErr w:type="spellStart"/>
      <w:r>
        <w:rPr>
          <w:rFonts w:eastAsia="Times New Roman"/>
          <w:color w:val="000000" w:themeColor="text1"/>
        </w:rPr>
        <w:t>khắc</w:t>
      </w:r>
      <w:proofErr w:type="spellEnd"/>
      <w:r>
        <w:rPr>
          <w:rFonts w:eastAsia="Times New Roman"/>
          <w:color w:val="000000" w:themeColor="text1"/>
        </w:rPr>
        <w:t xml:space="preserve"> </w:t>
      </w:r>
      <w:proofErr w:type="spellStart"/>
      <w:r>
        <w:rPr>
          <w:rFonts w:eastAsia="Times New Roman"/>
          <w:color w:val="000000" w:themeColor="text1"/>
        </w:rPr>
        <w:t>phục</w:t>
      </w:r>
      <w:proofErr w:type="spellEnd"/>
      <w:r>
        <w:rPr>
          <w:rFonts w:eastAsia="Times New Roman"/>
          <w:color w:val="000000" w:themeColor="text1"/>
        </w:rPr>
        <w:t xml:space="preserve"> </w:t>
      </w:r>
      <w:proofErr w:type="spellStart"/>
      <w:r>
        <w:rPr>
          <w:rFonts w:eastAsia="Times New Roman"/>
          <w:color w:val="000000" w:themeColor="text1"/>
        </w:rPr>
        <w:t>được</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vấn</w:t>
      </w:r>
      <w:proofErr w:type="spellEnd"/>
      <w:r>
        <w:rPr>
          <w:rFonts w:eastAsia="Times New Roman"/>
          <w:color w:val="000000" w:themeColor="text1"/>
        </w:rPr>
        <w:t xml:space="preserve"> </w:t>
      </w:r>
      <w:proofErr w:type="spellStart"/>
      <w:r>
        <w:rPr>
          <w:rFonts w:eastAsia="Times New Roman"/>
          <w:color w:val="000000" w:themeColor="text1"/>
        </w:rPr>
        <w:t>đề</w:t>
      </w:r>
      <w:proofErr w:type="spellEnd"/>
      <w:r>
        <w:rPr>
          <w:rFonts w:eastAsia="Times New Roman"/>
          <w:color w:val="000000" w:themeColor="text1"/>
        </w:rPr>
        <w:t xml:space="preserve"> </w:t>
      </w:r>
      <w:proofErr w:type="spellStart"/>
      <w:r>
        <w:rPr>
          <w:rFonts w:eastAsia="Times New Roman"/>
          <w:color w:val="000000" w:themeColor="text1"/>
        </w:rPr>
        <w:t>khó</w:t>
      </w:r>
      <w:proofErr w:type="spellEnd"/>
      <w:r>
        <w:rPr>
          <w:rFonts w:eastAsia="Times New Roman"/>
          <w:color w:val="000000" w:themeColor="text1"/>
        </w:rPr>
        <w:t xml:space="preserve"> </w:t>
      </w:r>
      <w:proofErr w:type="spellStart"/>
      <w:r>
        <w:rPr>
          <w:rFonts w:eastAsia="Times New Roman"/>
          <w:color w:val="000000" w:themeColor="text1"/>
        </w:rPr>
        <w:t>khăn</w:t>
      </w:r>
      <w:proofErr w:type="spellEnd"/>
      <w:r>
        <w:rPr>
          <w:rFonts w:eastAsia="Times New Roman"/>
          <w:color w:val="000000" w:themeColor="text1"/>
        </w:rPr>
        <w:t xml:space="preserve"> </w:t>
      </w:r>
      <w:proofErr w:type="spellStart"/>
      <w:r>
        <w:rPr>
          <w:rFonts w:eastAsia="Times New Roman"/>
          <w:color w:val="000000" w:themeColor="text1"/>
        </w:rPr>
        <w:t>trong</w:t>
      </w:r>
      <w:proofErr w:type="spellEnd"/>
      <w:r>
        <w:rPr>
          <w:rFonts w:eastAsia="Times New Roman"/>
          <w:color w:val="000000" w:themeColor="text1"/>
        </w:rPr>
        <w:t xml:space="preserve"> </w:t>
      </w:r>
      <w:proofErr w:type="spellStart"/>
      <w:r>
        <w:rPr>
          <w:rFonts w:eastAsia="Times New Roman"/>
          <w:color w:val="000000" w:themeColor="text1"/>
        </w:rPr>
        <w:t>tình</w:t>
      </w:r>
      <w:proofErr w:type="spellEnd"/>
      <w:r>
        <w:rPr>
          <w:rFonts w:eastAsia="Times New Roman"/>
          <w:color w:val="000000" w:themeColor="text1"/>
        </w:rPr>
        <w:t xml:space="preserve"> </w:t>
      </w:r>
      <w:proofErr w:type="spellStart"/>
      <w:r>
        <w:rPr>
          <w:rFonts w:eastAsia="Times New Roman"/>
          <w:color w:val="000000" w:themeColor="text1"/>
        </w:rPr>
        <w:t>hình</w:t>
      </w:r>
      <w:proofErr w:type="spellEnd"/>
      <w:r>
        <w:rPr>
          <w:rFonts w:eastAsia="Times New Roman"/>
          <w:color w:val="000000" w:themeColor="text1"/>
        </w:rPr>
        <w:t xml:space="preserve"> </w:t>
      </w:r>
      <w:proofErr w:type="spellStart"/>
      <w:r>
        <w:rPr>
          <w:rFonts w:eastAsia="Times New Roman"/>
          <w:color w:val="000000" w:themeColor="text1"/>
        </w:rPr>
        <w:t>đại</w:t>
      </w:r>
      <w:proofErr w:type="spellEnd"/>
      <w:r>
        <w:rPr>
          <w:rFonts w:eastAsia="Times New Roman"/>
          <w:color w:val="000000" w:themeColor="text1"/>
        </w:rPr>
        <w:t xml:space="preserve"> </w:t>
      </w:r>
      <w:proofErr w:type="spellStart"/>
      <w:r>
        <w:rPr>
          <w:rFonts w:eastAsia="Times New Roman"/>
          <w:color w:val="000000" w:themeColor="text1"/>
        </w:rPr>
        <w:t>dịch</w:t>
      </w:r>
      <w:proofErr w:type="spellEnd"/>
      <w:r>
        <w:rPr>
          <w:rFonts w:eastAsia="Times New Roman"/>
          <w:color w:val="000000" w:themeColor="text1"/>
        </w:rPr>
        <w:t xml:space="preserve"> Covid </w:t>
      </w:r>
      <w:proofErr w:type="spellStart"/>
      <w:r>
        <w:rPr>
          <w:rFonts w:eastAsia="Times New Roman"/>
          <w:color w:val="000000" w:themeColor="text1"/>
        </w:rPr>
        <w:t>đang</w:t>
      </w:r>
      <w:proofErr w:type="spellEnd"/>
      <w:r>
        <w:rPr>
          <w:rFonts w:eastAsia="Times New Roman"/>
          <w:color w:val="000000" w:themeColor="text1"/>
        </w:rPr>
        <w:t xml:space="preserve"> </w:t>
      </w:r>
      <w:proofErr w:type="spellStart"/>
      <w:r>
        <w:rPr>
          <w:rFonts w:eastAsia="Times New Roman"/>
          <w:color w:val="000000" w:themeColor="text1"/>
        </w:rPr>
        <w:t>diễn</w:t>
      </w:r>
      <w:proofErr w:type="spellEnd"/>
      <w:r>
        <w:rPr>
          <w:rFonts w:eastAsia="Times New Roman"/>
          <w:color w:val="000000" w:themeColor="text1"/>
        </w:rPr>
        <w:t xml:space="preserve"> ra song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vẫn</w:t>
      </w:r>
      <w:proofErr w:type="spellEnd"/>
      <w:r>
        <w:rPr>
          <w:rFonts w:eastAsia="Times New Roman"/>
          <w:color w:val="000000" w:themeColor="text1"/>
        </w:rPr>
        <w:t xml:space="preserve"> </w:t>
      </w:r>
      <w:proofErr w:type="spellStart"/>
      <w:r>
        <w:rPr>
          <w:rFonts w:eastAsia="Times New Roman"/>
          <w:color w:val="000000" w:themeColor="text1"/>
        </w:rPr>
        <w:t>còn</w:t>
      </w:r>
      <w:proofErr w:type="spellEnd"/>
      <w:r>
        <w:rPr>
          <w:rFonts w:eastAsia="Times New Roman"/>
          <w:color w:val="000000" w:themeColor="text1"/>
        </w:rPr>
        <w:t xml:space="preserve"> </w:t>
      </w:r>
      <w:proofErr w:type="spellStart"/>
      <w:r>
        <w:rPr>
          <w:rFonts w:eastAsia="Times New Roman"/>
          <w:color w:val="000000" w:themeColor="text1"/>
        </w:rPr>
        <w:t>những</w:t>
      </w:r>
      <w:proofErr w:type="spellEnd"/>
      <w:r>
        <w:rPr>
          <w:rFonts w:eastAsia="Times New Roman"/>
          <w:color w:val="000000" w:themeColor="text1"/>
        </w:rPr>
        <w:t xml:space="preserve"> </w:t>
      </w:r>
      <w:proofErr w:type="spellStart"/>
      <w:r>
        <w:rPr>
          <w:rFonts w:eastAsia="Times New Roman"/>
          <w:color w:val="000000" w:themeColor="text1"/>
        </w:rPr>
        <w:t>hạn</w:t>
      </w:r>
      <w:proofErr w:type="spellEnd"/>
      <w:r>
        <w:rPr>
          <w:rFonts w:eastAsia="Times New Roman"/>
          <w:color w:val="000000" w:themeColor="text1"/>
        </w:rPr>
        <w:t xml:space="preserve"> </w:t>
      </w:r>
      <w:proofErr w:type="spellStart"/>
      <w:r>
        <w:rPr>
          <w:rFonts w:eastAsia="Times New Roman"/>
          <w:color w:val="000000" w:themeColor="text1"/>
        </w:rPr>
        <w:t>chế</w:t>
      </w:r>
      <w:proofErr w:type="spellEnd"/>
      <w:r>
        <w:rPr>
          <w:rFonts w:eastAsia="Times New Roman"/>
          <w:color w:val="000000" w:themeColor="text1"/>
        </w:rPr>
        <w:t xml:space="preserve"> </w:t>
      </w:r>
      <w:proofErr w:type="spellStart"/>
      <w:r>
        <w:rPr>
          <w:rFonts w:eastAsia="Times New Roman"/>
          <w:color w:val="000000" w:themeColor="text1"/>
        </w:rPr>
        <w:t>cũng</w:t>
      </w:r>
      <w:proofErr w:type="spellEnd"/>
      <w:r>
        <w:rPr>
          <w:rFonts w:eastAsia="Times New Roman"/>
          <w:color w:val="000000" w:themeColor="text1"/>
        </w:rPr>
        <w:t xml:space="preserve"> </w:t>
      </w:r>
      <w:proofErr w:type="spellStart"/>
      <w:r>
        <w:rPr>
          <w:rFonts w:eastAsia="Times New Roman"/>
          <w:color w:val="000000" w:themeColor="text1"/>
        </w:rPr>
        <w:t>như</w:t>
      </w:r>
      <w:proofErr w:type="spellEnd"/>
      <w:r>
        <w:rPr>
          <w:rFonts w:eastAsia="Times New Roman"/>
          <w:color w:val="000000" w:themeColor="text1"/>
        </w:rPr>
        <w:t xml:space="preserve"> </w:t>
      </w:r>
      <w:proofErr w:type="spellStart"/>
      <w:r>
        <w:rPr>
          <w:rFonts w:eastAsia="Times New Roman"/>
          <w:color w:val="000000" w:themeColor="text1"/>
        </w:rPr>
        <w:t>kinh</w:t>
      </w:r>
      <w:proofErr w:type="spellEnd"/>
      <w:r>
        <w:rPr>
          <w:rFonts w:eastAsia="Times New Roman"/>
          <w:color w:val="000000" w:themeColor="text1"/>
        </w:rPr>
        <w:t xml:space="preserve"> </w:t>
      </w:r>
      <w:proofErr w:type="spellStart"/>
      <w:r>
        <w:rPr>
          <w:rFonts w:eastAsia="Times New Roman"/>
          <w:color w:val="000000" w:themeColor="text1"/>
        </w:rPr>
        <w:t>nghiệm</w:t>
      </w:r>
      <w:proofErr w:type="spellEnd"/>
      <w:r>
        <w:rPr>
          <w:rFonts w:eastAsia="Times New Roman"/>
          <w:color w:val="000000" w:themeColor="text1"/>
        </w:rPr>
        <w:t xml:space="preserve"> </w:t>
      </w:r>
      <w:proofErr w:type="spellStart"/>
      <w:r>
        <w:rPr>
          <w:rFonts w:eastAsia="Times New Roman"/>
          <w:color w:val="000000" w:themeColor="text1"/>
        </w:rPr>
        <w:t>làm</w:t>
      </w:r>
      <w:proofErr w:type="spellEnd"/>
      <w:r>
        <w:rPr>
          <w:rFonts w:eastAsia="Times New Roman"/>
          <w:color w:val="000000" w:themeColor="text1"/>
        </w:rPr>
        <w:t xml:space="preserve"> </w:t>
      </w:r>
      <w:proofErr w:type="spellStart"/>
      <w:r>
        <w:rPr>
          <w:rFonts w:eastAsia="Times New Roman"/>
          <w:color w:val="000000" w:themeColor="text1"/>
        </w:rPr>
        <w:t>sản</w:t>
      </w:r>
      <w:proofErr w:type="spellEnd"/>
      <w:r>
        <w:rPr>
          <w:rFonts w:eastAsia="Times New Roman"/>
          <w:color w:val="000000" w:themeColor="text1"/>
        </w:rPr>
        <w:t xml:space="preserve"> </w:t>
      </w:r>
      <w:proofErr w:type="spellStart"/>
      <w:r>
        <w:rPr>
          <w:rFonts w:eastAsia="Times New Roman"/>
          <w:color w:val="000000" w:themeColor="text1"/>
        </w:rPr>
        <w:t>phẩm</w:t>
      </w:r>
      <w:proofErr w:type="spellEnd"/>
      <w:r>
        <w:rPr>
          <w:rFonts w:eastAsia="Times New Roman"/>
          <w:color w:val="000000" w:themeColor="text1"/>
        </w:rPr>
        <w:t xml:space="preserve"> </w:t>
      </w:r>
      <w:proofErr w:type="spellStart"/>
      <w:r>
        <w:rPr>
          <w:rFonts w:eastAsia="Times New Roman"/>
          <w:color w:val="000000" w:themeColor="text1"/>
        </w:rPr>
        <w:t>chưa</w:t>
      </w:r>
      <w:proofErr w:type="spellEnd"/>
      <w:r>
        <w:rPr>
          <w:rFonts w:eastAsia="Times New Roman"/>
          <w:color w:val="000000" w:themeColor="text1"/>
        </w:rPr>
        <w:t xml:space="preserve"> </w:t>
      </w:r>
      <w:proofErr w:type="spellStart"/>
      <w:r>
        <w:rPr>
          <w:rFonts w:eastAsia="Times New Roman"/>
          <w:color w:val="000000" w:themeColor="text1"/>
        </w:rPr>
        <w:t>có</w:t>
      </w:r>
      <w:proofErr w:type="spellEnd"/>
      <w:r>
        <w:rPr>
          <w:rFonts w:eastAsia="Times New Roman"/>
          <w:color w:val="000000" w:themeColor="text1"/>
        </w:rPr>
        <w:t xml:space="preserve"> </w:t>
      </w:r>
      <w:proofErr w:type="spellStart"/>
      <w:r>
        <w:rPr>
          <w:rFonts w:eastAsia="Times New Roman"/>
          <w:color w:val="000000" w:themeColor="text1"/>
        </w:rPr>
        <w:t>nhiều</w:t>
      </w:r>
      <w:proofErr w:type="spellEnd"/>
      <w:r>
        <w:rPr>
          <w:rFonts w:eastAsia="Times New Roman"/>
          <w:color w:val="000000" w:themeColor="text1"/>
        </w:rPr>
        <w:t xml:space="preserve"> </w:t>
      </w:r>
      <w:proofErr w:type="spellStart"/>
      <w:r>
        <w:rPr>
          <w:rFonts w:eastAsia="Times New Roman"/>
          <w:color w:val="000000" w:themeColor="text1"/>
        </w:rPr>
        <w:t>nên</w:t>
      </w:r>
      <w:proofErr w:type="spellEnd"/>
      <w:r>
        <w:rPr>
          <w:rFonts w:eastAsia="Times New Roman"/>
          <w:color w:val="000000" w:themeColor="text1"/>
        </w:rPr>
        <w:t xml:space="preserve"> </w:t>
      </w:r>
      <w:proofErr w:type="spellStart"/>
      <w:r>
        <w:rPr>
          <w:rFonts w:eastAsia="Times New Roman"/>
          <w:color w:val="000000" w:themeColor="text1"/>
        </w:rPr>
        <w:t>khó</w:t>
      </w:r>
      <w:proofErr w:type="spellEnd"/>
      <w:r>
        <w:rPr>
          <w:rFonts w:eastAsia="Times New Roman"/>
          <w:color w:val="000000" w:themeColor="text1"/>
        </w:rPr>
        <w:t xml:space="preserve"> </w:t>
      </w:r>
      <w:proofErr w:type="spellStart"/>
      <w:r>
        <w:rPr>
          <w:rFonts w:eastAsia="Times New Roman"/>
          <w:color w:val="000000" w:themeColor="text1"/>
        </w:rPr>
        <w:t>tránh</w:t>
      </w:r>
      <w:proofErr w:type="spellEnd"/>
      <w:r>
        <w:rPr>
          <w:rFonts w:eastAsia="Times New Roman"/>
          <w:color w:val="000000" w:themeColor="text1"/>
        </w:rPr>
        <w:t xml:space="preserve"> </w:t>
      </w:r>
      <w:proofErr w:type="spellStart"/>
      <w:r>
        <w:rPr>
          <w:rFonts w:eastAsia="Times New Roman"/>
          <w:color w:val="000000" w:themeColor="text1"/>
        </w:rPr>
        <w:t>khỏi</w:t>
      </w:r>
      <w:proofErr w:type="spellEnd"/>
      <w:r>
        <w:rPr>
          <w:rFonts w:eastAsia="Times New Roman"/>
          <w:color w:val="000000" w:themeColor="text1"/>
        </w:rPr>
        <w:t xml:space="preserve"> </w:t>
      </w:r>
      <w:proofErr w:type="spellStart"/>
      <w:r>
        <w:rPr>
          <w:rFonts w:eastAsia="Times New Roman"/>
          <w:color w:val="000000" w:themeColor="text1"/>
        </w:rPr>
        <w:t>những</w:t>
      </w:r>
      <w:proofErr w:type="spellEnd"/>
      <w:r>
        <w:rPr>
          <w:rFonts w:eastAsia="Times New Roman"/>
          <w:color w:val="000000" w:themeColor="text1"/>
        </w:rPr>
        <w:t xml:space="preserve"> </w:t>
      </w:r>
      <w:proofErr w:type="spellStart"/>
      <w:r>
        <w:rPr>
          <w:rFonts w:eastAsia="Times New Roman"/>
          <w:color w:val="000000" w:themeColor="text1"/>
        </w:rPr>
        <w:t>sai</w:t>
      </w:r>
      <w:proofErr w:type="spellEnd"/>
      <w:r>
        <w:rPr>
          <w:rFonts w:eastAsia="Times New Roman"/>
          <w:color w:val="000000" w:themeColor="text1"/>
        </w:rPr>
        <w:t xml:space="preserve"> </w:t>
      </w:r>
      <w:proofErr w:type="spellStart"/>
      <w:r>
        <w:rPr>
          <w:rFonts w:eastAsia="Times New Roman"/>
          <w:color w:val="000000" w:themeColor="text1"/>
        </w:rPr>
        <w:t>sót</w:t>
      </w:r>
      <w:proofErr w:type="spellEnd"/>
      <w:r>
        <w:rPr>
          <w:rFonts w:eastAsia="Times New Roman"/>
          <w:color w:val="000000" w:themeColor="text1"/>
        </w:rPr>
        <w:t xml:space="preserve">. </w:t>
      </w:r>
      <w:proofErr w:type="spellStart"/>
      <w:r>
        <w:rPr>
          <w:rFonts w:eastAsia="Times New Roman"/>
          <w:color w:val="000000" w:themeColor="text1"/>
        </w:rPr>
        <w:t>Vì</w:t>
      </w:r>
      <w:proofErr w:type="spellEnd"/>
      <w:r>
        <w:rPr>
          <w:rFonts w:eastAsia="Times New Roman"/>
          <w:color w:val="000000" w:themeColor="text1"/>
        </w:rPr>
        <w:t xml:space="preserve"> </w:t>
      </w:r>
      <w:proofErr w:type="spellStart"/>
      <w:r>
        <w:rPr>
          <w:rFonts w:eastAsia="Times New Roman"/>
          <w:color w:val="000000" w:themeColor="text1"/>
        </w:rPr>
        <w:t>vậy</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mong</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thầy</w:t>
      </w:r>
      <w:proofErr w:type="spellEnd"/>
      <w:r>
        <w:rPr>
          <w:rFonts w:eastAsia="Times New Roman"/>
          <w:color w:val="000000" w:themeColor="text1"/>
        </w:rPr>
        <w:t xml:space="preserve"> </w:t>
      </w:r>
      <w:proofErr w:type="spellStart"/>
      <w:r>
        <w:rPr>
          <w:rFonts w:eastAsia="Times New Roman"/>
          <w:color w:val="000000" w:themeColor="text1"/>
        </w:rPr>
        <w:t>cô</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anh</w:t>
      </w:r>
      <w:proofErr w:type="spellEnd"/>
      <w:r>
        <w:rPr>
          <w:rFonts w:eastAsia="Times New Roman"/>
          <w:color w:val="000000" w:themeColor="text1"/>
        </w:rPr>
        <w:t xml:space="preserve"> </w:t>
      </w:r>
      <w:proofErr w:type="spellStart"/>
      <w:r>
        <w:rPr>
          <w:rFonts w:eastAsia="Times New Roman"/>
          <w:color w:val="000000" w:themeColor="text1"/>
        </w:rPr>
        <w:t>chị</w:t>
      </w:r>
      <w:proofErr w:type="spellEnd"/>
      <w:r>
        <w:rPr>
          <w:rFonts w:eastAsia="Times New Roman"/>
          <w:color w:val="000000" w:themeColor="text1"/>
        </w:rPr>
        <w:t xml:space="preserve">, </w:t>
      </w:r>
      <w:proofErr w:type="spellStart"/>
      <w:r>
        <w:rPr>
          <w:rFonts w:eastAsia="Times New Roman"/>
          <w:color w:val="000000" w:themeColor="text1"/>
        </w:rPr>
        <w:t>cũng</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bạn</w:t>
      </w:r>
      <w:proofErr w:type="spellEnd"/>
      <w:r>
        <w:rPr>
          <w:rFonts w:eastAsia="Times New Roman"/>
          <w:color w:val="000000" w:themeColor="text1"/>
        </w:rPr>
        <w:t xml:space="preserve"> </w:t>
      </w:r>
      <w:proofErr w:type="spellStart"/>
      <w:r>
        <w:rPr>
          <w:rFonts w:eastAsia="Times New Roman"/>
          <w:color w:val="000000" w:themeColor="text1"/>
        </w:rPr>
        <w:t>góp</w:t>
      </w:r>
      <w:proofErr w:type="spellEnd"/>
      <w:r>
        <w:rPr>
          <w:rFonts w:eastAsia="Times New Roman"/>
          <w:color w:val="000000" w:themeColor="text1"/>
        </w:rPr>
        <w:t xml:space="preserve"> ý </w:t>
      </w:r>
      <w:proofErr w:type="spellStart"/>
      <w:r>
        <w:rPr>
          <w:rFonts w:eastAsia="Times New Roman"/>
          <w:color w:val="000000" w:themeColor="text1"/>
        </w:rPr>
        <w:t>để</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hoàn</w:t>
      </w:r>
      <w:proofErr w:type="spellEnd"/>
      <w:r>
        <w:rPr>
          <w:rFonts w:eastAsia="Times New Roman"/>
          <w:color w:val="000000" w:themeColor="text1"/>
        </w:rPr>
        <w:t xml:space="preserve"> </w:t>
      </w:r>
      <w:proofErr w:type="spellStart"/>
      <w:r>
        <w:rPr>
          <w:rFonts w:eastAsia="Times New Roman"/>
          <w:color w:val="000000" w:themeColor="text1"/>
        </w:rPr>
        <w:t>thiện</w:t>
      </w:r>
      <w:proofErr w:type="spellEnd"/>
      <w:r>
        <w:rPr>
          <w:rFonts w:eastAsia="Times New Roman"/>
          <w:color w:val="000000" w:themeColor="text1"/>
        </w:rPr>
        <w:t xml:space="preserve"> </w:t>
      </w:r>
      <w:proofErr w:type="spellStart"/>
      <w:r>
        <w:rPr>
          <w:rFonts w:eastAsia="Times New Roman"/>
          <w:color w:val="000000" w:themeColor="text1"/>
        </w:rPr>
        <w:t>đề</w:t>
      </w:r>
      <w:proofErr w:type="spellEnd"/>
      <w:r>
        <w:rPr>
          <w:rFonts w:eastAsia="Times New Roman"/>
          <w:color w:val="000000" w:themeColor="text1"/>
        </w:rPr>
        <w:t xml:space="preserve"> </w:t>
      </w:r>
      <w:proofErr w:type="spellStart"/>
      <w:r>
        <w:rPr>
          <w:rFonts w:eastAsia="Times New Roman"/>
          <w:color w:val="000000" w:themeColor="text1"/>
        </w:rPr>
        <w:t>tài</w:t>
      </w:r>
      <w:proofErr w:type="spellEnd"/>
      <w:r>
        <w:rPr>
          <w:rFonts w:eastAsia="Times New Roman"/>
          <w:color w:val="000000" w:themeColor="text1"/>
        </w:rPr>
        <w:t xml:space="preserve"> </w:t>
      </w:r>
      <w:proofErr w:type="spellStart"/>
      <w:r>
        <w:rPr>
          <w:rFonts w:eastAsia="Times New Roman"/>
          <w:color w:val="000000" w:themeColor="text1"/>
        </w:rPr>
        <w:t>này</w:t>
      </w:r>
      <w:proofErr w:type="spellEnd"/>
      <w:r>
        <w:rPr>
          <w:rFonts w:eastAsia="Times New Roman"/>
          <w:color w:val="000000" w:themeColor="text1"/>
        </w:rPr>
        <w:t xml:space="preserve"> </w:t>
      </w:r>
      <w:proofErr w:type="spellStart"/>
      <w:r>
        <w:rPr>
          <w:rFonts w:eastAsia="Times New Roman"/>
          <w:color w:val="000000" w:themeColor="text1"/>
        </w:rPr>
        <w:t>hơn</w:t>
      </w:r>
      <w:proofErr w:type="spellEnd"/>
      <w:r>
        <w:rPr>
          <w:rFonts w:eastAsia="Times New Roman"/>
          <w:color w:val="000000" w:themeColor="text1"/>
        </w:rPr>
        <w:t xml:space="preserve">. </w:t>
      </w:r>
    </w:p>
    <w:p w14:paraId="3AFCA1EB" w14:textId="77777777" w:rsidR="00043D65" w:rsidRDefault="00FA6BA4" w:rsidP="00FA6BA4">
      <w:pPr>
        <w:rPr>
          <w:rFonts w:eastAsia="Times New Roman"/>
          <w:color w:val="000000" w:themeColor="text1"/>
        </w:rPr>
      </w:pP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xin</w:t>
      </w:r>
      <w:proofErr w:type="spellEnd"/>
      <w:r>
        <w:rPr>
          <w:rFonts w:eastAsia="Times New Roman"/>
          <w:color w:val="000000" w:themeColor="text1"/>
        </w:rPr>
        <w:t xml:space="preserve"> </w:t>
      </w:r>
      <w:proofErr w:type="spellStart"/>
      <w:r>
        <w:rPr>
          <w:rFonts w:eastAsia="Times New Roman"/>
          <w:color w:val="000000" w:themeColor="text1"/>
        </w:rPr>
        <w:t>chân</w:t>
      </w:r>
      <w:proofErr w:type="spellEnd"/>
      <w:r>
        <w:rPr>
          <w:rFonts w:eastAsia="Times New Roman"/>
          <w:color w:val="000000" w:themeColor="text1"/>
        </w:rPr>
        <w:t xml:space="preserve"> </w:t>
      </w:r>
      <w:proofErr w:type="spellStart"/>
      <w:r>
        <w:rPr>
          <w:rFonts w:eastAsia="Times New Roman"/>
          <w:color w:val="000000" w:themeColor="text1"/>
        </w:rPr>
        <w:t>thành</w:t>
      </w:r>
      <w:proofErr w:type="spellEnd"/>
      <w:r>
        <w:rPr>
          <w:rFonts w:eastAsia="Times New Roman"/>
          <w:color w:val="000000" w:themeColor="text1"/>
        </w:rPr>
        <w:t xml:space="preserve"> </w:t>
      </w:r>
      <w:proofErr w:type="spellStart"/>
      <w:r>
        <w:rPr>
          <w:rFonts w:eastAsia="Times New Roman"/>
          <w:color w:val="000000" w:themeColor="text1"/>
        </w:rPr>
        <w:t>cảm</w:t>
      </w:r>
      <w:proofErr w:type="spellEnd"/>
      <w:r>
        <w:rPr>
          <w:rFonts w:eastAsia="Times New Roman"/>
          <w:color w:val="000000" w:themeColor="text1"/>
        </w:rPr>
        <w:t xml:space="preserve"> </w:t>
      </w:r>
      <w:proofErr w:type="spellStart"/>
      <w:r>
        <w:rPr>
          <w:rFonts w:eastAsia="Times New Roman"/>
          <w:color w:val="000000" w:themeColor="text1"/>
        </w:rPr>
        <w:t>ơn</w:t>
      </w:r>
      <w:proofErr w:type="spellEnd"/>
      <w:r>
        <w:rPr>
          <w:rFonts w:eastAsia="Times New Roman"/>
          <w:color w:val="000000" w:themeColor="text1"/>
        </w:rPr>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043D65" w14:paraId="30A05F9C" w14:textId="77777777" w:rsidTr="00043D65">
        <w:tc>
          <w:tcPr>
            <w:tcW w:w="4530" w:type="dxa"/>
          </w:tcPr>
          <w:p w14:paraId="11346CE2" w14:textId="77777777" w:rsidR="00043D65" w:rsidRDefault="00043D65" w:rsidP="00FA6BA4">
            <w:pPr>
              <w:ind w:firstLine="0"/>
              <w:rPr>
                <w:rFonts w:eastAsia="Times New Roman"/>
                <w:color w:val="000000" w:themeColor="text1"/>
              </w:rPr>
            </w:pPr>
          </w:p>
        </w:tc>
        <w:tc>
          <w:tcPr>
            <w:tcW w:w="4531" w:type="dxa"/>
          </w:tcPr>
          <w:p w14:paraId="2341DBF7" w14:textId="5B40AA10" w:rsidR="00043D65" w:rsidRDefault="00043D65" w:rsidP="00043D65">
            <w:pPr>
              <w:ind w:firstLine="0"/>
              <w:jc w:val="right"/>
              <w:rPr>
                <w:rFonts w:eastAsia="Times New Roman"/>
                <w:color w:val="000000" w:themeColor="text1"/>
              </w:rPr>
            </w:pPr>
            <w:proofErr w:type="spellStart"/>
            <w:r>
              <w:rPr>
                <w:rFonts w:eastAsia="Times New Roman"/>
                <w:color w:val="000000" w:themeColor="text1"/>
              </w:rPr>
              <w:t>Nhóm</w:t>
            </w:r>
            <w:proofErr w:type="spellEnd"/>
            <w:r>
              <w:rPr>
                <w:rFonts w:eastAsia="Times New Roman"/>
                <w:color w:val="000000" w:themeColor="text1"/>
              </w:rPr>
              <w:t xml:space="preserve"> </w:t>
            </w:r>
            <w:proofErr w:type="spellStart"/>
            <w:r>
              <w:rPr>
                <w:rFonts w:eastAsia="Times New Roman"/>
                <w:color w:val="000000" w:themeColor="text1"/>
              </w:rPr>
              <w:t>sinh</w:t>
            </w:r>
            <w:proofErr w:type="spellEnd"/>
            <w:r>
              <w:rPr>
                <w:rFonts w:eastAsia="Times New Roman"/>
                <w:color w:val="000000" w:themeColor="text1"/>
              </w:rPr>
              <w:t xml:space="preserve"> </w:t>
            </w:r>
            <w:proofErr w:type="spellStart"/>
            <w:r>
              <w:rPr>
                <w:rFonts w:eastAsia="Times New Roman"/>
                <w:color w:val="000000" w:themeColor="text1"/>
              </w:rPr>
              <w:t>viên</w:t>
            </w:r>
            <w:proofErr w:type="spellEnd"/>
            <w:r>
              <w:rPr>
                <w:rFonts w:eastAsia="Times New Roman"/>
                <w:color w:val="000000" w:themeColor="text1"/>
              </w:rPr>
              <w:t xml:space="preserve"> </w:t>
            </w:r>
            <w:proofErr w:type="spellStart"/>
            <w:r>
              <w:rPr>
                <w:rFonts w:eastAsia="Times New Roman"/>
                <w:color w:val="000000" w:themeColor="text1"/>
              </w:rPr>
              <w:t>thực</w:t>
            </w:r>
            <w:proofErr w:type="spellEnd"/>
            <w:r>
              <w:rPr>
                <w:rFonts w:eastAsia="Times New Roman"/>
                <w:color w:val="000000" w:themeColor="text1"/>
              </w:rPr>
              <w:t xml:space="preserve"> </w:t>
            </w:r>
            <w:proofErr w:type="spellStart"/>
            <w:r>
              <w:rPr>
                <w:rFonts w:eastAsia="Times New Roman"/>
                <w:color w:val="000000" w:themeColor="text1"/>
              </w:rPr>
              <w:t>hiện</w:t>
            </w:r>
            <w:proofErr w:type="spellEnd"/>
          </w:p>
        </w:tc>
      </w:tr>
    </w:tbl>
    <w:p w14:paraId="64E54E85" w14:textId="563B4616" w:rsidR="00FA6BA4" w:rsidRDefault="00FA6BA4" w:rsidP="00FA6BA4">
      <w:pPr>
        <w:rPr>
          <w:rFonts w:eastAsia="Times New Roman"/>
          <w:color w:val="000000" w:themeColor="text1"/>
        </w:rPr>
      </w:pPr>
    </w:p>
    <w:p w14:paraId="56031E5C" w14:textId="58055FF4" w:rsidR="00AF79CD" w:rsidRPr="003E2F4B" w:rsidRDefault="00AF79CD" w:rsidP="00F34948">
      <w:r w:rsidRPr="003E2F4B">
        <w:br w:type="page"/>
      </w:r>
    </w:p>
    <w:p w14:paraId="50B09D6A" w14:textId="77777777" w:rsidR="00B836A5" w:rsidRDefault="00B836A5" w:rsidP="00417AD0">
      <w:pPr>
        <w:pStyle w:val="u1"/>
        <w:numPr>
          <w:ilvl w:val="0"/>
          <w:numId w:val="0"/>
        </w:numPr>
        <w:sectPr w:rsidR="00B836A5" w:rsidSect="00F23235">
          <w:type w:val="oddPage"/>
          <w:pgSz w:w="11906" w:h="16838" w:code="9"/>
          <w:pgMar w:top="1134" w:right="1134" w:bottom="1418" w:left="1701" w:header="851" w:footer="431" w:gutter="0"/>
          <w:pgNumType w:fmt="lowerRoman" w:start="1"/>
          <w:cols w:space="454"/>
          <w:docGrid w:type="lines" w:linePitch="360"/>
        </w:sectPr>
      </w:pPr>
    </w:p>
    <w:p w14:paraId="1090A1A9" w14:textId="1B078246" w:rsidR="00C82B07" w:rsidRPr="00D45A66" w:rsidRDefault="00C82B07" w:rsidP="00074754">
      <w:pPr>
        <w:tabs>
          <w:tab w:val="left" w:pos="2544"/>
        </w:tabs>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p w14:paraId="64C39A7F" w14:textId="58496A01" w:rsidR="002D0852" w:rsidRDefault="00206164">
      <w:pPr>
        <w:pStyle w:val="Muclu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78552216" w:history="1">
        <w:r w:rsidR="002D0852" w:rsidRPr="00805521">
          <w:rPr>
            <w:rStyle w:val="Siuktni"/>
            <w:noProof/>
          </w:rPr>
          <w:t>DANH MỤC HÌNH VẼ</w:t>
        </w:r>
        <w:r w:rsidR="002D0852">
          <w:rPr>
            <w:noProof/>
            <w:webHidden/>
          </w:rPr>
          <w:tab/>
        </w:r>
        <w:r w:rsidR="002D0852">
          <w:rPr>
            <w:noProof/>
            <w:webHidden/>
          </w:rPr>
          <w:fldChar w:fldCharType="begin"/>
        </w:r>
        <w:r w:rsidR="002D0852">
          <w:rPr>
            <w:noProof/>
            <w:webHidden/>
          </w:rPr>
          <w:instrText xml:space="preserve"> PAGEREF _Toc78552216 \h </w:instrText>
        </w:r>
        <w:r w:rsidR="002D0852">
          <w:rPr>
            <w:noProof/>
            <w:webHidden/>
          </w:rPr>
        </w:r>
        <w:r w:rsidR="002D0852">
          <w:rPr>
            <w:noProof/>
            <w:webHidden/>
          </w:rPr>
          <w:fldChar w:fldCharType="separate"/>
        </w:r>
        <w:r w:rsidR="002D0852">
          <w:rPr>
            <w:noProof/>
            <w:webHidden/>
          </w:rPr>
          <w:t>i</w:t>
        </w:r>
        <w:r w:rsidR="002D0852">
          <w:rPr>
            <w:noProof/>
            <w:webHidden/>
          </w:rPr>
          <w:fldChar w:fldCharType="end"/>
        </w:r>
      </w:hyperlink>
    </w:p>
    <w:p w14:paraId="3F0AE97B" w14:textId="63B4C1BE" w:rsidR="002D0852" w:rsidRDefault="002D0852">
      <w:pPr>
        <w:pStyle w:val="Mucluc1"/>
        <w:rPr>
          <w:rFonts w:asciiTheme="minorHAnsi" w:eastAsiaTheme="minorEastAsia" w:hAnsiTheme="minorHAnsi" w:cstheme="minorBidi"/>
          <w:b w:val="0"/>
          <w:noProof/>
          <w:kern w:val="0"/>
          <w:sz w:val="22"/>
          <w:szCs w:val="22"/>
        </w:rPr>
      </w:pPr>
      <w:hyperlink w:anchor="_Toc78552217" w:history="1">
        <w:r w:rsidRPr="00805521">
          <w:rPr>
            <w:rStyle w:val="Siuktni"/>
            <w:noProof/>
          </w:rPr>
          <w:t>DANH MỤC BẢNG BIỂU</w:t>
        </w:r>
        <w:r>
          <w:rPr>
            <w:noProof/>
            <w:webHidden/>
          </w:rPr>
          <w:tab/>
        </w:r>
        <w:r>
          <w:rPr>
            <w:noProof/>
            <w:webHidden/>
          </w:rPr>
          <w:fldChar w:fldCharType="begin"/>
        </w:r>
        <w:r>
          <w:rPr>
            <w:noProof/>
            <w:webHidden/>
          </w:rPr>
          <w:instrText xml:space="preserve"> PAGEREF _Toc78552217 \h </w:instrText>
        </w:r>
        <w:r>
          <w:rPr>
            <w:noProof/>
            <w:webHidden/>
          </w:rPr>
        </w:r>
        <w:r>
          <w:rPr>
            <w:noProof/>
            <w:webHidden/>
          </w:rPr>
          <w:fldChar w:fldCharType="separate"/>
        </w:r>
        <w:r>
          <w:rPr>
            <w:noProof/>
            <w:webHidden/>
          </w:rPr>
          <w:t>iii</w:t>
        </w:r>
        <w:r>
          <w:rPr>
            <w:noProof/>
            <w:webHidden/>
          </w:rPr>
          <w:fldChar w:fldCharType="end"/>
        </w:r>
      </w:hyperlink>
    </w:p>
    <w:p w14:paraId="20ABF5D8" w14:textId="01D58110" w:rsidR="002D0852" w:rsidRDefault="002D0852">
      <w:pPr>
        <w:pStyle w:val="Mucluc1"/>
        <w:rPr>
          <w:rFonts w:asciiTheme="minorHAnsi" w:eastAsiaTheme="minorEastAsia" w:hAnsiTheme="minorHAnsi" w:cstheme="minorBidi"/>
          <w:b w:val="0"/>
          <w:noProof/>
          <w:kern w:val="0"/>
          <w:sz w:val="22"/>
          <w:szCs w:val="22"/>
        </w:rPr>
      </w:pPr>
      <w:hyperlink w:anchor="_Toc78552218" w:history="1">
        <w:r w:rsidRPr="00805521">
          <w:rPr>
            <w:rStyle w:val="Siuktni"/>
            <w:rFonts w:cs="Times New Roman"/>
            <w:noProof/>
          </w:rPr>
          <w:t>CHƯƠNG 1.</w:t>
        </w:r>
        <w:r w:rsidRPr="00805521">
          <w:rPr>
            <w:rStyle w:val="Siuktni"/>
            <w:noProof/>
          </w:rPr>
          <w:t xml:space="preserve"> TỔNG QUAN ĐỀ TÀI</w:t>
        </w:r>
        <w:r>
          <w:rPr>
            <w:noProof/>
            <w:webHidden/>
          </w:rPr>
          <w:tab/>
        </w:r>
        <w:r>
          <w:rPr>
            <w:noProof/>
            <w:webHidden/>
          </w:rPr>
          <w:fldChar w:fldCharType="begin"/>
        </w:r>
        <w:r>
          <w:rPr>
            <w:noProof/>
            <w:webHidden/>
          </w:rPr>
          <w:instrText xml:space="preserve"> PAGEREF _Toc78552218 \h </w:instrText>
        </w:r>
        <w:r>
          <w:rPr>
            <w:noProof/>
            <w:webHidden/>
          </w:rPr>
        </w:r>
        <w:r>
          <w:rPr>
            <w:noProof/>
            <w:webHidden/>
          </w:rPr>
          <w:fldChar w:fldCharType="separate"/>
        </w:r>
        <w:r>
          <w:rPr>
            <w:noProof/>
            <w:webHidden/>
          </w:rPr>
          <w:t>1</w:t>
        </w:r>
        <w:r>
          <w:rPr>
            <w:noProof/>
            <w:webHidden/>
          </w:rPr>
          <w:fldChar w:fldCharType="end"/>
        </w:r>
      </w:hyperlink>
    </w:p>
    <w:p w14:paraId="00031100" w14:textId="6215041C" w:rsidR="002D0852" w:rsidRDefault="002D0852">
      <w:pPr>
        <w:pStyle w:val="Mucluc2"/>
        <w:rPr>
          <w:rFonts w:asciiTheme="minorHAnsi" w:eastAsiaTheme="minorEastAsia" w:hAnsiTheme="minorHAnsi" w:cstheme="minorBidi"/>
          <w:b w:val="0"/>
          <w:i w:val="0"/>
          <w:noProof/>
          <w:kern w:val="0"/>
          <w:sz w:val="22"/>
          <w:szCs w:val="22"/>
        </w:rPr>
      </w:pPr>
      <w:hyperlink w:anchor="_Toc78552219" w:history="1">
        <w:r w:rsidRPr="00805521">
          <w:rPr>
            <w:rStyle w:val="Siuktni"/>
            <w:rFonts w:cs="Times New Roman"/>
            <w:iCs/>
            <w:noProof/>
          </w:rPr>
          <w:t>1.1</w:t>
        </w:r>
        <w:r w:rsidRPr="00805521">
          <w:rPr>
            <w:rStyle w:val="Siuktni"/>
            <w:noProof/>
          </w:rPr>
          <w:t xml:space="preserve"> Đặt vấn đề</w:t>
        </w:r>
        <w:r>
          <w:rPr>
            <w:noProof/>
            <w:webHidden/>
          </w:rPr>
          <w:tab/>
        </w:r>
        <w:r>
          <w:rPr>
            <w:noProof/>
            <w:webHidden/>
          </w:rPr>
          <w:fldChar w:fldCharType="begin"/>
        </w:r>
        <w:r>
          <w:rPr>
            <w:noProof/>
            <w:webHidden/>
          </w:rPr>
          <w:instrText xml:space="preserve"> PAGEREF _Toc78552219 \h </w:instrText>
        </w:r>
        <w:r>
          <w:rPr>
            <w:noProof/>
            <w:webHidden/>
          </w:rPr>
        </w:r>
        <w:r>
          <w:rPr>
            <w:noProof/>
            <w:webHidden/>
          </w:rPr>
          <w:fldChar w:fldCharType="separate"/>
        </w:r>
        <w:r>
          <w:rPr>
            <w:noProof/>
            <w:webHidden/>
          </w:rPr>
          <w:t>1</w:t>
        </w:r>
        <w:r>
          <w:rPr>
            <w:noProof/>
            <w:webHidden/>
          </w:rPr>
          <w:fldChar w:fldCharType="end"/>
        </w:r>
      </w:hyperlink>
    </w:p>
    <w:p w14:paraId="10AFE2F4" w14:textId="675FA930" w:rsidR="002D0852" w:rsidRDefault="002D0852">
      <w:pPr>
        <w:pStyle w:val="Mucluc2"/>
        <w:rPr>
          <w:rFonts w:asciiTheme="minorHAnsi" w:eastAsiaTheme="minorEastAsia" w:hAnsiTheme="minorHAnsi" w:cstheme="minorBidi"/>
          <w:b w:val="0"/>
          <w:i w:val="0"/>
          <w:noProof/>
          <w:kern w:val="0"/>
          <w:sz w:val="22"/>
          <w:szCs w:val="22"/>
        </w:rPr>
      </w:pPr>
      <w:hyperlink w:anchor="_Toc78552220" w:history="1">
        <w:r w:rsidRPr="00805521">
          <w:rPr>
            <w:rStyle w:val="Siuktni"/>
            <w:rFonts w:cs="Times New Roman"/>
            <w:iCs/>
            <w:noProof/>
          </w:rPr>
          <w:t>1.2</w:t>
        </w:r>
        <w:r w:rsidRPr="00805521">
          <w:rPr>
            <w:rStyle w:val="Siuktni"/>
            <w:noProof/>
          </w:rPr>
          <w:t xml:space="preserve"> Ý tưởng và mục tiêu</w:t>
        </w:r>
        <w:r>
          <w:rPr>
            <w:noProof/>
            <w:webHidden/>
          </w:rPr>
          <w:tab/>
        </w:r>
        <w:r>
          <w:rPr>
            <w:noProof/>
            <w:webHidden/>
          </w:rPr>
          <w:fldChar w:fldCharType="begin"/>
        </w:r>
        <w:r>
          <w:rPr>
            <w:noProof/>
            <w:webHidden/>
          </w:rPr>
          <w:instrText xml:space="preserve"> PAGEREF _Toc78552220 \h </w:instrText>
        </w:r>
        <w:r>
          <w:rPr>
            <w:noProof/>
            <w:webHidden/>
          </w:rPr>
        </w:r>
        <w:r>
          <w:rPr>
            <w:noProof/>
            <w:webHidden/>
          </w:rPr>
          <w:fldChar w:fldCharType="separate"/>
        </w:r>
        <w:r>
          <w:rPr>
            <w:noProof/>
            <w:webHidden/>
          </w:rPr>
          <w:t>1</w:t>
        </w:r>
        <w:r>
          <w:rPr>
            <w:noProof/>
            <w:webHidden/>
          </w:rPr>
          <w:fldChar w:fldCharType="end"/>
        </w:r>
      </w:hyperlink>
    </w:p>
    <w:p w14:paraId="46A255BA" w14:textId="18154EB8" w:rsidR="002D0852" w:rsidRDefault="002D0852">
      <w:pPr>
        <w:pStyle w:val="Mucluc2"/>
        <w:rPr>
          <w:rFonts w:asciiTheme="minorHAnsi" w:eastAsiaTheme="minorEastAsia" w:hAnsiTheme="minorHAnsi" w:cstheme="minorBidi"/>
          <w:b w:val="0"/>
          <w:i w:val="0"/>
          <w:noProof/>
          <w:kern w:val="0"/>
          <w:sz w:val="22"/>
          <w:szCs w:val="22"/>
        </w:rPr>
      </w:pPr>
      <w:hyperlink w:anchor="_Toc78552221" w:history="1">
        <w:r w:rsidRPr="00805521">
          <w:rPr>
            <w:rStyle w:val="Siuktni"/>
            <w:rFonts w:cs="Times New Roman"/>
            <w:iCs/>
            <w:noProof/>
          </w:rPr>
          <w:t>1.3</w:t>
        </w:r>
        <w:r w:rsidRPr="00805521">
          <w:rPr>
            <w:rStyle w:val="Siuktni"/>
            <w:noProof/>
          </w:rPr>
          <w:t xml:space="preserve"> Tìm hiểu các mô hình tương tự</w:t>
        </w:r>
        <w:r>
          <w:rPr>
            <w:noProof/>
            <w:webHidden/>
          </w:rPr>
          <w:tab/>
        </w:r>
        <w:r>
          <w:rPr>
            <w:noProof/>
            <w:webHidden/>
          </w:rPr>
          <w:fldChar w:fldCharType="begin"/>
        </w:r>
        <w:r>
          <w:rPr>
            <w:noProof/>
            <w:webHidden/>
          </w:rPr>
          <w:instrText xml:space="preserve"> PAGEREF _Toc78552221 \h </w:instrText>
        </w:r>
        <w:r>
          <w:rPr>
            <w:noProof/>
            <w:webHidden/>
          </w:rPr>
        </w:r>
        <w:r>
          <w:rPr>
            <w:noProof/>
            <w:webHidden/>
          </w:rPr>
          <w:fldChar w:fldCharType="separate"/>
        </w:r>
        <w:r>
          <w:rPr>
            <w:noProof/>
            <w:webHidden/>
          </w:rPr>
          <w:t>2</w:t>
        </w:r>
        <w:r>
          <w:rPr>
            <w:noProof/>
            <w:webHidden/>
          </w:rPr>
          <w:fldChar w:fldCharType="end"/>
        </w:r>
      </w:hyperlink>
    </w:p>
    <w:p w14:paraId="5CBF92E1" w14:textId="0F536E81" w:rsidR="002D0852" w:rsidRDefault="002D0852">
      <w:pPr>
        <w:pStyle w:val="Mucluc2"/>
        <w:rPr>
          <w:rFonts w:asciiTheme="minorHAnsi" w:eastAsiaTheme="minorEastAsia" w:hAnsiTheme="minorHAnsi" w:cstheme="minorBidi"/>
          <w:b w:val="0"/>
          <w:i w:val="0"/>
          <w:noProof/>
          <w:kern w:val="0"/>
          <w:sz w:val="22"/>
          <w:szCs w:val="22"/>
        </w:rPr>
      </w:pPr>
      <w:hyperlink w:anchor="_Toc78552222" w:history="1">
        <w:r w:rsidRPr="00805521">
          <w:rPr>
            <w:rStyle w:val="Siuktni"/>
            <w:rFonts w:cs="Times New Roman"/>
            <w:iCs/>
            <w:noProof/>
          </w:rPr>
          <w:t>1.4</w:t>
        </w:r>
        <w:r w:rsidRPr="00805521">
          <w:rPr>
            <w:rStyle w:val="Siuktni"/>
            <w:noProof/>
          </w:rPr>
          <w:t xml:space="preserve"> Chỉ tiêu kỹ thuật</w:t>
        </w:r>
        <w:r>
          <w:rPr>
            <w:noProof/>
            <w:webHidden/>
          </w:rPr>
          <w:tab/>
        </w:r>
        <w:r>
          <w:rPr>
            <w:noProof/>
            <w:webHidden/>
          </w:rPr>
          <w:fldChar w:fldCharType="begin"/>
        </w:r>
        <w:r>
          <w:rPr>
            <w:noProof/>
            <w:webHidden/>
          </w:rPr>
          <w:instrText xml:space="preserve"> PAGEREF _Toc78552222 \h </w:instrText>
        </w:r>
        <w:r>
          <w:rPr>
            <w:noProof/>
            <w:webHidden/>
          </w:rPr>
        </w:r>
        <w:r>
          <w:rPr>
            <w:noProof/>
            <w:webHidden/>
          </w:rPr>
          <w:fldChar w:fldCharType="separate"/>
        </w:r>
        <w:r>
          <w:rPr>
            <w:noProof/>
            <w:webHidden/>
          </w:rPr>
          <w:t>4</w:t>
        </w:r>
        <w:r>
          <w:rPr>
            <w:noProof/>
            <w:webHidden/>
          </w:rPr>
          <w:fldChar w:fldCharType="end"/>
        </w:r>
      </w:hyperlink>
    </w:p>
    <w:p w14:paraId="3C729CDA" w14:textId="5782C0E5" w:rsidR="002D0852" w:rsidRDefault="002D0852">
      <w:pPr>
        <w:pStyle w:val="Mucluc3"/>
        <w:rPr>
          <w:rFonts w:asciiTheme="minorHAnsi" w:eastAsiaTheme="minorEastAsia" w:hAnsiTheme="minorHAnsi" w:cstheme="minorBidi"/>
          <w:noProof/>
          <w:kern w:val="0"/>
          <w:sz w:val="22"/>
          <w:szCs w:val="22"/>
        </w:rPr>
      </w:pPr>
      <w:hyperlink w:anchor="_Toc78552223" w:history="1">
        <w:r w:rsidRPr="00805521">
          <w:rPr>
            <w:rStyle w:val="Siuktni"/>
            <w:noProof/>
          </w:rPr>
          <w:t>1.4.1 Chỉ tiêu chức năng</w:t>
        </w:r>
        <w:r>
          <w:rPr>
            <w:noProof/>
            <w:webHidden/>
          </w:rPr>
          <w:tab/>
        </w:r>
        <w:r>
          <w:rPr>
            <w:noProof/>
            <w:webHidden/>
          </w:rPr>
          <w:fldChar w:fldCharType="begin"/>
        </w:r>
        <w:r>
          <w:rPr>
            <w:noProof/>
            <w:webHidden/>
          </w:rPr>
          <w:instrText xml:space="preserve"> PAGEREF _Toc78552223 \h </w:instrText>
        </w:r>
        <w:r>
          <w:rPr>
            <w:noProof/>
            <w:webHidden/>
          </w:rPr>
        </w:r>
        <w:r>
          <w:rPr>
            <w:noProof/>
            <w:webHidden/>
          </w:rPr>
          <w:fldChar w:fldCharType="separate"/>
        </w:r>
        <w:r>
          <w:rPr>
            <w:noProof/>
            <w:webHidden/>
          </w:rPr>
          <w:t>4</w:t>
        </w:r>
        <w:r>
          <w:rPr>
            <w:noProof/>
            <w:webHidden/>
          </w:rPr>
          <w:fldChar w:fldCharType="end"/>
        </w:r>
      </w:hyperlink>
    </w:p>
    <w:p w14:paraId="13F82C3E" w14:textId="5515004C" w:rsidR="002D0852" w:rsidRDefault="002D0852">
      <w:pPr>
        <w:pStyle w:val="Mucluc3"/>
        <w:rPr>
          <w:rFonts w:asciiTheme="minorHAnsi" w:eastAsiaTheme="minorEastAsia" w:hAnsiTheme="minorHAnsi" w:cstheme="minorBidi"/>
          <w:noProof/>
          <w:kern w:val="0"/>
          <w:sz w:val="22"/>
          <w:szCs w:val="22"/>
        </w:rPr>
      </w:pPr>
      <w:hyperlink w:anchor="_Toc78552224" w:history="1">
        <w:r w:rsidRPr="00805521">
          <w:rPr>
            <w:rStyle w:val="Siuktni"/>
            <w:noProof/>
          </w:rPr>
          <w:t>1.4.2 Chỉ tiêu phi chức năng</w:t>
        </w:r>
        <w:r>
          <w:rPr>
            <w:noProof/>
            <w:webHidden/>
          </w:rPr>
          <w:tab/>
        </w:r>
        <w:r>
          <w:rPr>
            <w:noProof/>
            <w:webHidden/>
          </w:rPr>
          <w:fldChar w:fldCharType="begin"/>
        </w:r>
        <w:r>
          <w:rPr>
            <w:noProof/>
            <w:webHidden/>
          </w:rPr>
          <w:instrText xml:space="preserve"> PAGEREF _Toc78552224 \h </w:instrText>
        </w:r>
        <w:r>
          <w:rPr>
            <w:noProof/>
            <w:webHidden/>
          </w:rPr>
        </w:r>
        <w:r>
          <w:rPr>
            <w:noProof/>
            <w:webHidden/>
          </w:rPr>
          <w:fldChar w:fldCharType="separate"/>
        </w:r>
        <w:r>
          <w:rPr>
            <w:noProof/>
            <w:webHidden/>
          </w:rPr>
          <w:t>4</w:t>
        </w:r>
        <w:r>
          <w:rPr>
            <w:noProof/>
            <w:webHidden/>
          </w:rPr>
          <w:fldChar w:fldCharType="end"/>
        </w:r>
      </w:hyperlink>
    </w:p>
    <w:p w14:paraId="32C60038" w14:textId="40A3C254" w:rsidR="002D0852" w:rsidRDefault="002D0852">
      <w:pPr>
        <w:pStyle w:val="Mucluc1"/>
        <w:rPr>
          <w:rFonts w:asciiTheme="minorHAnsi" w:eastAsiaTheme="minorEastAsia" w:hAnsiTheme="minorHAnsi" w:cstheme="minorBidi"/>
          <w:b w:val="0"/>
          <w:noProof/>
          <w:kern w:val="0"/>
          <w:sz w:val="22"/>
          <w:szCs w:val="22"/>
        </w:rPr>
      </w:pPr>
      <w:hyperlink w:anchor="_Toc78552225" w:history="1">
        <w:r w:rsidRPr="00805521">
          <w:rPr>
            <w:rStyle w:val="Siuktni"/>
            <w:rFonts w:cs="Times New Roman"/>
            <w:noProof/>
          </w:rPr>
          <w:t>CHƯƠNG 2.</w:t>
        </w:r>
        <w:r w:rsidRPr="00805521">
          <w:rPr>
            <w:rStyle w:val="Siuktni"/>
            <w:noProof/>
          </w:rPr>
          <w:t xml:space="preserve"> PHƯƠNG ÁN THỰC HIỆN VÀ PHÂN CÔNG NHIỆM VỤ</w:t>
        </w:r>
        <w:r>
          <w:rPr>
            <w:noProof/>
            <w:webHidden/>
          </w:rPr>
          <w:tab/>
        </w:r>
        <w:r>
          <w:rPr>
            <w:noProof/>
            <w:webHidden/>
          </w:rPr>
          <w:fldChar w:fldCharType="begin"/>
        </w:r>
        <w:r>
          <w:rPr>
            <w:noProof/>
            <w:webHidden/>
          </w:rPr>
          <w:instrText xml:space="preserve"> PAGEREF _Toc78552225 \h </w:instrText>
        </w:r>
        <w:r>
          <w:rPr>
            <w:noProof/>
            <w:webHidden/>
          </w:rPr>
        </w:r>
        <w:r>
          <w:rPr>
            <w:noProof/>
            <w:webHidden/>
          </w:rPr>
          <w:fldChar w:fldCharType="separate"/>
        </w:r>
        <w:r>
          <w:rPr>
            <w:noProof/>
            <w:webHidden/>
          </w:rPr>
          <w:t>6</w:t>
        </w:r>
        <w:r>
          <w:rPr>
            <w:noProof/>
            <w:webHidden/>
          </w:rPr>
          <w:fldChar w:fldCharType="end"/>
        </w:r>
      </w:hyperlink>
    </w:p>
    <w:p w14:paraId="710338EF" w14:textId="7AD71ED7" w:rsidR="002D0852" w:rsidRDefault="002D0852">
      <w:pPr>
        <w:pStyle w:val="Mucluc2"/>
        <w:rPr>
          <w:rFonts w:asciiTheme="minorHAnsi" w:eastAsiaTheme="minorEastAsia" w:hAnsiTheme="minorHAnsi" w:cstheme="minorBidi"/>
          <w:b w:val="0"/>
          <w:i w:val="0"/>
          <w:noProof/>
          <w:kern w:val="0"/>
          <w:sz w:val="22"/>
          <w:szCs w:val="22"/>
        </w:rPr>
      </w:pPr>
      <w:hyperlink w:anchor="_Toc78552226" w:history="1">
        <w:r w:rsidRPr="00805521">
          <w:rPr>
            <w:rStyle w:val="Siuktni"/>
            <w:rFonts w:cs="Times New Roman"/>
            <w:iCs/>
            <w:noProof/>
          </w:rPr>
          <w:t>2.1</w:t>
        </w:r>
        <w:r w:rsidRPr="00805521">
          <w:rPr>
            <w:rStyle w:val="Siuktni"/>
            <w:noProof/>
          </w:rPr>
          <w:t xml:space="preserve"> Mô tả tổng quan hệ thống</w:t>
        </w:r>
        <w:r>
          <w:rPr>
            <w:noProof/>
            <w:webHidden/>
          </w:rPr>
          <w:tab/>
        </w:r>
        <w:r>
          <w:rPr>
            <w:noProof/>
            <w:webHidden/>
          </w:rPr>
          <w:fldChar w:fldCharType="begin"/>
        </w:r>
        <w:r>
          <w:rPr>
            <w:noProof/>
            <w:webHidden/>
          </w:rPr>
          <w:instrText xml:space="preserve"> PAGEREF _Toc78552226 \h </w:instrText>
        </w:r>
        <w:r>
          <w:rPr>
            <w:noProof/>
            <w:webHidden/>
          </w:rPr>
        </w:r>
        <w:r>
          <w:rPr>
            <w:noProof/>
            <w:webHidden/>
          </w:rPr>
          <w:fldChar w:fldCharType="separate"/>
        </w:r>
        <w:r>
          <w:rPr>
            <w:noProof/>
            <w:webHidden/>
          </w:rPr>
          <w:t>6</w:t>
        </w:r>
        <w:r>
          <w:rPr>
            <w:noProof/>
            <w:webHidden/>
          </w:rPr>
          <w:fldChar w:fldCharType="end"/>
        </w:r>
      </w:hyperlink>
    </w:p>
    <w:p w14:paraId="23AC2BCD" w14:textId="3212E9D2" w:rsidR="002D0852" w:rsidRDefault="002D0852">
      <w:pPr>
        <w:pStyle w:val="Mucluc3"/>
        <w:rPr>
          <w:rFonts w:asciiTheme="minorHAnsi" w:eastAsiaTheme="minorEastAsia" w:hAnsiTheme="minorHAnsi" w:cstheme="minorBidi"/>
          <w:noProof/>
          <w:kern w:val="0"/>
          <w:sz w:val="22"/>
          <w:szCs w:val="22"/>
        </w:rPr>
      </w:pPr>
      <w:hyperlink w:anchor="_Toc78552227" w:history="1">
        <w:r w:rsidRPr="00805521">
          <w:rPr>
            <w:rStyle w:val="Siuktni"/>
            <w:noProof/>
          </w:rPr>
          <w:t>2.1.1 Sơ đồ khối hệ thống</w:t>
        </w:r>
        <w:r>
          <w:rPr>
            <w:noProof/>
            <w:webHidden/>
          </w:rPr>
          <w:tab/>
        </w:r>
        <w:r>
          <w:rPr>
            <w:noProof/>
            <w:webHidden/>
          </w:rPr>
          <w:fldChar w:fldCharType="begin"/>
        </w:r>
        <w:r>
          <w:rPr>
            <w:noProof/>
            <w:webHidden/>
          </w:rPr>
          <w:instrText xml:space="preserve"> PAGEREF _Toc78552227 \h </w:instrText>
        </w:r>
        <w:r>
          <w:rPr>
            <w:noProof/>
            <w:webHidden/>
          </w:rPr>
        </w:r>
        <w:r>
          <w:rPr>
            <w:noProof/>
            <w:webHidden/>
          </w:rPr>
          <w:fldChar w:fldCharType="separate"/>
        </w:r>
        <w:r>
          <w:rPr>
            <w:noProof/>
            <w:webHidden/>
          </w:rPr>
          <w:t>6</w:t>
        </w:r>
        <w:r>
          <w:rPr>
            <w:noProof/>
            <w:webHidden/>
          </w:rPr>
          <w:fldChar w:fldCharType="end"/>
        </w:r>
      </w:hyperlink>
    </w:p>
    <w:p w14:paraId="1F191E6F" w14:textId="78C59CAF" w:rsidR="002D0852" w:rsidRDefault="002D0852">
      <w:pPr>
        <w:pStyle w:val="Mucluc3"/>
        <w:rPr>
          <w:rFonts w:asciiTheme="minorHAnsi" w:eastAsiaTheme="minorEastAsia" w:hAnsiTheme="minorHAnsi" w:cstheme="minorBidi"/>
          <w:noProof/>
          <w:kern w:val="0"/>
          <w:sz w:val="22"/>
          <w:szCs w:val="22"/>
        </w:rPr>
      </w:pPr>
      <w:hyperlink w:anchor="_Toc78552228" w:history="1">
        <w:r w:rsidRPr="00805521">
          <w:rPr>
            <w:rStyle w:val="Siuktni"/>
            <w:noProof/>
          </w:rPr>
          <w:t>2.1.2 Giải thuật hoạt động</w:t>
        </w:r>
        <w:r>
          <w:rPr>
            <w:noProof/>
            <w:webHidden/>
          </w:rPr>
          <w:tab/>
        </w:r>
        <w:r>
          <w:rPr>
            <w:noProof/>
            <w:webHidden/>
          </w:rPr>
          <w:fldChar w:fldCharType="begin"/>
        </w:r>
        <w:r>
          <w:rPr>
            <w:noProof/>
            <w:webHidden/>
          </w:rPr>
          <w:instrText xml:space="preserve"> PAGEREF _Toc78552228 \h </w:instrText>
        </w:r>
        <w:r>
          <w:rPr>
            <w:noProof/>
            <w:webHidden/>
          </w:rPr>
        </w:r>
        <w:r>
          <w:rPr>
            <w:noProof/>
            <w:webHidden/>
          </w:rPr>
          <w:fldChar w:fldCharType="separate"/>
        </w:r>
        <w:r>
          <w:rPr>
            <w:noProof/>
            <w:webHidden/>
          </w:rPr>
          <w:t>6</w:t>
        </w:r>
        <w:r>
          <w:rPr>
            <w:noProof/>
            <w:webHidden/>
          </w:rPr>
          <w:fldChar w:fldCharType="end"/>
        </w:r>
      </w:hyperlink>
    </w:p>
    <w:p w14:paraId="21B13C54" w14:textId="7957D463" w:rsidR="002D0852" w:rsidRDefault="002D0852">
      <w:pPr>
        <w:pStyle w:val="Mucluc2"/>
        <w:rPr>
          <w:rFonts w:asciiTheme="minorHAnsi" w:eastAsiaTheme="minorEastAsia" w:hAnsiTheme="minorHAnsi" w:cstheme="minorBidi"/>
          <w:b w:val="0"/>
          <w:i w:val="0"/>
          <w:noProof/>
          <w:kern w:val="0"/>
          <w:sz w:val="22"/>
          <w:szCs w:val="22"/>
        </w:rPr>
      </w:pPr>
      <w:hyperlink w:anchor="_Toc78552229" w:history="1">
        <w:r w:rsidRPr="00805521">
          <w:rPr>
            <w:rStyle w:val="Siuktni"/>
            <w:rFonts w:cs="Times New Roman"/>
            <w:iCs/>
            <w:noProof/>
          </w:rPr>
          <w:t>2.2</w:t>
        </w:r>
        <w:r w:rsidRPr="00805521">
          <w:rPr>
            <w:rStyle w:val="Siuktni"/>
            <w:noProof/>
          </w:rPr>
          <w:t xml:space="preserve"> Phương án thiết kế</w:t>
        </w:r>
        <w:r>
          <w:rPr>
            <w:noProof/>
            <w:webHidden/>
          </w:rPr>
          <w:tab/>
        </w:r>
        <w:r>
          <w:rPr>
            <w:noProof/>
            <w:webHidden/>
          </w:rPr>
          <w:fldChar w:fldCharType="begin"/>
        </w:r>
        <w:r>
          <w:rPr>
            <w:noProof/>
            <w:webHidden/>
          </w:rPr>
          <w:instrText xml:space="preserve"> PAGEREF _Toc78552229 \h </w:instrText>
        </w:r>
        <w:r>
          <w:rPr>
            <w:noProof/>
            <w:webHidden/>
          </w:rPr>
        </w:r>
        <w:r>
          <w:rPr>
            <w:noProof/>
            <w:webHidden/>
          </w:rPr>
          <w:fldChar w:fldCharType="separate"/>
        </w:r>
        <w:r>
          <w:rPr>
            <w:noProof/>
            <w:webHidden/>
          </w:rPr>
          <w:t>8</w:t>
        </w:r>
        <w:r>
          <w:rPr>
            <w:noProof/>
            <w:webHidden/>
          </w:rPr>
          <w:fldChar w:fldCharType="end"/>
        </w:r>
      </w:hyperlink>
    </w:p>
    <w:p w14:paraId="2764183E" w14:textId="271AAE2E" w:rsidR="002D0852" w:rsidRDefault="002D0852">
      <w:pPr>
        <w:pStyle w:val="Mucluc3"/>
        <w:rPr>
          <w:rFonts w:asciiTheme="minorHAnsi" w:eastAsiaTheme="minorEastAsia" w:hAnsiTheme="minorHAnsi" w:cstheme="minorBidi"/>
          <w:noProof/>
          <w:kern w:val="0"/>
          <w:sz w:val="22"/>
          <w:szCs w:val="22"/>
        </w:rPr>
      </w:pPr>
      <w:hyperlink w:anchor="_Toc78552230" w:history="1">
        <w:r w:rsidRPr="00805521">
          <w:rPr>
            <w:rStyle w:val="Siuktni"/>
            <w:noProof/>
          </w:rPr>
          <w:t>2.2.1 Phương án thiết kế sa bàn</w:t>
        </w:r>
        <w:r>
          <w:rPr>
            <w:noProof/>
            <w:webHidden/>
          </w:rPr>
          <w:tab/>
        </w:r>
        <w:r>
          <w:rPr>
            <w:noProof/>
            <w:webHidden/>
          </w:rPr>
          <w:fldChar w:fldCharType="begin"/>
        </w:r>
        <w:r>
          <w:rPr>
            <w:noProof/>
            <w:webHidden/>
          </w:rPr>
          <w:instrText xml:space="preserve"> PAGEREF _Toc78552230 \h </w:instrText>
        </w:r>
        <w:r>
          <w:rPr>
            <w:noProof/>
            <w:webHidden/>
          </w:rPr>
        </w:r>
        <w:r>
          <w:rPr>
            <w:noProof/>
            <w:webHidden/>
          </w:rPr>
          <w:fldChar w:fldCharType="separate"/>
        </w:r>
        <w:r>
          <w:rPr>
            <w:noProof/>
            <w:webHidden/>
          </w:rPr>
          <w:t>8</w:t>
        </w:r>
        <w:r>
          <w:rPr>
            <w:noProof/>
            <w:webHidden/>
          </w:rPr>
          <w:fldChar w:fldCharType="end"/>
        </w:r>
      </w:hyperlink>
    </w:p>
    <w:p w14:paraId="4602BF11" w14:textId="0295E442" w:rsidR="002D0852" w:rsidRDefault="002D0852">
      <w:pPr>
        <w:pStyle w:val="Mucluc3"/>
        <w:rPr>
          <w:rFonts w:asciiTheme="minorHAnsi" w:eastAsiaTheme="minorEastAsia" w:hAnsiTheme="minorHAnsi" w:cstheme="minorBidi"/>
          <w:noProof/>
          <w:kern w:val="0"/>
          <w:sz w:val="22"/>
          <w:szCs w:val="22"/>
        </w:rPr>
      </w:pPr>
      <w:hyperlink w:anchor="_Toc78552231" w:history="1">
        <w:r w:rsidRPr="00805521">
          <w:rPr>
            <w:rStyle w:val="Siuktni"/>
            <w:noProof/>
          </w:rPr>
          <w:t>2.2.2 Phương án cho cảm biến dò line</w:t>
        </w:r>
        <w:r>
          <w:rPr>
            <w:noProof/>
            <w:webHidden/>
          </w:rPr>
          <w:tab/>
        </w:r>
        <w:r>
          <w:rPr>
            <w:noProof/>
            <w:webHidden/>
          </w:rPr>
          <w:fldChar w:fldCharType="begin"/>
        </w:r>
        <w:r>
          <w:rPr>
            <w:noProof/>
            <w:webHidden/>
          </w:rPr>
          <w:instrText xml:space="preserve"> PAGEREF _Toc78552231 \h </w:instrText>
        </w:r>
        <w:r>
          <w:rPr>
            <w:noProof/>
            <w:webHidden/>
          </w:rPr>
        </w:r>
        <w:r>
          <w:rPr>
            <w:noProof/>
            <w:webHidden/>
          </w:rPr>
          <w:fldChar w:fldCharType="separate"/>
        </w:r>
        <w:r>
          <w:rPr>
            <w:noProof/>
            <w:webHidden/>
          </w:rPr>
          <w:t>8</w:t>
        </w:r>
        <w:r>
          <w:rPr>
            <w:noProof/>
            <w:webHidden/>
          </w:rPr>
          <w:fldChar w:fldCharType="end"/>
        </w:r>
      </w:hyperlink>
    </w:p>
    <w:p w14:paraId="7268C005" w14:textId="78B5CC82" w:rsidR="002D0852" w:rsidRDefault="002D0852">
      <w:pPr>
        <w:pStyle w:val="Mucluc3"/>
        <w:rPr>
          <w:rFonts w:asciiTheme="minorHAnsi" w:eastAsiaTheme="minorEastAsia" w:hAnsiTheme="minorHAnsi" w:cstheme="minorBidi"/>
          <w:noProof/>
          <w:kern w:val="0"/>
          <w:sz w:val="22"/>
          <w:szCs w:val="22"/>
        </w:rPr>
      </w:pPr>
      <w:hyperlink w:anchor="_Toc78552232" w:history="1">
        <w:r w:rsidRPr="00805521">
          <w:rPr>
            <w:rStyle w:val="Siuktni"/>
            <w:noProof/>
          </w:rPr>
          <w:t>2.2.3 Phương án điều khiển</w:t>
        </w:r>
        <w:r>
          <w:rPr>
            <w:noProof/>
            <w:webHidden/>
          </w:rPr>
          <w:tab/>
        </w:r>
        <w:r>
          <w:rPr>
            <w:noProof/>
            <w:webHidden/>
          </w:rPr>
          <w:fldChar w:fldCharType="begin"/>
        </w:r>
        <w:r>
          <w:rPr>
            <w:noProof/>
            <w:webHidden/>
          </w:rPr>
          <w:instrText xml:space="preserve"> PAGEREF _Toc78552232 \h </w:instrText>
        </w:r>
        <w:r>
          <w:rPr>
            <w:noProof/>
            <w:webHidden/>
          </w:rPr>
        </w:r>
        <w:r>
          <w:rPr>
            <w:noProof/>
            <w:webHidden/>
          </w:rPr>
          <w:fldChar w:fldCharType="separate"/>
        </w:r>
        <w:r>
          <w:rPr>
            <w:noProof/>
            <w:webHidden/>
          </w:rPr>
          <w:t>9</w:t>
        </w:r>
        <w:r>
          <w:rPr>
            <w:noProof/>
            <w:webHidden/>
          </w:rPr>
          <w:fldChar w:fldCharType="end"/>
        </w:r>
      </w:hyperlink>
    </w:p>
    <w:p w14:paraId="379B7FA5" w14:textId="770F187D" w:rsidR="002D0852" w:rsidRDefault="002D0852">
      <w:pPr>
        <w:pStyle w:val="Mucluc2"/>
        <w:rPr>
          <w:rFonts w:asciiTheme="minorHAnsi" w:eastAsiaTheme="minorEastAsia" w:hAnsiTheme="minorHAnsi" w:cstheme="minorBidi"/>
          <w:b w:val="0"/>
          <w:i w:val="0"/>
          <w:noProof/>
          <w:kern w:val="0"/>
          <w:sz w:val="22"/>
          <w:szCs w:val="22"/>
        </w:rPr>
      </w:pPr>
      <w:hyperlink w:anchor="_Toc78552233" w:history="1">
        <w:r w:rsidRPr="00805521">
          <w:rPr>
            <w:rStyle w:val="Siuktni"/>
            <w:rFonts w:cs="Times New Roman"/>
            <w:iCs/>
            <w:noProof/>
          </w:rPr>
          <w:t>2.3</w:t>
        </w:r>
        <w:r w:rsidRPr="00805521">
          <w:rPr>
            <w:rStyle w:val="Siuktni"/>
            <w:noProof/>
          </w:rPr>
          <w:t xml:space="preserve"> Kế hoạch thực hiện và phân công nhiệm vụ</w:t>
        </w:r>
        <w:r>
          <w:rPr>
            <w:noProof/>
            <w:webHidden/>
          </w:rPr>
          <w:tab/>
        </w:r>
        <w:r>
          <w:rPr>
            <w:noProof/>
            <w:webHidden/>
          </w:rPr>
          <w:fldChar w:fldCharType="begin"/>
        </w:r>
        <w:r>
          <w:rPr>
            <w:noProof/>
            <w:webHidden/>
          </w:rPr>
          <w:instrText xml:space="preserve"> PAGEREF _Toc78552233 \h </w:instrText>
        </w:r>
        <w:r>
          <w:rPr>
            <w:noProof/>
            <w:webHidden/>
          </w:rPr>
        </w:r>
        <w:r>
          <w:rPr>
            <w:noProof/>
            <w:webHidden/>
          </w:rPr>
          <w:fldChar w:fldCharType="separate"/>
        </w:r>
        <w:r>
          <w:rPr>
            <w:noProof/>
            <w:webHidden/>
          </w:rPr>
          <w:t>10</w:t>
        </w:r>
        <w:r>
          <w:rPr>
            <w:noProof/>
            <w:webHidden/>
          </w:rPr>
          <w:fldChar w:fldCharType="end"/>
        </w:r>
      </w:hyperlink>
    </w:p>
    <w:p w14:paraId="637CB248" w14:textId="38017AAC" w:rsidR="002D0852" w:rsidRDefault="002D0852">
      <w:pPr>
        <w:pStyle w:val="Mucluc1"/>
        <w:rPr>
          <w:rFonts w:asciiTheme="minorHAnsi" w:eastAsiaTheme="minorEastAsia" w:hAnsiTheme="minorHAnsi" w:cstheme="minorBidi"/>
          <w:b w:val="0"/>
          <w:noProof/>
          <w:kern w:val="0"/>
          <w:sz w:val="22"/>
          <w:szCs w:val="22"/>
        </w:rPr>
      </w:pPr>
      <w:hyperlink w:anchor="_Toc78552234" w:history="1">
        <w:r w:rsidRPr="00805521">
          <w:rPr>
            <w:rStyle w:val="Siuktni"/>
            <w:rFonts w:cs="Times New Roman"/>
            <w:noProof/>
          </w:rPr>
          <w:t>CHƯƠNG 3.</w:t>
        </w:r>
        <w:r w:rsidRPr="00805521">
          <w:rPr>
            <w:rStyle w:val="Siuktni"/>
            <w:noProof/>
          </w:rPr>
          <w:t xml:space="preserve"> THIẾT KẾ CHI TIẾT</w:t>
        </w:r>
        <w:r>
          <w:rPr>
            <w:noProof/>
            <w:webHidden/>
          </w:rPr>
          <w:tab/>
        </w:r>
        <w:r>
          <w:rPr>
            <w:noProof/>
            <w:webHidden/>
          </w:rPr>
          <w:fldChar w:fldCharType="begin"/>
        </w:r>
        <w:r>
          <w:rPr>
            <w:noProof/>
            <w:webHidden/>
          </w:rPr>
          <w:instrText xml:space="preserve"> PAGEREF _Toc78552234 \h </w:instrText>
        </w:r>
        <w:r>
          <w:rPr>
            <w:noProof/>
            <w:webHidden/>
          </w:rPr>
        </w:r>
        <w:r>
          <w:rPr>
            <w:noProof/>
            <w:webHidden/>
          </w:rPr>
          <w:fldChar w:fldCharType="separate"/>
        </w:r>
        <w:r>
          <w:rPr>
            <w:noProof/>
            <w:webHidden/>
          </w:rPr>
          <w:t>13</w:t>
        </w:r>
        <w:r>
          <w:rPr>
            <w:noProof/>
            <w:webHidden/>
          </w:rPr>
          <w:fldChar w:fldCharType="end"/>
        </w:r>
      </w:hyperlink>
    </w:p>
    <w:p w14:paraId="41D07016" w14:textId="7CED0F12" w:rsidR="002D0852" w:rsidRDefault="002D0852">
      <w:pPr>
        <w:pStyle w:val="Mucluc2"/>
        <w:rPr>
          <w:rFonts w:asciiTheme="minorHAnsi" w:eastAsiaTheme="minorEastAsia" w:hAnsiTheme="minorHAnsi" w:cstheme="minorBidi"/>
          <w:b w:val="0"/>
          <w:i w:val="0"/>
          <w:noProof/>
          <w:kern w:val="0"/>
          <w:sz w:val="22"/>
          <w:szCs w:val="22"/>
        </w:rPr>
      </w:pPr>
      <w:hyperlink w:anchor="_Toc78552235" w:history="1">
        <w:r w:rsidRPr="00805521">
          <w:rPr>
            <w:rStyle w:val="Siuktni"/>
            <w:rFonts w:cs="Times New Roman"/>
            <w:iCs/>
            <w:noProof/>
          </w:rPr>
          <w:t>3.1</w:t>
        </w:r>
        <w:r w:rsidRPr="00805521">
          <w:rPr>
            <w:rStyle w:val="Siuktni"/>
            <w:noProof/>
          </w:rPr>
          <w:t xml:space="preserve"> Thiết kế sa bàn</w:t>
        </w:r>
        <w:r>
          <w:rPr>
            <w:noProof/>
            <w:webHidden/>
          </w:rPr>
          <w:tab/>
        </w:r>
        <w:r>
          <w:rPr>
            <w:noProof/>
            <w:webHidden/>
          </w:rPr>
          <w:fldChar w:fldCharType="begin"/>
        </w:r>
        <w:r>
          <w:rPr>
            <w:noProof/>
            <w:webHidden/>
          </w:rPr>
          <w:instrText xml:space="preserve"> PAGEREF _Toc78552235 \h </w:instrText>
        </w:r>
        <w:r>
          <w:rPr>
            <w:noProof/>
            <w:webHidden/>
          </w:rPr>
        </w:r>
        <w:r>
          <w:rPr>
            <w:noProof/>
            <w:webHidden/>
          </w:rPr>
          <w:fldChar w:fldCharType="separate"/>
        </w:r>
        <w:r>
          <w:rPr>
            <w:noProof/>
            <w:webHidden/>
          </w:rPr>
          <w:t>13</w:t>
        </w:r>
        <w:r>
          <w:rPr>
            <w:noProof/>
            <w:webHidden/>
          </w:rPr>
          <w:fldChar w:fldCharType="end"/>
        </w:r>
      </w:hyperlink>
    </w:p>
    <w:p w14:paraId="7468E676" w14:textId="141700EF" w:rsidR="002D0852" w:rsidRDefault="002D0852">
      <w:pPr>
        <w:pStyle w:val="Mucluc2"/>
        <w:rPr>
          <w:rFonts w:asciiTheme="minorHAnsi" w:eastAsiaTheme="minorEastAsia" w:hAnsiTheme="minorHAnsi" w:cstheme="minorBidi"/>
          <w:b w:val="0"/>
          <w:i w:val="0"/>
          <w:noProof/>
          <w:kern w:val="0"/>
          <w:sz w:val="22"/>
          <w:szCs w:val="22"/>
        </w:rPr>
      </w:pPr>
      <w:hyperlink w:anchor="_Toc78552236" w:history="1">
        <w:r w:rsidRPr="00805521">
          <w:rPr>
            <w:rStyle w:val="Siuktni"/>
            <w:rFonts w:cs="Times New Roman"/>
            <w:iCs/>
            <w:noProof/>
          </w:rPr>
          <w:t>3.2</w:t>
        </w:r>
        <w:r w:rsidRPr="00805521">
          <w:rPr>
            <w:rStyle w:val="Siuktni"/>
            <w:noProof/>
          </w:rPr>
          <w:t xml:space="preserve"> Thiết kế cơ khí</w:t>
        </w:r>
        <w:r>
          <w:rPr>
            <w:noProof/>
            <w:webHidden/>
          </w:rPr>
          <w:tab/>
        </w:r>
        <w:r>
          <w:rPr>
            <w:noProof/>
            <w:webHidden/>
          </w:rPr>
          <w:fldChar w:fldCharType="begin"/>
        </w:r>
        <w:r>
          <w:rPr>
            <w:noProof/>
            <w:webHidden/>
          </w:rPr>
          <w:instrText xml:space="preserve"> PAGEREF _Toc78552236 \h </w:instrText>
        </w:r>
        <w:r>
          <w:rPr>
            <w:noProof/>
            <w:webHidden/>
          </w:rPr>
        </w:r>
        <w:r>
          <w:rPr>
            <w:noProof/>
            <w:webHidden/>
          </w:rPr>
          <w:fldChar w:fldCharType="separate"/>
        </w:r>
        <w:r>
          <w:rPr>
            <w:noProof/>
            <w:webHidden/>
          </w:rPr>
          <w:t>14</w:t>
        </w:r>
        <w:r>
          <w:rPr>
            <w:noProof/>
            <w:webHidden/>
          </w:rPr>
          <w:fldChar w:fldCharType="end"/>
        </w:r>
      </w:hyperlink>
    </w:p>
    <w:p w14:paraId="775E4156" w14:textId="39E9EFEE" w:rsidR="002D0852" w:rsidRDefault="002D0852">
      <w:pPr>
        <w:pStyle w:val="Mucluc3"/>
        <w:rPr>
          <w:rFonts w:asciiTheme="minorHAnsi" w:eastAsiaTheme="minorEastAsia" w:hAnsiTheme="minorHAnsi" w:cstheme="minorBidi"/>
          <w:noProof/>
          <w:kern w:val="0"/>
          <w:sz w:val="22"/>
          <w:szCs w:val="22"/>
        </w:rPr>
      </w:pPr>
      <w:hyperlink w:anchor="_Toc78552237" w:history="1">
        <w:r w:rsidRPr="00805521">
          <w:rPr>
            <w:rStyle w:val="Siuktni"/>
            <w:noProof/>
          </w:rPr>
          <w:t>3.2.1 Tính toán kích thước và lựa chọn bánh xe</w:t>
        </w:r>
        <w:r>
          <w:rPr>
            <w:noProof/>
            <w:webHidden/>
          </w:rPr>
          <w:tab/>
        </w:r>
        <w:r>
          <w:rPr>
            <w:noProof/>
            <w:webHidden/>
          </w:rPr>
          <w:fldChar w:fldCharType="begin"/>
        </w:r>
        <w:r>
          <w:rPr>
            <w:noProof/>
            <w:webHidden/>
          </w:rPr>
          <w:instrText xml:space="preserve"> PAGEREF _Toc78552237 \h </w:instrText>
        </w:r>
        <w:r>
          <w:rPr>
            <w:noProof/>
            <w:webHidden/>
          </w:rPr>
        </w:r>
        <w:r>
          <w:rPr>
            <w:noProof/>
            <w:webHidden/>
          </w:rPr>
          <w:fldChar w:fldCharType="separate"/>
        </w:r>
        <w:r>
          <w:rPr>
            <w:noProof/>
            <w:webHidden/>
          </w:rPr>
          <w:t>14</w:t>
        </w:r>
        <w:r>
          <w:rPr>
            <w:noProof/>
            <w:webHidden/>
          </w:rPr>
          <w:fldChar w:fldCharType="end"/>
        </w:r>
      </w:hyperlink>
    </w:p>
    <w:p w14:paraId="75FD85D6" w14:textId="19C256FA" w:rsidR="002D0852" w:rsidRDefault="002D0852">
      <w:pPr>
        <w:pStyle w:val="Mucluc3"/>
        <w:rPr>
          <w:rFonts w:asciiTheme="minorHAnsi" w:eastAsiaTheme="minorEastAsia" w:hAnsiTheme="minorHAnsi" w:cstheme="minorBidi"/>
          <w:noProof/>
          <w:kern w:val="0"/>
          <w:sz w:val="22"/>
          <w:szCs w:val="22"/>
        </w:rPr>
      </w:pPr>
      <w:hyperlink w:anchor="_Toc78552238" w:history="1">
        <w:r w:rsidRPr="00805521">
          <w:rPr>
            <w:rStyle w:val="Siuktni"/>
            <w:noProof/>
          </w:rPr>
          <w:t>3.2.2 Tính toán thông số và lựa chọn động cơ</w:t>
        </w:r>
        <w:r>
          <w:rPr>
            <w:noProof/>
            <w:webHidden/>
          </w:rPr>
          <w:tab/>
        </w:r>
        <w:r>
          <w:rPr>
            <w:noProof/>
            <w:webHidden/>
          </w:rPr>
          <w:fldChar w:fldCharType="begin"/>
        </w:r>
        <w:r>
          <w:rPr>
            <w:noProof/>
            <w:webHidden/>
          </w:rPr>
          <w:instrText xml:space="preserve"> PAGEREF _Toc78552238 \h </w:instrText>
        </w:r>
        <w:r>
          <w:rPr>
            <w:noProof/>
            <w:webHidden/>
          </w:rPr>
        </w:r>
        <w:r>
          <w:rPr>
            <w:noProof/>
            <w:webHidden/>
          </w:rPr>
          <w:fldChar w:fldCharType="separate"/>
        </w:r>
        <w:r>
          <w:rPr>
            <w:noProof/>
            <w:webHidden/>
          </w:rPr>
          <w:t>14</w:t>
        </w:r>
        <w:r>
          <w:rPr>
            <w:noProof/>
            <w:webHidden/>
          </w:rPr>
          <w:fldChar w:fldCharType="end"/>
        </w:r>
      </w:hyperlink>
    </w:p>
    <w:p w14:paraId="1A045DDA" w14:textId="51582DE2" w:rsidR="002D0852" w:rsidRDefault="002D0852">
      <w:pPr>
        <w:pStyle w:val="Mucluc3"/>
        <w:rPr>
          <w:rFonts w:asciiTheme="minorHAnsi" w:eastAsiaTheme="minorEastAsia" w:hAnsiTheme="minorHAnsi" w:cstheme="minorBidi"/>
          <w:noProof/>
          <w:kern w:val="0"/>
          <w:sz w:val="22"/>
          <w:szCs w:val="22"/>
        </w:rPr>
      </w:pPr>
      <w:hyperlink w:anchor="_Toc78552239" w:history="1">
        <w:r w:rsidRPr="00805521">
          <w:rPr>
            <w:rStyle w:val="Siuktni"/>
            <w:noProof/>
          </w:rPr>
          <w:t>3.2.3 Thiết kế khung xe</w:t>
        </w:r>
        <w:r>
          <w:rPr>
            <w:noProof/>
            <w:webHidden/>
          </w:rPr>
          <w:tab/>
        </w:r>
        <w:r>
          <w:rPr>
            <w:noProof/>
            <w:webHidden/>
          </w:rPr>
          <w:fldChar w:fldCharType="begin"/>
        </w:r>
        <w:r>
          <w:rPr>
            <w:noProof/>
            <w:webHidden/>
          </w:rPr>
          <w:instrText xml:space="preserve"> PAGEREF _Toc78552239 \h </w:instrText>
        </w:r>
        <w:r>
          <w:rPr>
            <w:noProof/>
            <w:webHidden/>
          </w:rPr>
        </w:r>
        <w:r>
          <w:rPr>
            <w:noProof/>
            <w:webHidden/>
          </w:rPr>
          <w:fldChar w:fldCharType="separate"/>
        </w:r>
        <w:r>
          <w:rPr>
            <w:noProof/>
            <w:webHidden/>
          </w:rPr>
          <w:t>16</w:t>
        </w:r>
        <w:r>
          <w:rPr>
            <w:noProof/>
            <w:webHidden/>
          </w:rPr>
          <w:fldChar w:fldCharType="end"/>
        </w:r>
      </w:hyperlink>
    </w:p>
    <w:p w14:paraId="34913875" w14:textId="6BDD8C78" w:rsidR="002D0852" w:rsidRDefault="002D0852">
      <w:pPr>
        <w:pStyle w:val="Mucluc2"/>
        <w:rPr>
          <w:rFonts w:asciiTheme="minorHAnsi" w:eastAsiaTheme="minorEastAsia" w:hAnsiTheme="minorHAnsi" w:cstheme="minorBidi"/>
          <w:b w:val="0"/>
          <w:i w:val="0"/>
          <w:noProof/>
          <w:kern w:val="0"/>
          <w:sz w:val="22"/>
          <w:szCs w:val="22"/>
        </w:rPr>
      </w:pPr>
      <w:hyperlink w:anchor="_Toc78552240" w:history="1">
        <w:r w:rsidRPr="00805521">
          <w:rPr>
            <w:rStyle w:val="Siuktni"/>
            <w:rFonts w:cs="Times New Roman"/>
            <w:iCs/>
            <w:noProof/>
          </w:rPr>
          <w:t>3.3</w:t>
        </w:r>
        <w:r w:rsidRPr="00805521">
          <w:rPr>
            <w:rStyle w:val="Siuktni"/>
            <w:noProof/>
          </w:rPr>
          <w:t xml:space="preserve"> Thiết kế khối nguồn</w:t>
        </w:r>
        <w:r>
          <w:rPr>
            <w:noProof/>
            <w:webHidden/>
          </w:rPr>
          <w:tab/>
        </w:r>
        <w:r>
          <w:rPr>
            <w:noProof/>
            <w:webHidden/>
          </w:rPr>
          <w:fldChar w:fldCharType="begin"/>
        </w:r>
        <w:r>
          <w:rPr>
            <w:noProof/>
            <w:webHidden/>
          </w:rPr>
          <w:instrText xml:space="preserve"> PAGEREF _Toc78552240 \h </w:instrText>
        </w:r>
        <w:r>
          <w:rPr>
            <w:noProof/>
            <w:webHidden/>
          </w:rPr>
        </w:r>
        <w:r>
          <w:rPr>
            <w:noProof/>
            <w:webHidden/>
          </w:rPr>
          <w:fldChar w:fldCharType="separate"/>
        </w:r>
        <w:r>
          <w:rPr>
            <w:noProof/>
            <w:webHidden/>
          </w:rPr>
          <w:t>17</w:t>
        </w:r>
        <w:r>
          <w:rPr>
            <w:noProof/>
            <w:webHidden/>
          </w:rPr>
          <w:fldChar w:fldCharType="end"/>
        </w:r>
      </w:hyperlink>
    </w:p>
    <w:p w14:paraId="422FA630" w14:textId="37D83439" w:rsidR="002D0852" w:rsidRDefault="002D0852">
      <w:pPr>
        <w:pStyle w:val="Mucluc2"/>
        <w:rPr>
          <w:rFonts w:asciiTheme="minorHAnsi" w:eastAsiaTheme="minorEastAsia" w:hAnsiTheme="minorHAnsi" w:cstheme="minorBidi"/>
          <w:b w:val="0"/>
          <w:i w:val="0"/>
          <w:noProof/>
          <w:kern w:val="0"/>
          <w:sz w:val="22"/>
          <w:szCs w:val="22"/>
        </w:rPr>
      </w:pPr>
      <w:hyperlink w:anchor="_Toc78552241" w:history="1">
        <w:r w:rsidRPr="00805521">
          <w:rPr>
            <w:rStyle w:val="Siuktni"/>
            <w:rFonts w:cs="Times New Roman"/>
            <w:iCs/>
            <w:noProof/>
          </w:rPr>
          <w:t>3.4</w:t>
        </w:r>
        <w:r w:rsidRPr="00805521">
          <w:rPr>
            <w:rStyle w:val="Siuktni"/>
            <w:noProof/>
          </w:rPr>
          <w:t xml:space="preserve"> Lựa chọn và lắp đặt cảm biến dò line</w:t>
        </w:r>
        <w:r>
          <w:rPr>
            <w:noProof/>
            <w:webHidden/>
          </w:rPr>
          <w:tab/>
        </w:r>
        <w:r>
          <w:rPr>
            <w:noProof/>
            <w:webHidden/>
          </w:rPr>
          <w:fldChar w:fldCharType="begin"/>
        </w:r>
        <w:r>
          <w:rPr>
            <w:noProof/>
            <w:webHidden/>
          </w:rPr>
          <w:instrText xml:space="preserve"> PAGEREF _Toc78552241 \h </w:instrText>
        </w:r>
        <w:r>
          <w:rPr>
            <w:noProof/>
            <w:webHidden/>
          </w:rPr>
        </w:r>
        <w:r>
          <w:rPr>
            <w:noProof/>
            <w:webHidden/>
          </w:rPr>
          <w:fldChar w:fldCharType="separate"/>
        </w:r>
        <w:r>
          <w:rPr>
            <w:noProof/>
            <w:webHidden/>
          </w:rPr>
          <w:t>18</w:t>
        </w:r>
        <w:r>
          <w:rPr>
            <w:noProof/>
            <w:webHidden/>
          </w:rPr>
          <w:fldChar w:fldCharType="end"/>
        </w:r>
      </w:hyperlink>
    </w:p>
    <w:p w14:paraId="3907566E" w14:textId="2A2E7ABF" w:rsidR="002D0852" w:rsidRDefault="002D0852">
      <w:pPr>
        <w:pStyle w:val="Mucluc3"/>
        <w:rPr>
          <w:rFonts w:asciiTheme="minorHAnsi" w:eastAsiaTheme="minorEastAsia" w:hAnsiTheme="minorHAnsi" w:cstheme="minorBidi"/>
          <w:noProof/>
          <w:kern w:val="0"/>
          <w:sz w:val="22"/>
          <w:szCs w:val="22"/>
        </w:rPr>
      </w:pPr>
      <w:hyperlink w:anchor="_Toc78552242" w:history="1">
        <w:r w:rsidRPr="00805521">
          <w:rPr>
            <w:rStyle w:val="Siuktni"/>
            <w:noProof/>
          </w:rPr>
          <w:t>3.4.1 Lựa chọn loại cảm biến trên thị trường</w:t>
        </w:r>
        <w:r>
          <w:rPr>
            <w:noProof/>
            <w:webHidden/>
          </w:rPr>
          <w:tab/>
        </w:r>
        <w:r>
          <w:rPr>
            <w:noProof/>
            <w:webHidden/>
          </w:rPr>
          <w:fldChar w:fldCharType="begin"/>
        </w:r>
        <w:r>
          <w:rPr>
            <w:noProof/>
            <w:webHidden/>
          </w:rPr>
          <w:instrText xml:space="preserve"> PAGEREF _Toc78552242 \h </w:instrText>
        </w:r>
        <w:r>
          <w:rPr>
            <w:noProof/>
            <w:webHidden/>
          </w:rPr>
        </w:r>
        <w:r>
          <w:rPr>
            <w:noProof/>
            <w:webHidden/>
          </w:rPr>
          <w:fldChar w:fldCharType="separate"/>
        </w:r>
        <w:r>
          <w:rPr>
            <w:noProof/>
            <w:webHidden/>
          </w:rPr>
          <w:t>18</w:t>
        </w:r>
        <w:r>
          <w:rPr>
            <w:noProof/>
            <w:webHidden/>
          </w:rPr>
          <w:fldChar w:fldCharType="end"/>
        </w:r>
      </w:hyperlink>
    </w:p>
    <w:p w14:paraId="698B8F61" w14:textId="354E4488" w:rsidR="002D0852" w:rsidRDefault="002D0852">
      <w:pPr>
        <w:pStyle w:val="Mucluc3"/>
        <w:rPr>
          <w:rFonts w:asciiTheme="minorHAnsi" w:eastAsiaTheme="minorEastAsia" w:hAnsiTheme="minorHAnsi" w:cstheme="minorBidi"/>
          <w:noProof/>
          <w:kern w:val="0"/>
          <w:sz w:val="22"/>
          <w:szCs w:val="22"/>
        </w:rPr>
      </w:pPr>
      <w:hyperlink w:anchor="_Toc78552243" w:history="1">
        <w:r w:rsidRPr="00805521">
          <w:rPr>
            <w:rStyle w:val="Siuktni"/>
            <w:noProof/>
          </w:rPr>
          <w:t>3.4.2 Bố trí cảm biến tối ưu</w:t>
        </w:r>
        <w:r>
          <w:rPr>
            <w:noProof/>
            <w:webHidden/>
          </w:rPr>
          <w:tab/>
        </w:r>
        <w:r>
          <w:rPr>
            <w:noProof/>
            <w:webHidden/>
          </w:rPr>
          <w:fldChar w:fldCharType="begin"/>
        </w:r>
        <w:r>
          <w:rPr>
            <w:noProof/>
            <w:webHidden/>
          </w:rPr>
          <w:instrText xml:space="preserve"> PAGEREF _Toc78552243 \h </w:instrText>
        </w:r>
        <w:r>
          <w:rPr>
            <w:noProof/>
            <w:webHidden/>
          </w:rPr>
        </w:r>
        <w:r>
          <w:rPr>
            <w:noProof/>
            <w:webHidden/>
          </w:rPr>
          <w:fldChar w:fldCharType="separate"/>
        </w:r>
        <w:r>
          <w:rPr>
            <w:noProof/>
            <w:webHidden/>
          </w:rPr>
          <w:t>19</w:t>
        </w:r>
        <w:r>
          <w:rPr>
            <w:noProof/>
            <w:webHidden/>
          </w:rPr>
          <w:fldChar w:fldCharType="end"/>
        </w:r>
      </w:hyperlink>
    </w:p>
    <w:p w14:paraId="2A0858C7" w14:textId="4CD7A520" w:rsidR="002D0852" w:rsidRDefault="002D0852">
      <w:pPr>
        <w:pStyle w:val="Mucluc2"/>
        <w:rPr>
          <w:rFonts w:asciiTheme="minorHAnsi" w:eastAsiaTheme="minorEastAsia" w:hAnsiTheme="minorHAnsi" w:cstheme="minorBidi"/>
          <w:b w:val="0"/>
          <w:i w:val="0"/>
          <w:noProof/>
          <w:kern w:val="0"/>
          <w:sz w:val="22"/>
          <w:szCs w:val="22"/>
        </w:rPr>
      </w:pPr>
      <w:hyperlink w:anchor="_Toc78552244" w:history="1">
        <w:r w:rsidRPr="00805521">
          <w:rPr>
            <w:rStyle w:val="Siuktni"/>
            <w:rFonts w:cs="Times New Roman"/>
            <w:iCs/>
            <w:noProof/>
          </w:rPr>
          <w:t>3.5</w:t>
        </w:r>
        <w:r w:rsidRPr="00805521">
          <w:rPr>
            <w:rStyle w:val="Siuktni"/>
            <w:noProof/>
          </w:rPr>
          <w:t xml:space="preserve"> Thiết kế và lựa chọn khối điều khiển</w:t>
        </w:r>
        <w:r>
          <w:rPr>
            <w:noProof/>
            <w:webHidden/>
          </w:rPr>
          <w:tab/>
        </w:r>
        <w:r>
          <w:rPr>
            <w:noProof/>
            <w:webHidden/>
          </w:rPr>
          <w:fldChar w:fldCharType="begin"/>
        </w:r>
        <w:r>
          <w:rPr>
            <w:noProof/>
            <w:webHidden/>
          </w:rPr>
          <w:instrText xml:space="preserve"> PAGEREF _Toc78552244 \h </w:instrText>
        </w:r>
        <w:r>
          <w:rPr>
            <w:noProof/>
            <w:webHidden/>
          </w:rPr>
        </w:r>
        <w:r>
          <w:rPr>
            <w:noProof/>
            <w:webHidden/>
          </w:rPr>
          <w:fldChar w:fldCharType="separate"/>
        </w:r>
        <w:r>
          <w:rPr>
            <w:noProof/>
            <w:webHidden/>
          </w:rPr>
          <w:t>20</w:t>
        </w:r>
        <w:r>
          <w:rPr>
            <w:noProof/>
            <w:webHidden/>
          </w:rPr>
          <w:fldChar w:fldCharType="end"/>
        </w:r>
      </w:hyperlink>
    </w:p>
    <w:p w14:paraId="1D428A49" w14:textId="763FA65E" w:rsidR="002D0852" w:rsidRDefault="002D0852">
      <w:pPr>
        <w:pStyle w:val="Mucluc3"/>
        <w:rPr>
          <w:rFonts w:asciiTheme="minorHAnsi" w:eastAsiaTheme="minorEastAsia" w:hAnsiTheme="minorHAnsi" w:cstheme="minorBidi"/>
          <w:noProof/>
          <w:kern w:val="0"/>
          <w:sz w:val="22"/>
          <w:szCs w:val="22"/>
        </w:rPr>
      </w:pPr>
      <w:hyperlink w:anchor="_Toc78552245" w:history="1">
        <w:r w:rsidRPr="00805521">
          <w:rPr>
            <w:rStyle w:val="Siuktni"/>
            <w:noProof/>
          </w:rPr>
          <w:t>3.5.1 Lựa chọn vi điều khiển</w:t>
        </w:r>
        <w:r>
          <w:rPr>
            <w:noProof/>
            <w:webHidden/>
          </w:rPr>
          <w:tab/>
        </w:r>
        <w:r>
          <w:rPr>
            <w:noProof/>
            <w:webHidden/>
          </w:rPr>
          <w:fldChar w:fldCharType="begin"/>
        </w:r>
        <w:r>
          <w:rPr>
            <w:noProof/>
            <w:webHidden/>
          </w:rPr>
          <w:instrText xml:space="preserve"> PAGEREF _Toc78552245 \h </w:instrText>
        </w:r>
        <w:r>
          <w:rPr>
            <w:noProof/>
            <w:webHidden/>
          </w:rPr>
        </w:r>
        <w:r>
          <w:rPr>
            <w:noProof/>
            <w:webHidden/>
          </w:rPr>
          <w:fldChar w:fldCharType="separate"/>
        </w:r>
        <w:r>
          <w:rPr>
            <w:noProof/>
            <w:webHidden/>
          </w:rPr>
          <w:t>20</w:t>
        </w:r>
        <w:r>
          <w:rPr>
            <w:noProof/>
            <w:webHidden/>
          </w:rPr>
          <w:fldChar w:fldCharType="end"/>
        </w:r>
      </w:hyperlink>
    </w:p>
    <w:p w14:paraId="1CBFCAA5" w14:textId="2F668038" w:rsidR="002D0852" w:rsidRDefault="002D0852">
      <w:pPr>
        <w:pStyle w:val="Mucluc3"/>
        <w:rPr>
          <w:rFonts w:asciiTheme="minorHAnsi" w:eastAsiaTheme="minorEastAsia" w:hAnsiTheme="minorHAnsi" w:cstheme="minorBidi"/>
          <w:noProof/>
          <w:kern w:val="0"/>
          <w:sz w:val="22"/>
          <w:szCs w:val="22"/>
        </w:rPr>
      </w:pPr>
      <w:hyperlink w:anchor="_Toc78552246" w:history="1">
        <w:r w:rsidRPr="00805521">
          <w:rPr>
            <w:rStyle w:val="Siuktni"/>
            <w:noProof/>
          </w:rPr>
          <w:t>3.5.2 Lựa chọn driver</w:t>
        </w:r>
        <w:r>
          <w:rPr>
            <w:noProof/>
            <w:webHidden/>
          </w:rPr>
          <w:tab/>
        </w:r>
        <w:r>
          <w:rPr>
            <w:noProof/>
            <w:webHidden/>
          </w:rPr>
          <w:fldChar w:fldCharType="begin"/>
        </w:r>
        <w:r>
          <w:rPr>
            <w:noProof/>
            <w:webHidden/>
          </w:rPr>
          <w:instrText xml:space="preserve"> PAGEREF _Toc78552246 \h </w:instrText>
        </w:r>
        <w:r>
          <w:rPr>
            <w:noProof/>
            <w:webHidden/>
          </w:rPr>
        </w:r>
        <w:r>
          <w:rPr>
            <w:noProof/>
            <w:webHidden/>
          </w:rPr>
          <w:fldChar w:fldCharType="separate"/>
        </w:r>
        <w:r>
          <w:rPr>
            <w:noProof/>
            <w:webHidden/>
          </w:rPr>
          <w:t>21</w:t>
        </w:r>
        <w:r>
          <w:rPr>
            <w:noProof/>
            <w:webHidden/>
          </w:rPr>
          <w:fldChar w:fldCharType="end"/>
        </w:r>
      </w:hyperlink>
    </w:p>
    <w:p w14:paraId="04CDD14B" w14:textId="773E19AD" w:rsidR="002D0852" w:rsidRDefault="002D0852">
      <w:pPr>
        <w:pStyle w:val="Mucluc3"/>
        <w:rPr>
          <w:rFonts w:asciiTheme="minorHAnsi" w:eastAsiaTheme="minorEastAsia" w:hAnsiTheme="minorHAnsi" w:cstheme="minorBidi"/>
          <w:noProof/>
          <w:kern w:val="0"/>
          <w:sz w:val="22"/>
          <w:szCs w:val="22"/>
        </w:rPr>
      </w:pPr>
      <w:hyperlink w:anchor="_Toc78552247" w:history="1">
        <w:r w:rsidRPr="00805521">
          <w:rPr>
            <w:rStyle w:val="Siuktni"/>
            <w:noProof/>
          </w:rPr>
          <w:t>3.5.3 Sơ đồ máy trạng thái</w:t>
        </w:r>
        <w:r>
          <w:rPr>
            <w:noProof/>
            <w:webHidden/>
          </w:rPr>
          <w:tab/>
        </w:r>
        <w:r>
          <w:rPr>
            <w:noProof/>
            <w:webHidden/>
          </w:rPr>
          <w:fldChar w:fldCharType="begin"/>
        </w:r>
        <w:r>
          <w:rPr>
            <w:noProof/>
            <w:webHidden/>
          </w:rPr>
          <w:instrText xml:space="preserve"> PAGEREF _Toc78552247 \h </w:instrText>
        </w:r>
        <w:r>
          <w:rPr>
            <w:noProof/>
            <w:webHidden/>
          </w:rPr>
        </w:r>
        <w:r>
          <w:rPr>
            <w:noProof/>
            <w:webHidden/>
          </w:rPr>
          <w:fldChar w:fldCharType="separate"/>
        </w:r>
        <w:r>
          <w:rPr>
            <w:noProof/>
            <w:webHidden/>
          </w:rPr>
          <w:t>22</w:t>
        </w:r>
        <w:r>
          <w:rPr>
            <w:noProof/>
            <w:webHidden/>
          </w:rPr>
          <w:fldChar w:fldCharType="end"/>
        </w:r>
      </w:hyperlink>
    </w:p>
    <w:p w14:paraId="66E2EA4F" w14:textId="50964EF6" w:rsidR="002D0852" w:rsidRDefault="002D0852">
      <w:pPr>
        <w:pStyle w:val="Mucluc2"/>
        <w:rPr>
          <w:rFonts w:asciiTheme="minorHAnsi" w:eastAsiaTheme="minorEastAsia" w:hAnsiTheme="minorHAnsi" w:cstheme="minorBidi"/>
          <w:b w:val="0"/>
          <w:i w:val="0"/>
          <w:noProof/>
          <w:kern w:val="0"/>
          <w:sz w:val="22"/>
          <w:szCs w:val="22"/>
        </w:rPr>
      </w:pPr>
      <w:hyperlink w:anchor="_Toc78552248" w:history="1">
        <w:r w:rsidRPr="00805521">
          <w:rPr>
            <w:rStyle w:val="Siuktni"/>
            <w:rFonts w:cs="Times New Roman"/>
            <w:iCs/>
            <w:noProof/>
          </w:rPr>
          <w:t>3.6</w:t>
        </w:r>
        <w:r w:rsidRPr="00805521">
          <w:rPr>
            <w:rStyle w:val="Siuktni"/>
            <w:noProof/>
          </w:rPr>
          <w:t xml:space="preserve"> Thiết kế giao diện người dùng sử dụng ứng dụng Blynk</w:t>
        </w:r>
        <w:r>
          <w:rPr>
            <w:noProof/>
            <w:webHidden/>
          </w:rPr>
          <w:tab/>
        </w:r>
        <w:r>
          <w:rPr>
            <w:noProof/>
            <w:webHidden/>
          </w:rPr>
          <w:fldChar w:fldCharType="begin"/>
        </w:r>
        <w:r>
          <w:rPr>
            <w:noProof/>
            <w:webHidden/>
          </w:rPr>
          <w:instrText xml:space="preserve"> PAGEREF _Toc78552248 \h </w:instrText>
        </w:r>
        <w:r>
          <w:rPr>
            <w:noProof/>
            <w:webHidden/>
          </w:rPr>
        </w:r>
        <w:r>
          <w:rPr>
            <w:noProof/>
            <w:webHidden/>
          </w:rPr>
          <w:fldChar w:fldCharType="separate"/>
        </w:r>
        <w:r>
          <w:rPr>
            <w:noProof/>
            <w:webHidden/>
          </w:rPr>
          <w:t>22</w:t>
        </w:r>
        <w:r>
          <w:rPr>
            <w:noProof/>
            <w:webHidden/>
          </w:rPr>
          <w:fldChar w:fldCharType="end"/>
        </w:r>
      </w:hyperlink>
    </w:p>
    <w:p w14:paraId="2A43BE27" w14:textId="261D8773" w:rsidR="002D0852" w:rsidRDefault="002D0852">
      <w:pPr>
        <w:pStyle w:val="Mucluc3"/>
        <w:rPr>
          <w:rFonts w:asciiTheme="minorHAnsi" w:eastAsiaTheme="minorEastAsia" w:hAnsiTheme="minorHAnsi" w:cstheme="minorBidi"/>
          <w:noProof/>
          <w:kern w:val="0"/>
          <w:sz w:val="22"/>
          <w:szCs w:val="22"/>
        </w:rPr>
      </w:pPr>
      <w:hyperlink w:anchor="_Toc78552249" w:history="1">
        <w:r w:rsidRPr="00805521">
          <w:rPr>
            <w:rStyle w:val="Siuktni"/>
            <w:noProof/>
          </w:rPr>
          <w:t>3.6.1 Giới thiệu về ứng dụng Blynk</w:t>
        </w:r>
        <w:r>
          <w:rPr>
            <w:noProof/>
            <w:webHidden/>
          </w:rPr>
          <w:tab/>
        </w:r>
        <w:r>
          <w:rPr>
            <w:noProof/>
            <w:webHidden/>
          </w:rPr>
          <w:fldChar w:fldCharType="begin"/>
        </w:r>
        <w:r>
          <w:rPr>
            <w:noProof/>
            <w:webHidden/>
          </w:rPr>
          <w:instrText xml:space="preserve"> PAGEREF _Toc78552249 \h </w:instrText>
        </w:r>
        <w:r>
          <w:rPr>
            <w:noProof/>
            <w:webHidden/>
          </w:rPr>
        </w:r>
        <w:r>
          <w:rPr>
            <w:noProof/>
            <w:webHidden/>
          </w:rPr>
          <w:fldChar w:fldCharType="separate"/>
        </w:r>
        <w:r>
          <w:rPr>
            <w:noProof/>
            <w:webHidden/>
          </w:rPr>
          <w:t>22</w:t>
        </w:r>
        <w:r>
          <w:rPr>
            <w:noProof/>
            <w:webHidden/>
          </w:rPr>
          <w:fldChar w:fldCharType="end"/>
        </w:r>
      </w:hyperlink>
    </w:p>
    <w:p w14:paraId="03E2B5C3" w14:textId="31A43303" w:rsidR="002D0852" w:rsidRDefault="002D0852">
      <w:pPr>
        <w:pStyle w:val="Mucluc3"/>
        <w:rPr>
          <w:rFonts w:asciiTheme="minorHAnsi" w:eastAsiaTheme="minorEastAsia" w:hAnsiTheme="minorHAnsi" w:cstheme="minorBidi"/>
          <w:noProof/>
          <w:kern w:val="0"/>
          <w:sz w:val="22"/>
          <w:szCs w:val="22"/>
        </w:rPr>
      </w:pPr>
      <w:hyperlink w:anchor="_Toc78552250" w:history="1">
        <w:r w:rsidRPr="00805521">
          <w:rPr>
            <w:rStyle w:val="Siuktni"/>
            <w:noProof/>
          </w:rPr>
          <w:t>3.6.2 Các bước thực hiện để kết nối ESP32 với Blynk</w:t>
        </w:r>
        <w:r>
          <w:rPr>
            <w:noProof/>
            <w:webHidden/>
          </w:rPr>
          <w:tab/>
        </w:r>
        <w:r>
          <w:rPr>
            <w:noProof/>
            <w:webHidden/>
          </w:rPr>
          <w:fldChar w:fldCharType="begin"/>
        </w:r>
        <w:r>
          <w:rPr>
            <w:noProof/>
            <w:webHidden/>
          </w:rPr>
          <w:instrText xml:space="preserve"> PAGEREF _Toc78552250 \h </w:instrText>
        </w:r>
        <w:r>
          <w:rPr>
            <w:noProof/>
            <w:webHidden/>
          </w:rPr>
        </w:r>
        <w:r>
          <w:rPr>
            <w:noProof/>
            <w:webHidden/>
          </w:rPr>
          <w:fldChar w:fldCharType="separate"/>
        </w:r>
        <w:r>
          <w:rPr>
            <w:noProof/>
            <w:webHidden/>
          </w:rPr>
          <w:t>23</w:t>
        </w:r>
        <w:r>
          <w:rPr>
            <w:noProof/>
            <w:webHidden/>
          </w:rPr>
          <w:fldChar w:fldCharType="end"/>
        </w:r>
      </w:hyperlink>
    </w:p>
    <w:p w14:paraId="2B63BA48" w14:textId="63E44D3D" w:rsidR="002D0852" w:rsidRDefault="002D0852">
      <w:pPr>
        <w:pStyle w:val="Mucluc3"/>
        <w:rPr>
          <w:rFonts w:asciiTheme="minorHAnsi" w:eastAsiaTheme="minorEastAsia" w:hAnsiTheme="minorHAnsi" w:cstheme="minorBidi"/>
          <w:noProof/>
          <w:kern w:val="0"/>
          <w:sz w:val="22"/>
          <w:szCs w:val="22"/>
        </w:rPr>
      </w:pPr>
      <w:hyperlink w:anchor="_Toc78552251" w:history="1">
        <w:r w:rsidRPr="00805521">
          <w:rPr>
            <w:rStyle w:val="Siuktni"/>
            <w:noProof/>
          </w:rPr>
          <w:t>3.6.3 Code cho ESP32</w:t>
        </w:r>
        <w:r>
          <w:rPr>
            <w:noProof/>
            <w:webHidden/>
          </w:rPr>
          <w:tab/>
        </w:r>
        <w:r>
          <w:rPr>
            <w:noProof/>
            <w:webHidden/>
          </w:rPr>
          <w:fldChar w:fldCharType="begin"/>
        </w:r>
        <w:r>
          <w:rPr>
            <w:noProof/>
            <w:webHidden/>
          </w:rPr>
          <w:instrText xml:space="preserve"> PAGEREF _Toc78552251 \h </w:instrText>
        </w:r>
        <w:r>
          <w:rPr>
            <w:noProof/>
            <w:webHidden/>
          </w:rPr>
        </w:r>
        <w:r>
          <w:rPr>
            <w:noProof/>
            <w:webHidden/>
          </w:rPr>
          <w:fldChar w:fldCharType="separate"/>
        </w:r>
        <w:r>
          <w:rPr>
            <w:noProof/>
            <w:webHidden/>
          </w:rPr>
          <w:t>25</w:t>
        </w:r>
        <w:r>
          <w:rPr>
            <w:noProof/>
            <w:webHidden/>
          </w:rPr>
          <w:fldChar w:fldCharType="end"/>
        </w:r>
      </w:hyperlink>
    </w:p>
    <w:p w14:paraId="2BEE17BA" w14:textId="5836C626" w:rsidR="002D0852" w:rsidRDefault="002D0852">
      <w:pPr>
        <w:pStyle w:val="Mucluc2"/>
        <w:rPr>
          <w:rFonts w:asciiTheme="minorHAnsi" w:eastAsiaTheme="minorEastAsia" w:hAnsiTheme="minorHAnsi" w:cstheme="minorBidi"/>
          <w:b w:val="0"/>
          <w:i w:val="0"/>
          <w:noProof/>
          <w:kern w:val="0"/>
          <w:sz w:val="22"/>
          <w:szCs w:val="22"/>
        </w:rPr>
      </w:pPr>
      <w:hyperlink w:anchor="_Toc78552252" w:history="1">
        <w:r w:rsidRPr="00805521">
          <w:rPr>
            <w:rStyle w:val="Siuktni"/>
            <w:rFonts w:cs="Times New Roman"/>
            <w:iCs/>
            <w:noProof/>
          </w:rPr>
          <w:t>3.7</w:t>
        </w:r>
        <w:r w:rsidRPr="00805521">
          <w:rPr>
            <w:rStyle w:val="Siuktni"/>
            <w:noProof/>
          </w:rPr>
          <w:t xml:space="preserve"> Ghép nối hệ thống</w:t>
        </w:r>
        <w:r>
          <w:rPr>
            <w:noProof/>
            <w:webHidden/>
          </w:rPr>
          <w:tab/>
        </w:r>
        <w:r>
          <w:rPr>
            <w:noProof/>
            <w:webHidden/>
          </w:rPr>
          <w:fldChar w:fldCharType="begin"/>
        </w:r>
        <w:r>
          <w:rPr>
            <w:noProof/>
            <w:webHidden/>
          </w:rPr>
          <w:instrText xml:space="preserve"> PAGEREF _Toc78552252 \h </w:instrText>
        </w:r>
        <w:r>
          <w:rPr>
            <w:noProof/>
            <w:webHidden/>
          </w:rPr>
        </w:r>
        <w:r>
          <w:rPr>
            <w:noProof/>
            <w:webHidden/>
          </w:rPr>
          <w:fldChar w:fldCharType="separate"/>
        </w:r>
        <w:r>
          <w:rPr>
            <w:noProof/>
            <w:webHidden/>
          </w:rPr>
          <w:t>27</w:t>
        </w:r>
        <w:r>
          <w:rPr>
            <w:noProof/>
            <w:webHidden/>
          </w:rPr>
          <w:fldChar w:fldCharType="end"/>
        </w:r>
      </w:hyperlink>
    </w:p>
    <w:p w14:paraId="6810FD8E" w14:textId="51A5A100" w:rsidR="002D0852" w:rsidRDefault="002D0852">
      <w:pPr>
        <w:pStyle w:val="Mucluc1"/>
        <w:rPr>
          <w:rFonts w:asciiTheme="minorHAnsi" w:eastAsiaTheme="minorEastAsia" w:hAnsiTheme="minorHAnsi" w:cstheme="minorBidi"/>
          <w:b w:val="0"/>
          <w:noProof/>
          <w:kern w:val="0"/>
          <w:sz w:val="22"/>
          <w:szCs w:val="22"/>
        </w:rPr>
      </w:pPr>
      <w:hyperlink w:anchor="_Toc78552253" w:history="1">
        <w:r w:rsidRPr="00805521">
          <w:rPr>
            <w:rStyle w:val="Siuktni"/>
            <w:rFonts w:cs="Times New Roman"/>
            <w:noProof/>
          </w:rPr>
          <w:t>CHƯƠNG 4.</w:t>
        </w:r>
        <w:r w:rsidRPr="00805521">
          <w:rPr>
            <w:rStyle w:val="Siuktni"/>
            <w:noProof/>
          </w:rPr>
          <w:t xml:space="preserve"> MÔ PHỎNG SẢN PHẨM</w:t>
        </w:r>
        <w:r>
          <w:rPr>
            <w:noProof/>
            <w:webHidden/>
          </w:rPr>
          <w:tab/>
        </w:r>
        <w:r>
          <w:rPr>
            <w:noProof/>
            <w:webHidden/>
          </w:rPr>
          <w:fldChar w:fldCharType="begin"/>
        </w:r>
        <w:r>
          <w:rPr>
            <w:noProof/>
            <w:webHidden/>
          </w:rPr>
          <w:instrText xml:space="preserve"> PAGEREF _Toc78552253 \h </w:instrText>
        </w:r>
        <w:r>
          <w:rPr>
            <w:noProof/>
            <w:webHidden/>
          </w:rPr>
        </w:r>
        <w:r>
          <w:rPr>
            <w:noProof/>
            <w:webHidden/>
          </w:rPr>
          <w:fldChar w:fldCharType="separate"/>
        </w:r>
        <w:r>
          <w:rPr>
            <w:noProof/>
            <w:webHidden/>
          </w:rPr>
          <w:t>28</w:t>
        </w:r>
        <w:r>
          <w:rPr>
            <w:noProof/>
            <w:webHidden/>
          </w:rPr>
          <w:fldChar w:fldCharType="end"/>
        </w:r>
      </w:hyperlink>
    </w:p>
    <w:p w14:paraId="6EDC1942" w14:textId="539C0F74" w:rsidR="002D0852" w:rsidRDefault="002D0852">
      <w:pPr>
        <w:pStyle w:val="Mucluc2"/>
        <w:rPr>
          <w:rFonts w:asciiTheme="minorHAnsi" w:eastAsiaTheme="minorEastAsia" w:hAnsiTheme="minorHAnsi" w:cstheme="minorBidi"/>
          <w:b w:val="0"/>
          <w:i w:val="0"/>
          <w:noProof/>
          <w:kern w:val="0"/>
          <w:sz w:val="22"/>
          <w:szCs w:val="22"/>
        </w:rPr>
      </w:pPr>
      <w:hyperlink w:anchor="_Toc78552254" w:history="1">
        <w:r w:rsidRPr="00805521">
          <w:rPr>
            <w:rStyle w:val="Siuktni"/>
            <w:rFonts w:cs="Times New Roman"/>
            <w:iCs/>
            <w:noProof/>
          </w:rPr>
          <w:t>4.1</w:t>
        </w:r>
        <w:r w:rsidRPr="00805521">
          <w:rPr>
            <w:rStyle w:val="Siuktni"/>
            <w:noProof/>
          </w:rPr>
          <w:t xml:space="preserve"> Phần mềm và linh kiện sử dụng trong mô phỏng</w:t>
        </w:r>
        <w:r>
          <w:rPr>
            <w:noProof/>
            <w:webHidden/>
          </w:rPr>
          <w:tab/>
        </w:r>
        <w:r>
          <w:rPr>
            <w:noProof/>
            <w:webHidden/>
          </w:rPr>
          <w:fldChar w:fldCharType="begin"/>
        </w:r>
        <w:r>
          <w:rPr>
            <w:noProof/>
            <w:webHidden/>
          </w:rPr>
          <w:instrText xml:space="preserve"> PAGEREF _Toc78552254 \h </w:instrText>
        </w:r>
        <w:r>
          <w:rPr>
            <w:noProof/>
            <w:webHidden/>
          </w:rPr>
        </w:r>
        <w:r>
          <w:rPr>
            <w:noProof/>
            <w:webHidden/>
          </w:rPr>
          <w:fldChar w:fldCharType="separate"/>
        </w:r>
        <w:r>
          <w:rPr>
            <w:noProof/>
            <w:webHidden/>
          </w:rPr>
          <w:t>28</w:t>
        </w:r>
        <w:r>
          <w:rPr>
            <w:noProof/>
            <w:webHidden/>
          </w:rPr>
          <w:fldChar w:fldCharType="end"/>
        </w:r>
      </w:hyperlink>
    </w:p>
    <w:p w14:paraId="0CC1EFAB" w14:textId="2000B872" w:rsidR="002D0852" w:rsidRDefault="002D0852">
      <w:pPr>
        <w:pStyle w:val="Mucluc2"/>
        <w:rPr>
          <w:rFonts w:asciiTheme="minorHAnsi" w:eastAsiaTheme="minorEastAsia" w:hAnsiTheme="minorHAnsi" w:cstheme="minorBidi"/>
          <w:b w:val="0"/>
          <w:i w:val="0"/>
          <w:noProof/>
          <w:kern w:val="0"/>
          <w:sz w:val="22"/>
          <w:szCs w:val="22"/>
        </w:rPr>
      </w:pPr>
      <w:hyperlink w:anchor="_Toc78552255" w:history="1">
        <w:r w:rsidRPr="00805521">
          <w:rPr>
            <w:rStyle w:val="Siuktni"/>
            <w:rFonts w:cs="Times New Roman"/>
            <w:iCs/>
            <w:noProof/>
          </w:rPr>
          <w:t>4.2</w:t>
        </w:r>
        <w:r w:rsidRPr="00805521">
          <w:rPr>
            <w:rStyle w:val="Siuktni"/>
            <w:noProof/>
          </w:rPr>
          <w:t xml:space="preserve"> Kết quả mô phỏng</w:t>
        </w:r>
        <w:r>
          <w:rPr>
            <w:noProof/>
            <w:webHidden/>
          </w:rPr>
          <w:tab/>
        </w:r>
        <w:r>
          <w:rPr>
            <w:noProof/>
            <w:webHidden/>
          </w:rPr>
          <w:fldChar w:fldCharType="begin"/>
        </w:r>
        <w:r>
          <w:rPr>
            <w:noProof/>
            <w:webHidden/>
          </w:rPr>
          <w:instrText xml:space="preserve"> PAGEREF _Toc78552255 \h </w:instrText>
        </w:r>
        <w:r>
          <w:rPr>
            <w:noProof/>
            <w:webHidden/>
          </w:rPr>
        </w:r>
        <w:r>
          <w:rPr>
            <w:noProof/>
            <w:webHidden/>
          </w:rPr>
          <w:fldChar w:fldCharType="separate"/>
        </w:r>
        <w:r>
          <w:rPr>
            <w:noProof/>
            <w:webHidden/>
          </w:rPr>
          <w:t>30</w:t>
        </w:r>
        <w:r>
          <w:rPr>
            <w:noProof/>
            <w:webHidden/>
          </w:rPr>
          <w:fldChar w:fldCharType="end"/>
        </w:r>
      </w:hyperlink>
    </w:p>
    <w:p w14:paraId="07141BD0" w14:textId="4452599D" w:rsidR="002D0852" w:rsidRDefault="002D0852">
      <w:pPr>
        <w:pStyle w:val="Mucluc1"/>
        <w:rPr>
          <w:rFonts w:asciiTheme="minorHAnsi" w:eastAsiaTheme="minorEastAsia" w:hAnsiTheme="minorHAnsi" w:cstheme="minorBidi"/>
          <w:b w:val="0"/>
          <w:noProof/>
          <w:kern w:val="0"/>
          <w:sz w:val="22"/>
          <w:szCs w:val="22"/>
        </w:rPr>
      </w:pPr>
      <w:hyperlink w:anchor="_Toc78552256" w:history="1">
        <w:r w:rsidRPr="00805521">
          <w:rPr>
            <w:rStyle w:val="Siuktni"/>
            <w:rFonts w:cs="Times New Roman"/>
            <w:noProof/>
          </w:rPr>
          <w:t>CHƯƠNG 5.</w:t>
        </w:r>
        <w:r w:rsidRPr="00805521">
          <w:rPr>
            <w:rStyle w:val="Siuktni"/>
            <w:noProof/>
          </w:rPr>
          <w:t xml:space="preserve"> TRIỂN KHAI VÀ THỬ NGHIỆM SẢN PHẨM</w:t>
        </w:r>
        <w:r>
          <w:rPr>
            <w:noProof/>
            <w:webHidden/>
          </w:rPr>
          <w:tab/>
        </w:r>
        <w:r>
          <w:rPr>
            <w:noProof/>
            <w:webHidden/>
          </w:rPr>
          <w:fldChar w:fldCharType="begin"/>
        </w:r>
        <w:r>
          <w:rPr>
            <w:noProof/>
            <w:webHidden/>
          </w:rPr>
          <w:instrText xml:space="preserve"> PAGEREF _Toc78552256 \h </w:instrText>
        </w:r>
        <w:r>
          <w:rPr>
            <w:noProof/>
            <w:webHidden/>
          </w:rPr>
        </w:r>
        <w:r>
          <w:rPr>
            <w:noProof/>
            <w:webHidden/>
          </w:rPr>
          <w:fldChar w:fldCharType="separate"/>
        </w:r>
        <w:r>
          <w:rPr>
            <w:noProof/>
            <w:webHidden/>
          </w:rPr>
          <w:t>32</w:t>
        </w:r>
        <w:r>
          <w:rPr>
            <w:noProof/>
            <w:webHidden/>
          </w:rPr>
          <w:fldChar w:fldCharType="end"/>
        </w:r>
      </w:hyperlink>
    </w:p>
    <w:p w14:paraId="297B9FE1" w14:textId="3687987A" w:rsidR="002D0852" w:rsidRDefault="002D0852">
      <w:pPr>
        <w:pStyle w:val="Mucluc2"/>
        <w:rPr>
          <w:rFonts w:asciiTheme="minorHAnsi" w:eastAsiaTheme="minorEastAsia" w:hAnsiTheme="minorHAnsi" w:cstheme="minorBidi"/>
          <w:b w:val="0"/>
          <w:i w:val="0"/>
          <w:noProof/>
          <w:kern w:val="0"/>
          <w:sz w:val="22"/>
          <w:szCs w:val="22"/>
        </w:rPr>
      </w:pPr>
      <w:hyperlink w:anchor="_Toc78552257" w:history="1">
        <w:r w:rsidRPr="00805521">
          <w:rPr>
            <w:rStyle w:val="Siuktni"/>
            <w:rFonts w:cs="Times New Roman"/>
            <w:iCs/>
            <w:noProof/>
          </w:rPr>
          <w:t>5.1</w:t>
        </w:r>
        <w:r w:rsidRPr="00805521">
          <w:rPr>
            <w:rStyle w:val="Siuktni"/>
            <w:noProof/>
          </w:rPr>
          <w:t xml:space="preserve"> Sản phẩm</w:t>
        </w:r>
        <w:r>
          <w:rPr>
            <w:noProof/>
            <w:webHidden/>
          </w:rPr>
          <w:tab/>
        </w:r>
        <w:r>
          <w:rPr>
            <w:noProof/>
            <w:webHidden/>
          </w:rPr>
          <w:fldChar w:fldCharType="begin"/>
        </w:r>
        <w:r>
          <w:rPr>
            <w:noProof/>
            <w:webHidden/>
          </w:rPr>
          <w:instrText xml:space="preserve"> PAGEREF _Toc78552257 \h </w:instrText>
        </w:r>
        <w:r>
          <w:rPr>
            <w:noProof/>
            <w:webHidden/>
          </w:rPr>
        </w:r>
        <w:r>
          <w:rPr>
            <w:noProof/>
            <w:webHidden/>
          </w:rPr>
          <w:fldChar w:fldCharType="separate"/>
        </w:r>
        <w:r>
          <w:rPr>
            <w:noProof/>
            <w:webHidden/>
          </w:rPr>
          <w:t>32</w:t>
        </w:r>
        <w:r>
          <w:rPr>
            <w:noProof/>
            <w:webHidden/>
          </w:rPr>
          <w:fldChar w:fldCharType="end"/>
        </w:r>
      </w:hyperlink>
    </w:p>
    <w:p w14:paraId="06B13FC0" w14:textId="550FD161" w:rsidR="002D0852" w:rsidRDefault="002D0852">
      <w:pPr>
        <w:pStyle w:val="Mucluc2"/>
        <w:rPr>
          <w:rFonts w:asciiTheme="minorHAnsi" w:eastAsiaTheme="minorEastAsia" w:hAnsiTheme="minorHAnsi" w:cstheme="minorBidi"/>
          <w:b w:val="0"/>
          <w:i w:val="0"/>
          <w:noProof/>
          <w:kern w:val="0"/>
          <w:sz w:val="22"/>
          <w:szCs w:val="22"/>
        </w:rPr>
      </w:pPr>
      <w:hyperlink w:anchor="_Toc78552258" w:history="1">
        <w:r w:rsidRPr="00805521">
          <w:rPr>
            <w:rStyle w:val="Siuktni"/>
            <w:rFonts w:cs="Times New Roman"/>
            <w:iCs/>
            <w:noProof/>
          </w:rPr>
          <w:t>5.2</w:t>
        </w:r>
        <w:r w:rsidRPr="00805521">
          <w:rPr>
            <w:rStyle w:val="Siuktni"/>
            <w:noProof/>
          </w:rPr>
          <w:t xml:space="preserve"> Kiểm thử</w:t>
        </w:r>
        <w:r>
          <w:rPr>
            <w:noProof/>
            <w:webHidden/>
          </w:rPr>
          <w:tab/>
        </w:r>
        <w:r>
          <w:rPr>
            <w:noProof/>
            <w:webHidden/>
          </w:rPr>
          <w:fldChar w:fldCharType="begin"/>
        </w:r>
        <w:r>
          <w:rPr>
            <w:noProof/>
            <w:webHidden/>
          </w:rPr>
          <w:instrText xml:space="preserve"> PAGEREF _Toc78552258 \h </w:instrText>
        </w:r>
        <w:r>
          <w:rPr>
            <w:noProof/>
            <w:webHidden/>
          </w:rPr>
        </w:r>
        <w:r>
          <w:rPr>
            <w:noProof/>
            <w:webHidden/>
          </w:rPr>
          <w:fldChar w:fldCharType="separate"/>
        </w:r>
        <w:r>
          <w:rPr>
            <w:noProof/>
            <w:webHidden/>
          </w:rPr>
          <w:t>33</w:t>
        </w:r>
        <w:r>
          <w:rPr>
            <w:noProof/>
            <w:webHidden/>
          </w:rPr>
          <w:fldChar w:fldCharType="end"/>
        </w:r>
      </w:hyperlink>
    </w:p>
    <w:p w14:paraId="58E76764" w14:textId="670CC3D1" w:rsidR="002D0852" w:rsidRDefault="002D0852">
      <w:pPr>
        <w:pStyle w:val="Mucluc2"/>
        <w:rPr>
          <w:rFonts w:asciiTheme="minorHAnsi" w:eastAsiaTheme="minorEastAsia" w:hAnsiTheme="minorHAnsi" w:cstheme="minorBidi"/>
          <w:b w:val="0"/>
          <w:i w:val="0"/>
          <w:noProof/>
          <w:kern w:val="0"/>
          <w:sz w:val="22"/>
          <w:szCs w:val="22"/>
        </w:rPr>
      </w:pPr>
      <w:hyperlink w:anchor="_Toc78552259" w:history="1">
        <w:r w:rsidRPr="00805521">
          <w:rPr>
            <w:rStyle w:val="Siuktni"/>
            <w:rFonts w:cs="Times New Roman"/>
            <w:iCs/>
            <w:noProof/>
          </w:rPr>
          <w:t>5.3</w:t>
        </w:r>
        <w:r w:rsidRPr="00805521">
          <w:rPr>
            <w:rStyle w:val="Siuktni"/>
            <w:noProof/>
          </w:rPr>
          <w:t xml:space="preserve"> Nhận xét và đánh giá</w:t>
        </w:r>
        <w:r>
          <w:rPr>
            <w:noProof/>
            <w:webHidden/>
          </w:rPr>
          <w:tab/>
        </w:r>
        <w:r>
          <w:rPr>
            <w:noProof/>
            <w:webHidden/>
          </w:rPr>
          <w:fldChar w:fldCharType="begin"/>
        </w:r>
        <w:r>
          <w:rPr>
            <w:noProof/>
            <w:webHidden/>
          </w:rPr>
          <w:instrText xml:space="preserve"> PAGEREF _Toc78552259 \h </w:instrText>
        </w:r>
        <w:r>
          <w:rPr>
            <w:noProof/>
            <w:webHidden/>
          </w:rPr>
        </w:r>
        <w:r>
          <w:rPr>
            <w:noProof/>
            <w:webHidden/>
          </w:rPr>
          <w:fldChar w:fldCharType="separate"/>
        </w:r>
        <w:r>
          <w:rPr>
            <w:noProof/>
            <w:webHidden/>
          </w:rPr>
          <w:t>36</w:t>
        </w:r>
        <w:r>
          <w:rPr>
            <w:noProof/>
            <w:webHidden/>
          </w:rPr>
          <w:fldChar w:fldCharType="end"/>
        </w:r>
      </w:hyperlink>
    </w:p>
    <w:p w14:paraId="40763B79" w14:textId="0E5F9707" w:rsidR="002D0852" w:rsidRDefault="002D0852">
      <w:pPr>
        <w:pStyle w:val="Mucluc1"/>
        <w:rPr>
          <w:rFonts w:asciiTheme="minorHAnsi" w:eastAsiaTheme="minorEastAsia" w:hAnsiTheme="minorHAnsi" w:cstheme="minorBidi"/>
          <w:b w:val="0"/>
          <w:noProof/>
          <w:kern w:val="0"/>
          <w:sz w:val="22"/>
          <w:szCs w:val="22"/>
        </w:rPr>
      </w:pPr>
      <w:hyperlink w:anchor="_Toc78552260" w:history="1">
        <w:r w:rsidRPr="00805521">
          <w:rPr>
            <w:rStyle w:val="Siuktni"/>
            <w:rFonts w:cs="Times New Roman"/>
            <w:noProof/>
          </w:rPr>
          <w:t>CHƯƠNG 6.</w:t>
        </w:r>
        <w:r w:rsidRPr="00805521">
          <w:rPr>
            <w:rStyle w:val="Siuktni"/>
            <w:noProof/>
          </w:rPr>
          <w:t xml:space="preserve"> KẾT LUẬN</w:t>
        </w:r>
        <w:r>
          <w:rPr>
            <w:noProof/>
            <w:webHidden/>
          </w:rPr>
          <w:tab/>
        </w:r>
        <w:r>
          <w:rPr>
            <w:noProof/>
            <w:webHidden/>
          </w:rPr>
          <w:fldChar w:fldCharType="begin"/>
        </w:r>
        <w:r>
          <w:rPr>
            <w:noProof/>
            <w:webHidden/>
          </w:rPr>
          <w:instrText xml:space="preserve"> PAGEREF _Toc78552260 \h </w:instrText>
        </w:r>
        <w:r>
          <w:rPr>
            <w:noProof/>
            <w:webHidden/>
          </w:rPr>
        </w:r>
        <w:r>
          <w:rPr>
            <w:noProof/>
            <w:webHidden/>
          </w:rPr>
          <w:fldChar w:fldCharType="separate"/>
        </w:r>
        <w:r>
          <w:rPr>
            <w:noProof/>
            <w:webHidden/>
          </w:rPr>
          <w:t>37</w:t>
        </w:r>
        <w:r>
          <w:rPr>
            <w:noProof/>
            <w:webHidden/>
          </w:rPr>
          <w:fldChar w:fldCharType="end"/>
        </w:r>
      </w:hyperlink>
    </w:p>
    <w:p w14:paraId="12D46A20" w14:textId="1BD90068" w:rsidR="002D0852" w:rsidRDefault="002D0852">
      <w:pPr>
        <w:pStyle w:val="Mucluc2"/>
        <w:rPr>
          <w:rFonts w:asciiTheme="minorHAnsi" w:eastAsiaTheme="minorEastAsia" w:hAnsiTheme="minorHAnsi" w:cstheme="minorBidi"/>
          <w:b w:val="0"/>
          <w:i w:val="0"/>
          <w:noProof/>
          <w:kern w:val="0"/>
          <w:sz w:val="22"/>
          <w:szCs w:val="22"/>
        </w:rPr>
      </w:pPr>
      <w:hyperlink w:anchor="_Toc78552261" w:history="1">
        <w:r w:rsidRPr="00805521">
          <w:rPr>
            <w:rStyle w:val="Siuktni"/>
            <w:rFonts w:cs="Times New Roman"/>
            <w:iCs/>
            <w:noProof/>
          </w:rPr>
          <w:t>6.1</w:t>
        </w:r>
        <w:r w:rsidRPr="00805521">
          <w:rPr>
            <w:rStyle w:val="Siuktni"/>
            <w:noProof/>
          </w:rPr>
          <w:t xml:space="preserve"> Kết luận chung</w:t>
        </w:r>
        <w:r>
          <w:rPr>
            <w:noProof/>
            <w:webHidden/>
          </w:rPr>
          <w:tab/>
        </w:r>
        <w:r>
          <w:rPr>
            <w:noProof/>
            <w:webHidden/>
          </w:rPr>
          <w:fldChar w:fldCharType="begin"/>
        </w:r>
        <w:r>
          <w:rPr>
            <w:noProof/>
            <w:webHidden/>
          </w:rPr>
          <w:instrText xml:space="preserve"> PAGEREF _Toc78552261 \h </w:instrText>
        </w:r>
        <w:r>
          <w:rPr>
            <w:noProof/>
            <w:webHidden/>
          </w:rPr>
        </w:r>
        <w:r>
          <w:rPr>
            <w:noProof/>
            <w:webHidden/>
          </w:rPr>
          <w:fldChar w:fldCharType="separate"/>
        </w:r>
        <w:r>
          <w:rPr>
            <w:noProof/>
            <w:webHidden/>
          </w:rPr>
          <w:t>37</w:t>
        </w:r>
        <w:r>
          <w:rPr>
            <w:noProof/>
            <w:webHidden/>
          </w:rPr>
          <w:fldChar w:fldCharType="end"/>
        </w:r>
      </w:hyperlink>
    </w:p>
    <w:p w14:paraId="79F806F1" w14:textId="2151C4F4" w:rsidR="002D0852" w:rsidRDefault="002D0852">
      <w:pPr>
        <w:pStyle w:val="Mucluc2"/>
        <w:rPr>
          <w:rFonts w:asciiTheme="minorHAnsi" w:eastAsiaTheme="minorEastAsia" w:hAnsiTheme="minorHAnsi" w:cstheme="minorBidi"/>
          <w:b w:val="0"/>
          <w:i w:val="0"/>
          <w:noProof/>
          <w:kern w:val="0"/>
          <w:sz w:val="22"/>
          <w:szCs w:val="22"/>
        </w:rPr>
      </w:pPr>
      <w:hyperlink w:anchor="_Toc78552262" w:history="1">
        <w:r w:rsidRPr="00805521">
          <w:rPr>
            <w:rStyle w:val="Siuktni"/>
            <w:rFonts w:cs="Times New Roman"/>
            <w:iCs/>
            <w:noProof/>
          </w:rPr>
          <w:t>6.2</w:t>
        </w:r>
        <w:r w:rsidRPr="00805521">
          <w:rPr>
            <w:rStyle w:val="Siuktni"/>
            <w:noProof/>
          </w:rPr>
          <w:t xml:space="preserve"> Kiến nghị và đề xuất</w:t>
        </w:r>
        <w:r>
          <w:rPr>
            <w:noProof/>
            <w:webHidden/>
          </w:rPr>
          <w:tab/>
        </w:r>
        <w:r>
          <w:rPr>
            <w:noProof/>
            <w:webHidden/>
          </w:rPr>
          <w:fldChar w:fldCharType="begin"/>
        </w:r>
        <w:r>
          <w:rPr>
            <w:noProof/>
            <w:webHidden/>
          </w:rPr>
          <w:instrText xml:space="preserve"> PAGEREF _Toc78552262 \h </w:instrText>
        </w:r>
        <w:r>
          <w:rPr>
            <w:noProof/>
            <w:webHidden/>
          </w:rPr>
        </w:r>
        <w:r>
          <w:rPr>
            <w:noProof/>
            <w:webHidden/>
          </w:rPr>
          <w:fldChar w:fldCharType="separate"/>
        </w:r>
        <w:r>
          <w:rPr>
            <w:noProof/>
            <w:webHidden/>
          </w:rPr>
          <w:t>37</w:t>
        </w:r>
        <w:r>
          <w:rPr>
            <w:noProof/>
            <w:webHidden/>
          </w:rPr>
          <w:fldChar w:fldCharType="end"/>
        </w:r>
      </w:hyperlink>
    </w:p>
    <w:p w14:paraId="3B2F4A08" w14:textId="79725CFF" w:rsidR="002D0852" w:rsidRDefault="002D0852">
      <w:pPr>
        <w:pStyle w:val="Mucluc1"/>
        <w:rPr>
          <w:rFonts w:asciiTheme="minorHAnsi" w:eastAsiaTheme="minorEastAsia" w:hAnsiTheme="minorHAnsi" w:cstheme="minorBidi"/>
          <w:b w:val="0"/>
          <w:noProof/>
          <w:kern w:val="0"/>
          <w:sz w:val="22"/>
          <w:szCs w:val="22"/>
        </w:rPr>
      </w:pPr>
      <w:hyperlink w:anchor="_Toc78552263" w:history="1">
        <w:r w:rsidRPr="00805521">
          <w:rPr>
            <w:rStyle w:val="Siuktni"/>
            <w:noProof/>
          </w:rPr>
          <w:t>TÀI LIỆU THAM KHẢO</w:t>
        </w:r>
        <w:r>
          <w:rPr>
            <w:noProof/>
            <w:webHidden/>
          </w:rPr>
          <w:tab/>
        </w:r>
        <w:r>
          <w:rPr>
            <w:noProof/>
            <w:webHidden/>
          </w:rPr>
          <w:fldChar w:fldCharType="begin"/>
        </w:r>
        <w:r>
          <w:rPr>
            <w:noProof/>
            <w:webHidden/>
          </w:rPr>
          <w:instrText xml:space="preserve"> PAGEREF _Toc78552263 \h </w:instrText>
        </w:r>
        <w:r>
          <w:rPr>
            <w:noProof/>
            <w:webHidden/>
          </w:rPr>
        </w:r>
        <w:r>
          <w:rPr>
            <w:noProof/>
            <w:webHidden/>
          </w:rPr>
          <w:fldChar w:fldCharType="separate"/>
        </w:r>
        <w:r>
          <w:rPr>
            <w:noProof/>
            <w:webHidden/>
          </w:rPr>
          <w:t>38</w:t>
        </w:r>
        <w:r>
          <w:rPr>
            <w:noProof/>
            <w:webHidden/>
          </w:rPr>
          <w:fldChar w:fldCharType="end"/>
        </w:r>
      </w:hyperlink>
    </w:p>
    <w:p w14:paraId="2037DFC3" w14:textId="1464907D" w:rsidR="002D0852" w:rsidRDefault="002D0852">
      <w:pPr>
        <w:pStyle w:val="Mucluc1"/>
        <w:rPr>
          <w:rFonts w:asciiTheme="minorHAnsi" w:eastAsiaTheme="minorEastAsia" w:hAnsiTheme="minorHAnsi" w:cstheme="minorBidi"/>
          <w:b w:val="0"/>
          <w:noProof/>
          <w:kern w:val="0"/>
          <w:sz w:val="22"/>
          <w:szCs w:val="22"/>
        </w:rPr>
      </w:pPr>
      <w:hyperlink w:anchor="_Toc78552264" w:history="1">
        <w:r w:rsidRPr="00805521">
          <w:rPr>
            <w:rStyle w:val="Siuktni"/>
            <w:noProof/>
          </w:rPr>
          <w:t>PHỤ LỤC</w:t>
        </w:r>
        <w:r>
          <w:rPr>
            <w:noProof/>
            <w:webHidden/>
          </w:rPr>
          <w:tab/>
        </w:r>
        <w:r>
          <w:rPr>
            <w:noProof/>
            <w:webHidden/>
          </w:rPr>
          <w:fldChar w:fldCharType="begin"/>
        </w:r>
        <w:r>
          <w:rPr>
            <w:noProof/>
            <w:webHidden/>
          </w:rPr>
          <w:instrText xml:space="preserve"> PAGEREF _Toc78552264 \h </w:instrText>
        </w:r>
        <w:r>
          <w:rPr>
            <w:noProof/>
            <w:webHidden/>
          </w:rPr>
        </w:r>
        <w:r>
          <w:rPr>
            <w:noProof/>
            <w:webHidden/>
          </w:rPr>
          <w:fldChar w:fldCharType="separate"/>
        </w:r>
        <w:r>
          <w:rPr>
            <w:noProof/>
            <w:webHidden/>
          </w:rPr>
          <w:t>39</w:t>
        </w:r>
        <w:r>
          <w:rPr>
            <w:noProof/>
            <w:webHidden/>
          </w:rPr>
          <w:fldChar w:fldCharType="end"/>
        </w:r>
      </w:hyperlink>
    </w:p>
    <w:p w14:paraId="00107B56" w14:textId="1A9000ED" w:rsidR="00B836A5" w:rsidRDefault="00206164" w:rsidP="00B836A5">
      <w:pPr>
        <w:sectPr w:rsidR="00B836A5" w:rsidSect="00186013">
          <w:type w:val="oddPage"/>
          <w:pgSz w:w="11906" w:h="16838" w:code="9"/>
          <w:pgMar w:top="1134" w:right="1134" w:bottom="1418" w:left="1701" w:header="851" w:footer="431" w:gutter="0"/>
          <w:pgNumType w:fmt="lowerRoman" w:start="1"/>
          <w:cols w:space="454"/>
          <w:docGrid w:type="lines" w:linePitch="360"/>
        </w:sectPr>
      </w:pPr>
      <w:r>
        <w:fldChar w:fldCharType="end"/>
      </w:r>
      <w:r w:rsidR="00180B97">
        <w:br w:type="page"/>
      </w:r>
    </w:p>
    <w:p w14:paraId="1D084DED" w14:textId="6A27033B" w:rsidR="00251D11" w:rsidRDefault="00251D11" w:rsidP="00E2610F">
      <w:pPr>
        <w:pStyle w:val="u1"/>
        <w:numPr>
          <w:ilvl w:val="0"/>
          <w:numId w:val="0"/>
        </w:numPr>
      </w:pPr>
      <w:bookmarkStart w:id="4" w:name="_Toc77285363"/>
      <w:bookmarkStart w:id="5" w:name="_Toc77334516"/>
      <w:bookmarkStart w:id="6" w:name="_Toc78552216"/>
      <w:r>
        <w:lastRenderedPageBreak/>
        <w:t>DANH MỤC HÌNH VẼ</w:t>
      </w:r>
      <w:bookmarkEnd w:id="4"/>
      <w:bookmarkEnd w:id="5"/>
      <w:bookmarkEnd w:id="6"/>
    </w:p>
    <w:p w14:paraId="4F9E4BC8" w14:textId="7D5F7A48" w:rsidR="002D0852" w:rsidRDefault="001D0ED3">
      <w:pPr>
        <w:pStyle w:val="Banghinhminhhoa"/>
        <w:tabs>
          <w:tab w:val="right" w:leader="dot" w:pos="9061"/>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r:id="rId14" w:anchor="_Toc78552265" w:history="1">
        <w:r w:rsidR="002D0852" w:rsidRPr="00044C08">
          <w:rPr>
            <w:rStyle w:val="Siuktni"/>
            <w:noProof/>
          </w:rPr>
          <w:t>Hình 1.1 Hình ảnh thực tế và sơ đồ nguyên lý của CartisX04</w:t>
        </w:r>
        <w:r w:rsidR="002D0852">
          <w:rPr>
            <w:noProof/>
            <w:webHidden/>
          </w:rPr>
          <w:tab/>
        </w:r>
        <w:r w:rsidR="002D0852">
          <w:rPr>
            <w:noProof/>
            <w:webHidden/>
          </w:rPr>
          <w:fldChar w:fldCharType="begin"/>
        </w:r>
        <w:r w:rsidR="002D0852">
          <w:rPr>
            <w:noProof/>
            <w:webHidden/>
          </w:rPr>
          <w:instrText xml:space="preserve"> PAGEREF _Toc78552265 \h </w:instrText>
        </w:r>
        <w:r w:rsidR="002D0852">
          <w:rPr>
            <w:noProof/>
            <w:webHidden/>
          </w:rPr>
        </w:r>
        <w:r w:rsidR="002D0852">
          <w:rPr>
            <w:noProof/>
            <w:webHidden/>
          </w:rPr>
          <w:fldChar w:fldCharType="separate"/>
        </w:r>
        <w:r w:rsidR="002D0852">
          <w:rPr>
            <w:noProof/>
            <w:webHidden/>
          </w:rPr>
          <w:t>2</w:t>
        </w:r>
        <w:r w:rsidR="002D0852">
          <w:rPr>
            <w:noProof/>
            <w:webHidden/>
          </w:rPr>
          <w:fldChar w:fldCharType="end"/>
        </w:r>
      </w:hyperlink>
    </w:p>
    <w:p w14:paraId="06CE1253" w14:textId="362B4069"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15" w:anchor="_Toc78552266" w:history="1">
        <w:r w:rsidRPr="00044C08">
          <w:rPr>
            <w:rStyle w:val="Siuktni"/>
            <w:noProof/>
          </w:rPr>
          <w:t>Hình 1.2 Hình ảnh thực tế và sơ đồ nguyên lý của Robot Fireball</w:t>
        </w:r>
        <w:r>
          <w:rPr>
            <w:noProof/>
            <w:webHidden/>
          </w:rPr>
          <w:tab/>
        </w:r>
        <w:r>
          <w:rPr>
            <w:noProof/>
            <w:webHidden/>
          </w:rPr>
          <w:fldChar w:fldCharType="begin"/>
        </w:r>
        <w:r>
          <w:rPr>
            <w:noProof/>
            <w:webHidden/>
          </w:rPr>
          <w:instrText xml:space="preserve"> PAGEREF _Toc78552266 \h </w:instrText>
        </w:r>
        <w:r>
          <w:rPr>
            <w:noProof/>
            <w:webHidden/>
          </w:rPr>
        </w:r>
        <w:r>
          <w:rPr>
            <w:noProof/>
            <w:webHidden/>
          </w:rPr>
          <w:fldChar w:fldCharType="separate"/>
        </w:r>
        <w:r>
          <w:rPr>
            <w:noProof/>
            <w:webHidden/>
          </w:rPr>
          <w:t>3</w:t>
        </w:r>
        <w:r>
          <w:rPr>
            <w:noProof/>
            <w:webHidden/>
          </w:rPr>
          <w:fldChar w:fldCharType="end"/>
        </w:r>
      </w:hyperlink>
    </w:p>
    <w:p w14:paraId="2AA1A563" w14:textId="75161EE7"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16" w:anchor="_Toc78552267" w:history="1">
        <w:r w:rsidRPr="00044C08">
          <w:rPr>
            <w:rStyle w:val="Siuktni"/>
            <w:noProof/>
          </w:rPr>
          <w:t>Hình 2.1 Sơ đồ khối hệ thống xe dò line</w:t>
        </w:r>
        <w:r>
          <w:rPr>
            <w:noProof/>
            <w:webHidden/>
          </w:rPr>
          <w:tab/>
        </w:r>
        <w:r>
          <w:rPr>
            <w:noProof/>
            <w:webHidden/>
          </w:rPr>
          <w:fldChar w:fldCharType="begin"/>
        </w:r>
        <w:r>
          <w:rPr>
            <w:noProof/>
            <w:webHidden/>
          </w:rPr>
          <w:instrText xml:space="preserve"> PAGEREF _Toc78552267 \h </w:instrText>
        </w:r>
        <w:r>
          <w:rPr>
            <w:noProof/>
            <w:webHidden/>
          </w:rPr>
        </w:r>
        <w:r>
          <w:rPr>
            <w:noProof/>
            <w:webHidden/>
          </w:rPr>
          <w:fldChar w:fldCharType="separate"/>
        </w:r>
        <w:r>
          <w:rPr>
            <w:noProof/>
            <w:webHidden/>
          </w:rPr>
          <w:t>6</w:t>
        </w:r>
        <w:r>
          <w:rPr>
            <w:noProof/>
            <w:webHidden/>
          </w:rPr>
          <w:fldChar w:fldCharType="end"/>
        </w:r>
      </w:hyperlink>
    </w:p>
    <w:p w14:paraId="16529964" w14:textId="58F87A49"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17" w:anchor="_Toc78552268" w:history="1">
        <w:r w:rsidRPr="00044C08">
          <w:rPr>
            <w:rStyle w:val="Siuktni"/>
            <w:noProof/>
          </w:rPr>
          <w:t>Hình 2.2 Lưu đồ hoạt động của xe dò line</w:t>
        </w:r>
        <w:r>
          <w:rPr>
            <w:noProof/>
            <w:webHidden/>
          </w:rPr>
          <w:tab/>
        </w:r>
        <w:r>
          <w:rPr>
            <w:noProof/>
            <w:webHidden/>
          </w:rPr>
          <w:fldChar w:fldCharType="begin"/>
        </w:r>
        <w:r>
          <w:rPr>
            <w:noProof/>
            <w:webHidden/>
          </w:rPr>
          <w:instrText xml:space="preserve"> PAGEREF _Toc78552268 \h </w:instrText>
        </w:r>
        <w:r>
          <w:rPr>
            <w:noProof/>
            <w:webHidden/>
          </w:rPr>
        </w:r>
        <w:r>
          <w:rPr>
            <w:noProof/>
            <w:webHidden/>
          </w:rPr>
          <w:fldChar w:fldCharType="separate"/>
        </w:r>
        <w:r>
          <w:rPr>
            <w:noProof/>
            <w:webHidden/>
          </w:rPr>
          <w:t>7</w:t>
        </w:r>
        <w:r>
          <w:rPr>
            <w:noProof/>
            <w:webHidden/>
          </w:rPr>
          <w:fldChar w:fldCharType="end"/>
        </w:r>
      </w:hyperlink>
    </w:p>
    <w:p w14:paraId="79D33D4F" w14:textId="19F9284D"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18" w:anchor="_Toc78552269" w:history="1">
        <w:r w:rsidRPr="00044C08">
          <w:rPr>
            <w:rStyle w:val="Siuktni"/>
            <w:noProof/>
          </w:rPr>
          <w:t>Hình 2.3 Cấu trúc điều khiển phân cấp</w:t>
        </w:r>
        <w:r>
          <w:rPr>
            <w:noProof/>
            <w:webHidden/>
          </w:rPr>
          <w:tab/>
        </w:r>
        <w:r>
          <w:rPr>
            <w:noProof/>
            <w:webHidden/>
          </w:rPr>
          <w:fldChar w:fldCharType="begin"/>
        </w:r>
        <w:r>
          <w:rPr>
            <w:noProof/>
            <w:webHidden/>
          </w:rPr>
          <w:instrText xml:space="preserve"> PAGEREF _Toc78552269 \h </w:instrText>
        </w:r>
        <w:r>
          <w:rPr>
            <w:noProof/>
            <w:webHidden/>
          </w:rPr>
        </w:r>
        <w:r>
          <w:rPr>
            <w:noProof/>
            <w:webHidden/>
          </w:rPr>
          <w:fldChar w:fldCharType="separate"/>
        </w:r>
        <w:r>
          <w:rPr>
            <w:noProof/>
            <w:webHidden/>
          </w:rPr>
          <w:t>9</w:t>
        </w:r>
        <w:r>
          <w:rPr>
            <w:noProof/>
            <w:webHidden/>
          </w:rPr>
          <w:fldChar w:fldCharType="end"/>
        </w:r>
      </w:hyperlink>
    </w:p>
    <w:p w14:paraId="37E3F171" w14:textId="3A2F14C0"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19" w:anchor="_Toc78552270" w:history="1">
        <w:r w:rsidRPr="00044C08">
          <w:rPr>
            <w:rStyle w:val="Siuktni"/>
            <w:noProof/>
          </w:rPr>
          <w:t>Hình 2.4 Cấu trúc điều khiển tập trung</w:t>
        </w:r>
        <w:r>
          <w:rPr>
            <w:noProof/>
            <w:webHidden/>
          </w:rPr>
          <w:tab/>
        </w:r>
        <w:r>
          <w:rPr>
            <w:noProof/>
            <w:webHidden/>
          </w:rPr>
          <w:fldChar w:fldCharType="begin"/>
        </w:r>
        <w:r>
          <w:rPr>
            <w:noProof/>
            <w:webHidden/>
          </w:rPr>
          <w:instrText xml:space="preserve"> PAGEREF _Toc78552270 \h </w:instrText>
        </w:r>
        <w:r>
          <w:rPr>
            <w:noProof/>
            <w:webHidden/>
          </w:rPr>
        </w:r>
        <w:r>
          <w:rPr>
            <w:noProof/>
            <w:webHidden/>
          </w:rPr>
          <w:fldChar w:fldCharType="separate"/>
        </w:r>
        <w:r>
          <w:rPr>
            <w:noProof/>
            <w:webHidden/>
          </w:rPr>
          <w:t>9</w:t>
        </w:r>
        <w:r>
          <w:rPr>
            <w:noProof/>
            <w:webHidden/>
          </w:rPr>
          <w:fldChar w:fldCharType="end"/>
        </w:r>
      </w:hyperlink>
    </w:p>
    <w:p w14:paraId="3EB24BB3" w14:textId="7D19CCD0"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0" w:anchor="_Toc78552271" w:history="1">
        <w:r w:rsidRPr="00044C08">
          <w:rPr>
            <w:rStyle w:val="Siuktni"/>
            <w:noProof/>
          </w:rPr>
          <w:t>Hình 3.1 Thiết kế của sa bàn</w:t>
        </w:r>
        <w:r>
          <w:rPr>
            <w:noProof/>
            <w:webHidden/>
          </w:rPr>
          <w:tab/>
        </w:r>
        <w:r>
          <w:rPr>
            <w:noProof/>
            <w:webHidden/>
          </w:rPr>
          <w:fldChar w:fldCharType="begin"/>
        </w:r>
        <w:r>
          <w:rPr>
            <w:noProof/>
            <w:webHidden/>
          </w:rPr>
          <w:instrText xml:space="preserve"> PAGEREF _Toc78552271 \h </w:instrText>
        </w:r>
        <w:r>
          <w:rPr>
            <w:noProof/>
            <w:webHidden/>
          </w:rPr>
        </w:r>
        <w:r>
          <w:rPr>
            <w:noProof/>
            <w:webHidden/>
          </w:rPr>
          <w:fldChar w:fldCharType="separate"/>
        </w:r>
        <w:r>
          <w:rPr>
            <w:noProof/>
            <w:webHidden/>
          </w:rPr>
          <w:t>13</w:t>
        </w:r>
        <w:r>
          <w:rPr>
            <w:noProof/>
            <w:webHidden/>
          </w:rPr>
          <w:fldChar w:fldCharType="end"/>
        </w:r>
      </w:hyperlink>
    </w:p>
    <w:p w14:paraId="590EEF16" w14:textId="4E03F192"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1" w:anchor="_Toc78552272" w:history="1">
        <w:r w:rsidRPr="00044C08">
          <w:rPr>
            <w:rStyle w:val="Siuktni"/>
            <w:noProof/>
          </w:rPr>
          <w:t>Hình 3.2 Bánh xe TT Motor Plastic Wheel</w:t>
        </w:r>
        <w:r>
          <w:rPr>
            <w:noProof/>
            <w:webHidden/>
          </w:rPr>
          <w:tab/>
        </w:r>
        <w:r>
          <w:rPr>
            <w:noProof/>
            <w:webHidden/>
          </w:rPr>
          <w:fldChar w:fldCharType="begin"/>
        </w:r>
        <w:r>
          <w:rPr>
            <w:noProof/>
            <w:webHidden/>
          </w:rPr>
          <w:instrText xml:space="preserve"> PAGEREF _Toc78552272 \h </w:instrText>
        </w:r>
        <w:r>
          <w:rPr>
            <w:noProof/>
            <w:webHidden/>
          </w:rPr>
        </w:r>
        <w:r>
          <w:rPr>
            <w:noProof/>
            <w:webHidden/>
          </w:rPr>
          <w:fldChar w:fldCharType="separate"/>
        </w:r>
        <w:r>
          <w:rPr>
            <w:noProof/>
            <w:webHidden/>
          </w:rPr>
          <w:t>14</w:t>
        </w:r>
        <w:r>
          <w:rPr>
            <w:noProof/>
            <w:webHidden/>
          </w:rPr>
          <w:fldChar w:fldCharType="end"/>
        </w:r>
      </w:hyperlink>
    </w:p>
    <w:p w14:paraId="2CF70FC3" w14:textId="3555BD39"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2" w:anchor="_Toc78552273" w:history="1">
        <w:r w:rsidRPr="00044C08">
          <w:rPr>
            <w:rStyle w:val="Siuktni"/>
            <w:noProof/>
          </w:rPr>
          <w:t>Hình 3.3 Phân tích lực, moment lực tác dụng lên 1 bánh xe</w:t>
        </w:r>
        <w:r>
          <w:rPr>
            <w:noProof/>
            <w:webHidden/>
          </w:rPr>
          <w:tab/>
        </w:r>
        <w:r>
          <w:rPr>
            <w:noProof/>
            <w:webHidden/>
          </w:rPr>
          <w:fldChar w:fldCharType="begin"/>
        </w:r>
        <w:r>
          <w:rPr>
            <w:noProof/>
            <w:webHidden/>
          </w:rPr>
          <w:instrText xml:space="preserve"> PAGEREF _Toc78552273 \h </w:instrText>
        </w:r>
        <w:r>
          <w:rPr>
            <w:noProof/>
            <w:webHidden/>
          </w:rPr>
        </w:r>
        <w:r>
          <w:rPr>
            <w:noProof/>
            <w:webHidden/>
          </w:rPr>
          <w:fldChar w:fldCharType="separate"/>
        </w:r>
        <w:r>
          <w:rPr>
            <w:noProof/>
            <w:webHidden/>
          </w:rPr>
          <w:t>15</w:t>
        </w:r>
        <w:r>
          <w:rPr>
            <w:noProof/>
            <w:webHidden/>
          </w:rPr>
          <w:fldChar w:fldCharType="end"/>
        </w:r>
      </w:hyperlink>
    </w:p>
    <w:p w14:paraId="1D246D7B" w14:textId="35CFD6E2"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3" w:anchor="_Toc78552274" w:history="1">
        <w:r w:rsidRPr="00044C08">
          <w:rPr>
            <w:rStyle w:val="Siuktni"/>
            <w:noProof/>
          </w:rPr>
          <w:t>Hình 3.4 Kích thước khung xe nhựa</w:t>
        </w:r>
        <w:r>
          <w:rPr>
            <w:noProof/>
            <w:webHidden/>
          </w:rPr>
          <w:tab/>
        </w:r>
        <w:r>
          <w:rPr>
            <w:noProof/>
            <w:webHidden/>
          </w:rPr>
          <w:fldChar w:fldCharType="begin"/>
        </w:r>
        <w:r>
          <w:rPr>
            <w:noProof/>
            <w:webHidden/>
          </w:rPr>
          <w:instrText xml:space="preserve"> PAGEREF _Toc78552274 \h </w:instrText>
        </w:r>
        <w:r>
          <w:rPr>
            <w:noProof/>
            <w:webHidden/>
          </w:rPr>
        </w:r>
        <w:r>
          <w:rPr>
            <w:noProof/>
            <w:webHidden/>
          </w:rPr>
          <w:fldChar w:fldCharType="separate"/>
        </w:r>
        <w:r>
          <w:rPr>
            <w:noProof/>
            <w:webHidden/>
          </w:rPr>
          <w:t>16</w:t>
        </w:r>
        <w:r>
          <w:rPr>
            <w:noProof/>
            <w:webHidden/>
          </w:rPr>
          <w:fldChar w:fldCharType="end"/>
        </w:r>
      </w:hyperlink>
    </w:p>
    <w:p w14:paraId="1988BFA8" w14:textId="571C90C1"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275" w:history="1">
        <w:r w:rsidRPr="00044C08">
          <w:rPr>
            <w:rStyle w:val="Siuktni"/>
            <w:noProof/>
          </w:rPr>
          <w:t>Hình 3.5 Sơ đồ hệ thống công suất của xe</w:t>
        </w:r>
        <w:r>
          <w:rPr>
            <w:noProof/>
            <w:webHidden/>
          </w:rPr>
          <w:tab/>
        </w:r>
        <w:r>
          <w:rPr>
            <w:noProof/>
            <w:webHidden/>
          </w:rPr>
          <w:fldChar w:fldCharType="begin"/>
        </w:r>
        <w:r>
          <w:rPr>
            <w:noProof/>
            <w:webHidden/>
          </w:rPr>
          <w:instrText xml:space="preserve"> PAGEREF _Toc78552275 \h </w:instrText>
        </w:r>
        <w:r>
          <w:rPr>
            <w:noProof/>
            <w:webHidden/>
          </w:rPr>
        </w:r>
        <w:r>
          <w:rPr>
            <w:noProof/>
            <w:webHidden/>
          </w:rPr>
          <w:fldChar w:fldCharType="separate"/>
        </w:r>
        <w:r>
          <w:rPr>
            <w:noProof/>
            <w:webHidden/>
          </w:rPr>
          <w:t>17</w:t>
        </w:r>
        <w:r>
          <w:rPr>
            <w:noProof/>
            <w:webHidden/>
          </w:rPr>
          <w:fldChar w:fldCharType="end"/>
        </w:r>
      </w:hyperlink>
    </w:p>
    <w:p w14:paraId="2E2D5DCF" w14:textId="12F6FF19"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276" w:history="1">
        <w:r w:rsidRPr="00044C08">
          <w:rPr>
            <w:rStyle w:val="Siuktni"/>
            <w:noProof/>
          </w:rPr>
          <w:t>Hình 3.6 Module 5 cặp led hồng ngoại</w:t>
        </w:r>
        <w:r>
          <w:rPr>
            <w:noProof/>
            <w:webHidden/>
          </w:rPr>
          <w:tab/>
        </w:r>
        <w:r>
          <w:rPr>
            <w:noProof/>
            <w:webHidden/>
          </w:rPr>
          <w:fldChar w:fldCharType="begin"/>
        </w:r>
        <w:r>
          <w:rPr>
            <w:noProof/>
            <w:webHidden/>
          </w:rPr>
          <w:instrText xml:space="preserve"> PAGEREF _Toc78552276 \h </w:instrText>
        </w:r>
        <w:r>
          <w:rPr>
            <w:noProof/>
            <w:webHidden/>
          </w:rPr>
        </w:r>
        <w:r>
          <w:rPr>
            <w:noProof/>
            <w:webHidden/>
          </w:rPr>
          <w:fldChar w:fldCharType="separate"/>
        </w:r>
        <w:r>
          <w:rPr>
            <w:noProof/>
            <w:webHidden/>
          </w:rPr>
          <w:t>18</w:t>
        </w:r>
        <w:r>
          <w:rPr>
            <w:noProof/>
            <w:webHidden/>
          </w:rPr>
          <w:fldChar w:fldCharType="end"/>
        </w:r>
      </w:hyperlink>
    </w:p>
    <w:p w14:paraId="1D749682" w14:textId="37D93C1B"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277" w:history="1">
        <w:r w:rsidRPr="00044C08">
          <w:rPr>
            <w:rStyle w:val="Siuktni"/>
            <w:noProof/>
          </w:rPr>
          <w:t>Hình 3.7 Module hồng ngoại V3</w:t>
        </w:r>
        <w:r>
          <w:rPr>
            <w:noProof/>
            <w:webHidden/>
          </w:rPr>
          <w:tab/>
        </w:r>
        <w:r>
          <w:rPr>
            <w:noProof/>
            <w:webHidden/>
          </w:rPr>
          <w:fldChar w:fldCharType="begin"/>
        </w:r>
        <w:r>
          <w:rPr>
            <w:noProof/>
            <w:webHidden/>
          </w:rPr>
          <w:instrText xml:space="preserve"> PAGEREF _Toc78552277 \h </w:instrText>
        </w:r>
        <w:r>
          <w:rPr>
            <w:noProof/>
            <w:webHidden/>
          </w:rPr>
        </w:r>
        <w:r>
          <w:rPr>
            <w:noProof/>
            <w:webHidden/>
          </w:rPr>
          <w:fldChar w:fldCharType="separate"/>
        </w:r>
        <w:r>
          <w:rPr>
            <w:noProof/>
            <w:webHidden/>
          </w:rPr>
          <w:t>18</w:t>
        </w:r>
        <w:r>
          <w:rPr>
            <w:noProof/>
            <w:webHidden/>
          </w:rPr>
          <w:fldChar w:fldCharType="end"/>
        </w:r>
      </w:hyperlink>
    </w:p>
    <w:p w14:paraId="1CBEB792" w14:textId="21750118"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4" w:anchor="_Toc78552278" w:history="1">
        <w:r w:rsidRPr="00044C08">
          <w:rPr>
            <w:rStyle w:val="Siuktni"/>
            <w:noProof/>
          </w:rPr>
          <w:t>Hình 3.8 Bố trí của một cặp LED-quang trở trên cụm cảm biến dò line</w:t>
        </w:r>
        <w:r>
          <w:rPr>
            <w:noProof/>
            <w:webHidden/>
          </w:rPr>
          <w:tab/>
        </w:r>
        <w:r>
          <w:rPr>
            <w:noProof/>
            <w:webHidden/>
          </w:rPr>
          <w:fldChar w:fldCharType="begin"/>
        </w:r>
        <w:r>
          <w:rPr>
            <w:noProof/>
            <w:webHidden/>
          </w:rPr>
          <w:instrText xml:space="preserve"> PAGEREF _Toc78552278 \h </w:instrText>
        </w:r>
        <w:r>
          <w:rPr>
            <w:noProof/>
            <w:webHidden/>
          </w:rPr>
        </w:r>
        <w:r>
          <w:rPr>
            <w:noProof/>
            <w:webHidden/>
          </w:rPr>
          <w:fldChar w:fldCharType="separate"/>
        </w:r>
        <w:r>
          <w:rPr>
            <w:noProof/>
            <w:webHidden/>
          </w:rPr>
          <w:t>20</w:t>
        </w:r>
        <w:r>
          <w:rPr>
            <w:noProof/>
            <w:webHidden/>
          </w:rPr>
          <w:fldChar w:fldCharType="end"/>
        </w:r>
      </w:hyperlink>
    </w:p>
    <w:p w14:paraId="5B95144F" w14:textId="357D62E3"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5" w:anchor="_Toc78552279" w:history="1">
        <w:r w:rsidRPr="00044C08">
          <w:rPr>
            <w:rStyle w:val="Siuktni"/>
            <w:noProof/>
          </w:rPr>
          <w:t>Hình 3.9 Hình ảnh thực tế của ESP32</w:t>
        </w:r>
        <w:r>
          <w:rPr>
            <w:noProof/>
            <w:webHidden/>
          </w:rPr>
          <w:tab/>
        </w:r>
        <w:r>
          <w:rPr>
            <w:noProof/>
            <w:webHidden/>
          </w:rPr>
          <w:fldChar w:fldCharType="begin"/>
        </w:r>
        <w:r>
          <w:rPr>
            <w:noProof/>
            <w:webHidden/>
          </w:rPr>
          <w:instrText xml:space="preserve"> PAGEREF _Toc78552279 \h </w:instrText>
        </w:r>
        <w:r>
          <w:rPr>
            <w:noProof/>
            <w:webHidden/>
          </w:rPr>
        </w:r>
        <w:r>
          <w:rPr>
            <w:noProof/>
            <w:webHidden/>
          </w:rPr>
          <w:fldChar w:fldCharType="separate"/>
        </w:r>
        <w:r>
          <w:rPr>
            <w:noProof/>
            <w:webHidden/>
          </w:rPr>
          <w:t>21</w:t>
        </w:r>
        <w:r>
          <w:rPr>
            <w:noProof/>
            <w:webHidden/>
          </w:rPr>
          <w:fldChar w:fldCharType="end"/>
        </w:r>
      </w:hyperlink>
    </w:p>
    <w:p w14:paraId="0139045A" w14:textId="1A70E367"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6" w:anchor="_Toc78552280" w:history="1">
        <w:r w:rsidRPr="00044C08">
          <w:rPr>
            <w:rStyle w:val="Siuktni"/>
            <w:noProof/>
          </w:rPr>
          <w:t>Hình 3.10 Module driver L298N</w:t>
        </w:r>
        <w:r>
          <w:rPr>
            <w:noProof/>
            <w:webHidden/>
          </w:rPr>
          <w:tab/>
        </w:r>
        <w:r>
          <w:rPr>
            <w:noProof/>
            <w:webHidden/>
          </w:rPr>
          <w:fldChar w:fldCharType="begin"/>
        </w:r>
        <w:r>
          <w:rPr>
            <w:noProof/>
            <w:webHidden/>
          </w:rPr>
          <w:instrText xml:space="preserve"> PAGEREF _Toc78552280 \h </w:instrText>
        </w:r>
        <w:r>
          <w:rPr>
            <w:noProof/>
            <w:webHidden/>
          </w:rPr>
        </w:r>
        <w:r>
          <w:rPr>
            <w:noProof/>
            <w:webHidden/>
          </w:rPr>
          <w:fldChar w:fldCharType="separate"/>
        </w:r>
        <w:r>
          <w:rPr>
            <w:noProof/>
            <w:webHidden/>
          </w:rPr>
          <w:t>21</w:t>
        </w:r>
        <w:r>
          <w:rPr>
            <w:noProof/>
            <w:webHidden/>
          </w:rPr>
          <w:fldChar w:fldCharType="end"/>
        </w:r>
      </w:hyperlink>
    </w:p>
    <w:p w14:paraId="0368A885" w14:textId="6F3F47FD"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7" w:anchor="_Toc78552281" w:history="1">
        <w:r w:rsidRPr="00044C08">
          <w:rPr>
            <w:rStyle w:val="Siuktni"/>
            <w:noProof/>
          </w:rPr>
          <w:t>Hình 3.11 Sơ đồ máy trạng thái xe dò line</w:t>
        </w:r>
        <w:r>
          <w:rPr>
            <w:noProof/>
            <w:webHidden/>
          </w:rPr>
          <w:tab/>
        </w:r>
        <w:r>
          <w:rPr>
            <w:noProof/>
            <w:webHidden/>
          </w:rPr>
          <w:fldChar w:fldCharType="begin"/>
        </w:r>
        <w:r>
          <w:rPr>
            <w:noProof/>
            <w:webHidden/>
          </w:rPr>
          <w:instrText xml:space="preserve"> PAGEREF _Toc78552281 \h </w:instrText>
        </w:r>
        <w:r>
          <w:rPr>
            <w:noProof/>
            <w:webHidden/>
          </w:rPr>
        </w:r>
        <w:r>
          <w:rPr>
            <w:noProof/>
            <w:webHidden/>
          </w:rPr>
          <w:fldChar w:fldCharType="separate"/>
        </w:r>
        <w:r>
          <w:rPr>
            <w:noProof/>
            <w:webHidden/>
          </w:rPr>
          <w:t>22</w:t>
        </w:r>
        <w:r>
          <w:rPr>
            <w:noProof/>
            <w:webHidden/>
          </w:rPr>
          <w:fldChar w:fldCharType="end"/>
        </w:r>
      </w:hyperlink>
    </w:p>
    <w:p w14:paraId="6115B628" w14:textId="5F17889B"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8" w:anchor="_Toc78552282" w:history="1">
        <w:r w:rsidRPr="00044C08">
          <w:rPr>
            <w:rStyle w:val="Siuktni"/>
            <w:noProof/>
          </w:rPr>
          <w:t>Hình 3.12 Kết nối giữa ứng dụng Blynk và khối xử lý</w:t>
        </w:r>
        <w:r>
          <w:rPr>
            <w:noProof/>
            <w:webHidden/>
          </w:rPr>
          <w:tab/>
        </w:r>
        <w:r>
          <w:rPr>
            <w:noProof/>
            <w:webHidden/>
          </w:rPr>
          <w:fldChar w:fldCharType="begin"/>
        </w:r>
        <w:r>
          <w:rPr>
            <w:noProof/>
            <w:webHidden/>
          </w:rPr>
          <w:instrText xml:space="preserve"> PAGEREF _Toc78552282 \h </w:instrText>
        </w:r>
        <w:r>
          <w:rPr>
            <w:noProof/>
            <w:webHidden/>
          </w:rPr>
        </w:r>
        <w:r>
          <w:rPr>
            <w:noProof/>
            <w:webHidden/>
          </w:rPr>
          <w:fldChar w:fldCharType="separate"/>
        </w:r>
        <w:r>
          <w:rPr>
            <w:noProof/>
            <w:webHidden/>
          </w:rPr>
          <w:t>23</w:t>
        </w:r>
        <w:r>
          <w:rPr>
            <w:noProof/>
            <w:webHidden/>
          </w:rPr>
          <w:fldChar w:fldCharType="end"/>
        </w:r>
      </w:hyperlink>
    </w:p>
    <w:p w14:paraId="18F9F894" w14:textId="1C8CC3DB"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29" w:anchor="_Toc78552283" w:history="1">
        <w:r w:rsidRPr="00044C08">
          <w:rPr>
            <w:rStyle w:val="Siuktni"/>
            <w:noProof/>
          </w:rPr>
          <w:t>Hình 3.13 Giao diện tạo Project trên ứng dụng Blynk</w:t>
        </w:r>
        <w:r>
          <w:rPr>
            <w:noProof/>
            <w:webHidden/>
          </w:rPr>
          <w:tab/>
        </w:r>
        <w:r>
          <w:rPr>
            <w:noProof/>
            <w:webHidden/>
          </w:rPr>
          <w:fldChar w:fldCharType="begin"/>
        </w:r>
        <w:r>
          <w:rPr>
            <w:noProof/>
            <w:webHidden/>
          </w:rPr>
          <w:instrText xml:space="preserve"> PAGEREF _Toc78552283 \h </w:instrText>
        </w:r>
        <w:r>
          <w:rPr>
            <w:noProof/>
            <w:webHidden/>
          </w:rPr>
        </w:r>
        <w:r>
          <w:rPr>
            <w:noProof/>
            <w:webHidden/>
          </w:rPr>
          <w:fldChar w:fldCharType="separate"/>
        </w:r>
        <w:r>
          <w:rPr>
            <w:noProof/>
            <w:webHidden/>
          </w:rPr>
          <w:t>24</w:t>
        </w:r>
        <w:r>
          <w:rPr>
            <w:noProof/>
            <w:webHidden/>
          </w:rPr>
          <w:fldChar w:fldCharType="end"/>
        </w:r>
      </w:hyperlink>
    </w:p>
    <w:p w14:paraId="48C20A66" w14:textId="57F676FE"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0" w:anchor="_Toc78552284" w:history="1">
        <w:r w:rsidRPr="00044C08">
          <w:rPr>
            <w:rStyle w:val="Siuktni"/>
            <w:noProof/>
          </w:rPr>
          <w:t>Hình 3.14 Màn hình hiển thị sau khi tạo Project: Chọn Widget Box mong muốn</w:t>
        </w:r>
        <w:r>
          <w:rPr>
            <w:noProof/>
            <w:webHidden/>
          </w:rPr>
          <w:tab/>
        </w:r>
        <w:r>
          <w:rPr>
            <w:noProof/>
            <w:webHidden/>
          </w:rPr>
          <w:fldChar w:fldCharType="begin"/>
        </w:r>
        <w:r>
          <w:rPr>
            <w:noProof/>
            <w:webHidden/>
          </w:rPr>
          <w:instrText xml:space="preserve"> PAGEREF _Toc78552284 \h </w:instrText>
        </w:r>
        <w:r>
          <w:rPr>
            <w:noProof/>
            <w:webHidden/>
          </w:rPr>
        </w:r>
        <w:r>
          <w:rPr>
            <w:noProof/>
            <w:webHidden/>
          </w:rPr>
          <w:fldChar w:fldCharType="separate"/>
        </w:r>
        <w:r>
          <w:rPr>
            <w:noProof/>
            <w:webHidden/>
          </w:rPr>
          <w:t>24</w:t>
        </w:r>
        <w:r>
          <w:rPr>
            <w:noProof/>
            <w:webHidden/>
          </w:rPr>
          <w:fldChar w:fldCharType="end"/>
        </w:r>
      </w:hyperlink>
    </w:p>
    <w:p w14:paraId="5715D394" w14:textId="6FE707D4"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1" w:anchor="_Toc78552285" w:history="1">
        <w:r w:rsidRPr="00044C08">
          <w:rPr>
            <w:rStyle w:val="Siuktni"/>
            <w:noProof/>
          </w:rPr>
          <w:t>Hình 3.15 Tạo tham số cho widget đã chọn</w:t>
        </w:r>
        <w:r>
          <w:rPr>
            <w:noProof/>
            <w:webHidden/>
          </w:rPr>
          <w:tab/>
        </w:r>
        <w:r>
          <w:rPr>
            <w:noProof/>
            <w:webHidden/>
          </w:rPr>
          <w:fldChar w:fldCharType="begin"/>
        </w:r>
        <w:r>
          <w:rPr>
            <w:noProof/>
            <w:webHidden/>
          </w:rPr>
          <w:instrText xml:space="preserve"> PAGEREF _Toc78552285 \h </w:instrText>
        </w:r>
        <w:r>
          <w:rPr>
            <w:noProof/>
            <w:webHidden/>
          </w:rPr>
        </w:r>
        <w:r>
          <w:rPr>
            <w:noProof/>
            <w:webHidden/>
          </w:rPr>
          <w:fldChar w:fldCharType="separate"/>
        </w:r>
        <w:r>
          <w:rPr>
            <w:noProof/>
            <w:webHidden/>
          </w:rPr>
          <w:t>25</w:t>
        </w:r>
        <w:r>
          <w:rPr>
            <w:noProof/>
            <w:webHidden/>
          </w:rPr>
          <w:fldChar w:fldCharType="end"/>
        </w:r>
      </w:hyperlink>
    </w:p>
    <w:p w14:paraId="7B62BD83" w14:textId="12EE14FC"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2" w:anchor="_Toc78552286" w:history="1">
        <w:r w:rsidRPr="00044C08">
          <w:rPr>
            <w:rStyle w:val="Siuktni"/>
            <w:noProof/>
          </w:rPr>
          <w:t>Hình 3.16 Code đọc giá trị từ Blynk và giao diện người dùng được thiết lập</w:t>
        </w:r>
        <w:r>
          <w:rPr>
            <w:noProof/>
            <w:webHidden/>
          </w:rPr>
          <w:tab/>
        </w:r>
        <w:r>
          <w:rPr>
            <w:noProof/>
            <w:webHidden/>
          </w:rPr>
          <w:fldChar w:fldCharType="begin"/>
        </w:r>
        <w:r>
          <w:rPr>
            <w:noProof/>
            <w:webHidden/>
          </w:rPr>
          <w:instrText xml:space="preserve"> PAGEREF _Toc78552286 \h </w:instrText>
        </w:r>
        <w:r>
          <w:rPr>
            <w:noProof/>
            <w:webHidden/>
          </w:rPr>
        </w:r>
        <w:r>
          <w:rPr>
            <w:noProof/>
            <w:webHidden/>
          </w:rPr>
          <w:fldChar w:fldCharType="separate"/>
        </w:r>
        <w:r>
          <w:rPr>
            <w:noProof/>
            <w:webHidden/>
          </w:rPr>
          <w:t>26</w:t>
        </w:r>
        <w:r>
          <w:rPr>
            <w:noProof/>
            <w:webHidden/>
          </w:rPr>
          <w:fldChar w:fldCharType="end"/>
        </w:r>
      </w:hyperlink>
    </w:p>
    <w:p w14:paraId="160D483F" w14:textId="7632754D"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287" w:history="1">
        <w:r w:rsidRPr="00044C08">
          <w:rPr>
            <w:rStyle w:val="Siuktni"/>
            <w:noProof/>
          </w:rPr>
          <w:t>Hình 3.17 Sơ đồ ghép nối hệ thống xe dò line</w:t>
        </w:r>
        <w:r>
          <w:rPr>
            <w:noProof/>
            <w:webHidden/>
          </w:rPr>
          <w:tab/>
        </w:r>
        <w:r>
          <w:rPr>
            <w:noProof/>
            <w:webHidden/>
          </w:rPr>
          <w:fldChar w:fldCharType="begin"/>
        </w:r>
        <w:r>
          <w:rPr>
            <w:noProof/>
            <w:webHidden/>
          </w:rPr>
          <w:instrText xml:space="preserve"> PAGEREF _Toc78552287 \h </w:instrText>
        </w:r>
        <w:r>
          <w:rPr>
            <w:noProof/>
            <w:webHidden/>
          </w:rPr>
        </w:r>
        <w:r>
          <w:rPr>
            <w:noProof/>
            <w:webHidden/>
          </w:rPr>
          <w:fldChar w:fldCharType="separate"/>
        </w:r>
        <w:r>
          <w:rPr>
            <w:noProof/>
            <w:webHidden/>
          </w:rPr>
          <w:t>27</w:t>
        </w:r>
        <w:r>
          <w:rPr>
            <w:noProof/>
            <w:webHidden/>
          </w:rPr>
          <w:fldChar w:fldCharType="end"/>
        </w:r>
      </w:hyperlink>
    </w:p>
    <w:p w14:paraId="169963E5" w14:textId="48C60582"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3" w:anchor="_Toc78552288" w:history="1">
        <w:r w:rsidRPr="00044C08">
          <w:rPr>
            <w:rStyle w:val="Siuktni"/>
            <w:noProof/>
          </w:rPr>
          <w:t>Hình 4.1 Vi điều khiển Arduino Uno r3</w:t>
        </w:r>
        <w:r>
          <w:rPr>
            <w:noProof/>
            <w:webHidden/>
          </w:rPr>
          <w:tab/>
        </w:r>
        <w:r>
          <w:rPr>
            <w:noProof/>
            <w:webHidden/>
          </w:rPr>
          <w:fldChar w:fldCharType="begin"/>
        </w:r>
        <w:r>
          <w:rPr>
            <w:noProof/>
            <w:webHidden/>
          </w:rPr>
          <w:instrText xml:space="preserve"> PAGEREF _Toc78552288 \h </w:instrText>
        </w:r>
        <w:r>
          <w:rPr>
            <w:noProof/>
            <w:webHidden/>
          </w:rPr>
        </w:r>
        <w:r>
          <w:rPr>
            <w:noProof/>
            <w:webHidden/>
          </w:rPr>
          <w:fldChar w:fldCharType="separate"/>
        </w:r>
        <w:r>
          <w:rPr>
            <w:noProof/>
            <w:webHidden/>
          </w:rPr>
          <w:t>28</w:t>
        </w:r>
        <w:r>
          <w:rPr>
            <w:noProof/>
            <w:webHidden/>
          </w:rPr>
          <w:fldChar w:fldCharType="end"/>
        </w:r>
      </w:hyperlink>
    </w:p>
    <w:p w14:paraId="1599F4DA" w14:textId="6F469252"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4" w:anchor="_Toc78552289" w:history="1">
        <w:r w:rsidRPr="00044C08">
          <w:rPr>
            <w:rStyle w:val="Siuktni"/>
            <w:noProof/>
          </w:rPr>
          <w:t>Hình 4.2 Sơ đồ mạch mô phỏng</w:t>
        </w:r>
        <w:r>
          <w:rPr>
            <w:noProof/>
            <w:webHidden/>
          </w:rPr>
          <w:tab/>
        </w:r>
        <w:r>
          <w:rPr>
            <w:noProof/>
            <w:webHidden/>
          </w:rPr>
          <w:fldChar w:fldCharType="begin"/>
        </w:r>
        <w:r>
          <w:rPr>
            <w:noProof/>
            <w:webHidden/>
          </w:rPr>
          <w:instrText xml:space="preserve"> PAGEREF _Toc78552289 \h </w:instrText>
        </w:r>
        <w:r>
          <w:rPr>
            <w:noProof/>
            <w:webHidden/>
          </w:rPr>
        </w:r>
        <w:r>
          <w:rPr>
            <w:noProof/>
            <w:webHidden/>
          </w:rPr>
          <w:fldChar w:fldCharType="separate"/>
        </w:r>
        <w:r>
          <w:rPr>
            <w:noProof/>
            <w:webHidden/>
          </w:rPr>
          <w:t>28</w:t>
        </w:r>
        <w:r>
          <w:rPr>
            <w:noProof/>
            <w:webHidden/>
          </w:rPr>
          <w:fldChar w:fldCharType="end"/>
        </w:r>
      </w:hyperlink>
    </w:p>
    <w:p w14:paraId="4E530C90" w14:textId="660EA83E"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5" w:anchor="_Toc78552290" w:history="1">
        <w:r w:rsidRPr="00044C08">
          <w:rPr>
            <w:rStyle w:val="Siuktni"/>
            <w:noProof/>
          </w:rPr>
          <w:t>Hình 4.3 Khối cảm biến dùng cho mạch mô phỏng</w:t>
        </w:r>
        <w:r>
          <w:rPr>
            <w:noProof/>
            <w:webHidden/>
          </w:rPr>
          <w:tab/>
        </w:r>
        <w:r>
          <w:rPr>
            <w:noProof/>
            <w:webHidden/>
          </w:rPr>
          <w:fldChar w:fldCharType="begin"/>
        </w:r>
        <w:r>
          <w:rPr>
            <w:noProof/>
            <w:webHidden/>
          </w:rPr>
          <w:instrText xml:space="preserve"> PAGEREF _Toc78552290 \h </w:instrText>
        </w:r>
        <w:r>
          <w:rPr>
            <w:noProof/>
            <w:webHidden/>
          </w:rPr>
        </w:r>
        <w:r>
          <w:rPr>
            <w:noProof/>
            <w:webHidden/>
          </w:rPr>
          <w:fldChar w:fldCharType="separate"/>
        </w:r>
        <w:r>
          <w:rPr>
            <w:noProof/>
            <w:webHidden/>
          </w:rPr>
          <w:t>29</w:t>
        </w:r>
        <w:r>
          <w:rPr>
            <w:noProof/>
            <w:webHidden/>
          </w:rPr>
          <w:fldChar w:fldCharType="end"/>
        </w:r>
      </w:hyperlink>
    </w:p>
    <w:p w14:paraId="6315C115" w14:textId="7C0D3BE4"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6" w:anchor="_Toc78552291" w:history="1">
        <w:r w:rsidRPr="00044C08">
          <w:rPr>
            <w:rStyle w:val="Siuktni"/>
            <w:noProof/>
          </w:rPr>
          <w:t>Hình 4.4 Driver L293 sử dụng cho mô phỏng</w:t>
        </w:r>
        <w:r>
          <w:rPr>
            <w:noProof/>
            <w:webHidden/>
          </w:rPr>
          <w:tab/>
        </w:r>
        <w:r>
          <w:rPr>
            <w:noProof/>
            <w:webHidden/>
          </w:rPr>
          <w:fldChar w:fldCharType="begin"/>
        </w:r>
        <w:r>
          <w:rPr>
            <w:noProof/>
            <w:webHidden/>
          </w:rPr>
          <w:instrText xml:space="preserve"> PAGEREF _Toc78552291 \h </w:instrText>
        </w:r>
        <w:r>
          <w:rPr>
            <w:noProof/>
            <w:webHidden/>
          </w:rPr>
        </w:r>
        <w:r>
          <w:rPr>
            <w:noProof/>
            <w:webHidden/>
          </w:rPr>
          <w:fldChar w:fldCharType="separate"/>
        </w:r>
        <w:r>
          <w:rPr>
            <w:noProof/>
            <w:webHidden/>
          </w:rPr>
          <w:t>29</w:t>
        </w:r>
        <w:r>
          <w:rPr>
            <w:noProof/>
            <w:webHidden/>
          </w:rPr>
          <w:fldChar w:fldCharType="end"/>
        </w:r>
      </w:hyperlink>
    </w:p>
    <w:p w14:paraId="549D3B7D" w14:textId="7EF26693"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7" w:anchor="_Toc78552292" w:history="1">
        <w:r w:rsidRPr="00044C08">
          <w:rPr>
            <w:rStyle w:val="Siuktni"/>
            <w:noProof/>
          </w:rPr>
          <w:t>Hình 4.5 Motor DC trái và phải</w:t>
        </w:r>
        <w:r>
          <w:rPr>
            <w:noProof/>
            <w:webHidden/>
          </w:rPr>
          <w:tab/>
        </w:r>
        <w:r>
          <w:rPr>
            <w:noProof/>
            <w:webHidden/>
          </w:rPr>
          <w:fldChar w:fldCharType="begin"/>
        </w:r>
        <w:r>
          <w:rPr>
            <w:noProof/>
            <w:webHidden/>
          </w:rPr>
          <w:instrText xml:space="preserve"> PAGEREF _Toc78552292 \h </w:instrText>
        </w:r>
        <w:r>
          <w:rPr>
            <w:noProof/>
            <w:webHidden/>
          </w:rPr>
        </w:r>
        <w:r>
          <w:rPr>
            <w:noProof/>
            <w:webHidden/>
          </w:rPr>
          <w:fldChar w:fldCharType="separate"/>
        </w:r>
        <w:r>
          <w:rPr>
            <w:noProof/>
            <w:webHidden/>
          </w:rPr>
          <w:t>29</w:t>
        </w:r>
        <w:r>
          <w:rPr>
            <w:noProof/>
            <w:webHidden/>
          </w:rPr>
          <w:fldChar w:fldCharType="end"/>
        </w:r>
      </w:hyperlink>
    </w:p>
    <w:p w14:paraId="2F0003BA" w14:textId="1487552D"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8" w:anchor="_Toc78552293" w:history="1">
        <w:r w:rsidRPr="00044C08">
          <w:rPr>
            <w:rStyle w:val="Siuktni"/>
            <w:noProof/>
          </w:rPr>
          <w:t>Hình 4.6 Màn hình LCD kích thước 16x2</w:t>
        </w:r>
        <w:r>
          <w:rPr>
            <w:noProof/>
            <w:webHidden/>
          </w:rPr>
          <w:tab/>
        </w:r>
        <w:r>
          <w:rPr>
            <w:noProof/>
            <w:webHidden/>
          </w:rPr>
          <w:fldChar w:fldCharType="begin"/>
        </w:r>
        <w:r>
          <w:rPr>
            <w:noProof/>
            <w:webHidden/>
          </w:rPr>
          <w:instrText xml:space="preserve"> PAGEREF _Toc78552293 \h </w:instrText>
        </w:r>
        <w:r>
          <w:rPr>
            <w:noProof/>
            <w:webHidden/>
          </w:rPr>
        </w:r>
        <w:r>
          <w:rPr>
            <w:noProof/>
            <w:webHidden/>
          </w:rPr>
          <w:fldChar w:fldCharType="separate"/>
        </w:r>
        <w:r>
          <w:rPr>
            <w:noProof/>
            <w:webHidden/>
          </w:rPr>
          <w:t>30</w:t>
        </w:r>
        <w:r>
          <w:rPr>
            <w:noProof/>
            <w:webHidden/>
          </w:rPr>
          <w:fldChar w:fldCharType="end"/>
        </w:r>
      </w:hyperlink>
    </w:p>
    <w:p w14:paraId="2E9BBDD4" w14:textId="3EFAC63D"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294" w:history="1">
        <w:r w:rsidRPr="00044C08">
          <w:rPr>
            <w:rStyle w:val="Siuktni"/>
            <w:noProof/>
          </w:rPr>
          <w:t>Hình 4.7 Kết quả mô phỏng khi có 3 cảm biến phía trái phát hiện line và 2 cảm biến phía phải không phát hiện line</w:t>
        </w:r>
        <w:r>
          <w:rPr>
            <w:noProof/>
            <w:webHidden/>
          </w:rPr>
          <w:tab/>
        </w:r>
        <w:r>
          <w:rPr>
            <w:noProof/>
            <w:webHidden/>
          </w:rPr>
          <w:fldChar w:fldCharType="begin"/>
        </w:r>
        <w:r>
          <w:rPr>
            <w:noProof/>
            <w:webHidden/>
          </w:rPr>
          <w:instrText xml:space="preserve"> PAGEREF _Toc78552294 \h </w:instrText>
        </w:r>
        <w:r>
          <w:rPr>
            <w:noProof/>
            <w:webHidden/>
          </w:rPr>
        </w:r>
        <w:r>
          <w:rPr>
            <w:noProof/>
            <w:webHidden/>
          </w:rPr>
          <w:fldChar w:fldCharType="separate"/>
        </w:r>
        <w:r>
          <w:rPr>
            <w:noProof/>
            <w:webHidden/>
          </w:rPr>
          <w:t>30</w:t>
        </w:r>
        <w:r>
          <w:rPr>
            <w:noProof/>
            <w:webHidden/>
          </w:rPr>
          <w:fldChar w:fldCharType="end"/>
        </w:r>
      </w:hyperlink>
    </w:p>
    <w:p w14:paraId="27CE3DE4" w14:textId="57BBE6C0"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39" w:anchor="_Toc78552295" w:history="1">
        <w:r w:rsidRPr="00044C08">
          <w:rPr>
            <w:rStyle w:val="Siuktni"/>
            <w:noProof/>
          </w:rPr>
          <w:t>Hình 4.8 Kết quả mô phỏng cho trường hợp chỉ có 3 cảm biến chính giữa phát hiện line</w:t>
        </w:r>
        <w:r>
          <w:rPr>
            <w:noProof/>
            <w:webHidden/>
          </w:rPr>
          <w:tab/>
        </w:r>
        <w:r>
          <w:rPr>
            <w:noProof/>
            <w:webHidden/>
          </w:rPr>
          <w:fldChar w:fldCharType="begin"/>
        </w:r>
        <w:r>
          <w:rPr>
            <w:noProof/>
            <w:webHidden/>
          </w:rPr>
          <w:instrText xml:space="preserve"> PAGEREF _Toc78552295 \h </w:instrText>
        </w:r>
        <w:r>
          <w:rPr>
            <w:noProof/>
            <w:webHidden/>
          </w:rPr>
        </w:r>
        <w:r>
          <w:rPr>
            <w:noProof/>
            <w:webHidden/>
          </w:rPr>
          <w:fldChar w:fldCharType="separate"/>
        </w:r>
        <w:r>
          <w:rPr>
            <w:noProof/>
            <w:webHidden/>
          </w:rPr>
          <w:t>30</w:t>
        </w:r>
        <w:r>
          <w:rPr>
            <w:noProof/>
            <w:webHidden/>
          </w:rPr>
          <w:fldChar w:fldCharType="end"/>
        </w:r>
      </w:hyperlink>
    </w:p>
    <w:p w14:paraId="2E291F6F" w14:textId="1E0971D8"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40" w:anchor="_Toc78552296" w:history="1">
        <w:r w:rsidRPr="00044C08">
          <w:rPr>
            <w:rStyle w:val="Siuktni"/>
            <w:noProof/>
          </w:rPr>
          <w:t>Hình 4.9 Kết quả mô phỏng khi tất cả cảm biến đồng thời phát hiện line</w:t>
        </w:r>
        <w:r>
          <w:rPr>
            <w:noProof/>
            <w:webHidden/>
          </w:rPr>
          <w:tab/>
        </w:r>
        <w:r>
          <w:rPr>
            <w:noProof/>
            <w:webHidden/>
          </w:rPr>
          <w:fldChar w:fldCharType="begin"/>
        </w:r>
        <w:r>
          <w:rPr>
            <w:noProof/>
            <w:webHidden/>
          </w:rPr>
          <w:instrText xml:space="preserve"> PAGEREF _Toc78552296 \h </w:instrText>
        </w:r>
        <w:r>
          <w:rPr>
            <w:noProof/>
            <w:webHidden/>
          </w:rPr>
        </w:r>
        <w:r>
          <w:rPr>
            <w:noProof/>
            <w:webHidden/>
          </w:rPr>
          <w:fldChar w:fldCharType="separate"/>
        </w:r>
        <w:r>
          <w:rPr>
            <w:noProof/>
            <w:webHidden/>
          </w:rPr>
          <w:t>31</w:t>
        </w:r>
        <w:r>
          <w:rPr>
            <w:noProof/>
            <w:webHidden/>
          </w:rPr>
          <w:fldChar w:fldCharType="end"/>
        </w:r>
      </w:hyperlink>
    </w:p>
    <w:p w14:paraId="7AA7A35D" w14:textId="25327694"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r:id="rId41" w:anchor="_Toc78552297" w:history="1">
        <w:r w:rsidRPr="00044C08">
          <w:rPr>
            <w:rStyle w:val="Siuktni"/>
            <w:noProof/>
          </w:rPr>
          <w:t>Hình 4.10 Kết quả mô phỏng khi xe đi qua đủ số lượng điểm dừng</w:t>
        </w:r>
        <w:r>
          <w:rPr>
            <w:noProof/>
            <w:webHidden/>
          </w:rPr>
          <w:tab/>
        </w:r>
        <w:r>
          <w:rPr>
            <w:noProof/>
            <w:webHidden/>
          </w:rPr>
          <w:fldChar w:fldCharType="begin"/>
        </w:r>
        <w:r>
          <w:rPr>
            <w:noProof/>
            <w:webHidden/>
          </w:rPr>
          <w:instrText xml:space="preserve"> PAGEREF _Toc78552297 \h </w:instrText>
        </w:r>
        <w:r>
          <w:rPr>
            <w:noProof/>
            <w:webHidden/>
          </w:rPr>
        </w:r>
        <w:r>
          <w:rPr>
            <w:noProof/>
            <w:webHidden/>
          </w:rPr>
          <w:fldChar w:fldCharType="separate"/>
        </w:r>
        <w:r>
          <w:rPr>
            <w:noProof/>
            <w:webHidden/>
          </w:rPr>
          <w:t>31</w:t>
        </w:r>
        <w:r>
          <w:rPr>
            <w:noProof/>
            <w:webHidden/>
          </w:rPr>
          <w:fldChar w:fldCharType="end"/>
        </w:r>
      </w:hyperlink>
    </w:p>
    <w:p w14:paraId="0C330FEA" w14:textId="02DD3670"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298" w:history="1">
        <w:r w:rsidRPr="00044C08">
          <w:rPr>
            <w:rStyle w:val="Siuktni"/>
            <w:noProof/>
          </w:rPr>
          <w:t>Hình 5.1 Sản phẩm xe dò line thực tế</w:t>
        </w:r>
        <w:r>
          <w:rPr>
            <w:noProof/>
            <w:webHidden/>
          </w:rPr>
          <w:tab/>
        </w:r>
        <w:r>
          <w:rPr>
            <w:noProof/>
            <w:webHidden/>
          </w:rPr>
          <w:fldChar w:fldCharType="begin"/>
        </w:r>
        <w:r>
          <w:rPr>
            <w:noProof/>
            <w:webHidden/>
          </w:rPr>
          <w:instrText xml:space="preserve"> PAGEREF _Toc78552298 \h </w:instrText>
        </w:r>
        <w:r>
          <w:rPr>
            <w:noProof/>
            <w:webHidden/>
          </w:rPr>
        </w:r>
        <w:r>
          <w:rPr>
            <w:noProof/>
            <w:webHidden/>
          </w:rPr>
          <w:fldChar w:fldCharType="separate"/>
        </w:r>
        <w:r>
          <w:rPr>
            <w:noProof/>
            <w:webHidden/>
          </w:rPr>
          <w:t>32</w:t>
        </w:r>
        <w:r>
          <w:rPr>
            <w:noProof/>
            <w:webHidden/>
          </w:rPr>
          <w:fldChar w:fldCharType="end"/>
        </w:r>
      </w:hyperlink>
    </w:p>
    <w:p w14:paraId="40C9AC32" w14:textId="1DF6317E" w:rsidR="00FA6BA4" w:rsidRDefault="001D0ED3" w:rsidP="00C576C0">
      <w:pPr>
        <w:ind w:firstLine="0"/>
      </w:pPr>
      <w:r>
        <w:fldChar w:fldCharType="end"/>
      </w:r>
    </w:p>
    <w:p w14:paraId="79FAF8E1" w14:textId="77777777" w:rsidR="00FA6BA4" w:rsidRDefault="00FA6BA4">
      <w:pPr>
        <w:spacing w:before="0" w:after="200" w:line="276" w:lineRule="auto"/>
        <w:ind w:firstLine="0"/>
        <w:jc w:val="left"/>
      </w:pPr>
      <w:r>
        <w:br w:type="page"/>
      </w:r>
    </w:p>
    <w:p w14:paraId="4516853E" w14:textId="77777777" w:rsidR="002D0852" w:rsidRDefault="002B3201" w:rsidP="00A66C76">
      <w:pPr>
        <w:pStyle w:val="u1"/>
        <w:numPr>
          <w:ilvl w:val="0"/>
          <w:numId w:val="0"/>
        </w:numPr>
        <w:rPr>
          <w:noProof/>
        </w:rPr>
      </w:pPr>
      <w:bookmarkStart w:id="7" w:name="_Toc77285364"/>
      <w:bookmarkStart w:id="8" w:name="_Toc78552217"/>
      <w:r>
        <w:lastRenderedPageBreak/>
        <w:t xml:space="preserve">DANH </w:t>
      </w:r>
      <w:r w:rsidR="005E7B35">
        <w:t>MỤC</w:t>
      </w:r>
      <w:r>
        <w:t xml:space="preserve"> BẢNG BIỂU</w:t>
      </w:r>
      <w:bookmarkEnd w:id="7"/>
      <w:bookmarkEnd w:id="8"/>
      <w:r w:rsidR="00A66C76">
        <w:fldChar w:fldCharType="begin"/>
      </w:r>
      <w:r w:rsidR="00A66C76">
        <w:instrText xml:space="preserve"> TOC \h \z \c "Bảng" </w:instrText>
      </w:r>
      <w:r w:rsidR="00A66C76">
        <w:fldChar w:fldCharType="separate"/>
      </w:r>
    </w:p>
    <w:p w14:paraId="0C028207" w14:textId="47667E26"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299" w:history="1">
        <w:r w:rsidRPr="00371B15">
          <w:rPr>
            <w:rStyle w:val="Siuktni"/>
            <w:noProof/>
          </w:rPr>
          <w:t>Bảng 2.1 Bảng phân công nhiệm vụ nhóm II</w:t>
        </w:r>
        <w:r>
          <w:rPr>
            <w:noProof/>
            <w:webHidden/>
          </w:rPr>
          <w:tab/>
        </w:r>
        <w:r>
          <w:rPr>
            <w:noProof/>
            <w:webHidden/>
          </w:rPr>
          <w:fldChar w:fldCharType="begin"/>
        </w:r>
        <w:r>
          <w:rPr>
            <w:noProof/>
            <w:webHidden/>
          </w:rPr>
          <w:instrText xml:space="preserve"> PAGEREF _Toc78552299 \h </w:instrText>
        </w:r>
        <w:r>
          <w:rPr>
            <w:noProof/>
            <w:webHidden/>
          </w:rPr>
        </w:r>
        <w:r>
          <w:rPr>
            <w:noProof/>
            <w:webHidden/>
          </w:rPr>
          <w:fldChar w:fldCharType="separate"/>
        </w:r>
        <w:r>
          <w:rPr>
            <w:noProof/>
            <w:webHidden/>
          </w:rPr>
          <w:t>10</w:t>
        </w:r>
        <w:r>
          <w:rPr>
            <w:noProof/>
            <w:webHidden/>
          </w:rPr>
          <w:fldChar w:fldCharType="end"/>
        </w:r>
      </w:hyperlink>
    </w:p>
    <w:p w14:paraId="57430C9A" w14:textId="6B918209"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300" w:history="1">
        <w:r w:rsidRPr="00371B15">
          <w:rPr>
            <w:rStyle w:val="Siuktni"/>
            <w:noProof/>
          </w:rPr>
          <w:t>Bảng 3.1 Thông số động cơ Motor Yellow 3-12VDC 2 Flats Shaft</w:t>
        </w:r>
        <w:r>
          <w:rPr>
            <w:noProof/>
            <w:webHidden/>
          </w:rPr>
          <w:tab/>
        </w:r>
        <w:r>
          <w:rPr>
            <w:noProof/>
            <w:webHidden/>
          </w:rPr>
          <w:fldChar w:fldCharType="begin"/>
        </w:r>
        <w:r>
          <w:rPr>
            <w:noProof/>
            <w:webHidden/>
          </w:rPr>
          <w:instrText xml:space="preserve"> PAGEREF _Toc78552300 \h </w:instrText>
        </w:r>
        <w:r>
          <w:rPr>
            <w:noProof/>
            <w:webHidden/>
          </w:rPr>
        </w:r>
        <w:r>
          <w:rPr>
            <w:noProof/>
            <w:webHidden/>
          </w:rPr>
          <w:fldChar w:fldCharType="separate"/>
        </w:r>
        <w:r>
          <w:rPr>
            <w:noProof/>
            <w:webHidden/>
          </w:rPr>
          <w:t>16</w:t>
        </w:r>
        <w:r>
          <w:rPr>
            <w:noProof/>
            <w:webHidden/>
          </w:rPr>
          <w:fldChar w:fldCharType="end"/>
        </w:r>
      </w:hyperlink>
    </w:p>
    <w:p w14:paraId="4247436A" w14:textId="31491C73"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301" w:history="1">
        <w:r w:rsidRPr="00371B15">
          <w:rPr>
            <w:rStyle w:val="Siuktni"/>
            <w:noProof/>
          </w:rPr>
          <w:t>Bảng 3.2 Bảng so sánh Module 5 cặp LED hồng ngoại và Module hồng ngoại V3</w:t>
        </w:r>
        <w:r>
          <w:rPr>
            <w:noProof/>
            <w:webHidden/>
          </w:rPr>
          <w:tab/>
        </w:r>
        <w:r>
          <w:rPr>
            <w:noProof/>
            <w:webHidden/>
          </w:rPr>
          <w:fldChar w:fldCharType="begin"/>
        </w:r>
        <w:r>
          <w:rPr>
            <w:noProof/>
            <w:webHidden/>
          </w:rPr>
          <w:instrText xml:space="preserve"> PAGEREF _Toc78552301 \h </w:instrText>
        </w:r>
        <w:r>
          <w:rPr>
            <w:noProof/>
            <w:webHidden/>
          </w:rPr>
        </w:r>
        <w:r>
          <w:rPr>
            <w:noProof/>
            <w:webHidden/>
          </w:rPr>
          <w:fldChar w:fldCharType="separate"/>
        </w:r>
        <w:r>
          <w:rPr>
            <w:noProof/>
            <w:webHidden/>
          </w:rPr>
          <w:t>19</w:t>
        </w:r>
        <w:r>
          <w:rPr>
            <w:noProof/>
            <w:webHidden/>
          </w:rPr>
          <w:fldChar w:fldCharType="end"/>
        </w:r>
      </w:hyperlink>
    </w:p>
    <w:p w14:paraId="42F220AF" w14:textId="7434FD0F"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302" w:history="1">
        <w:r w:rsidRPr="00371B15">
          <w:rPr>
            <w:rStyle w:val="Siuktni"/>
            <w:noProof/>
          </w:rPr>
          <w:t>Bảng 5.1 Test case 1</w:t>
        </w:r>
        <w:r>
          <w:rPr>
            <w:noProof/>
            <w:webHidden/>
          </w:rPr>
          <w:tab/>
        </w:r>
        <w:r>
          <w:rPr>
            <w:noProof/>
            <w:webHidden/>
          </w:rPr>
          <w:fldChar w:fldCharType="begin"/>
        </w:r>
        <w:r>
          <w:rPr>
            <w:noProof/>
            <w:webHidden/>
          </w:rPr>
          <w:instrText xml:space="preserve"> PAGEREF _Toc78552302 \h </w:instrText>
        </w:r>
        <w:r>
          <w:rPr>
            <w:noProof/>
            <w:webHidden/>
          </w:rPr>
        </w:r>
        <w:r>
          <w:rPr>
            <w:noProof/>
            <w:webHidden/>
          </w:rPr>
          <w:fldChar w:fldCharType="separate"/>
        </w:r>
        <w:r>
          <w:rPr>
            <w:noProof/>
            <w:webHidden/>
          </w:rPr>
          <w:t>33</w:t>
        </w:r>
        <w:r>
          <w:rPr>
            <w:noProof/>
            <w:webHidden/>
          </w:rPr>
          <w:fldChar w:fldCharType="end"/>
        </w:r>
      </w:hyperlink>
    </w:p>
    <w:p w14:paraId="5DDCB7FB" w14:textId="73D0B336"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303" w:history="1">
        <w:r w:rsidRPr="00371B15">
          <w:rPr>
            <w:rStyle w:val="Siuktni"/>
            <w:noProof/>
          </w:rPr>
          <w:t>Bảng 5.2 Test case 2</w:t>
        </w:r>
        <w:r>
          <w:rPr>
            <w:noProof/>
            <w:webHidden/>
          </w:rPr>
          <w:tab/>
        </w:r>
        <w:r>
          <w:rPr>
            <w:noProof/>
            <w:webHidden/>
          </w:rPr>
          <w:fldChar w:fldCharType="begin"/>
        </w:r>
        <w:r>
          <w:rPr>
            <w:noProof/>
            <w:webHidden/>
          </w:rPr>
          <w:instrText xml:space="preserve"> PAGEREF _Toc78552303 \h </w:instrText>
        </w:r>
        <w:r>
          <w:rPr>
            <w:noProof/>
            <w:webHidden/>
          </w:rPr>
        </w:r>
        <w:r>
          <w:rPr>
            <w:noProof/>
            <w:webHidden/>
          </w:rPr>
          <w:fldChar w:fldCharType="separate"/>
        </w:r>
        <w:r>
          <w:rPr>
            <w:noProof/>
            <w:webHidden/>
          </w:rPr>
          <w:t>34</w:t>
        </w:r>
        <w:r>
          <w:rPr>
            <w:noProof/>
            <w:webHidden/>
          </w:rPr>
          <w:fldChar w:fldCharType="end"/>
        </w:r>
      </w:hyperlink>
    </w:p>
    <w:p w14:paraId="778B134A" w14:textId="55D34A16"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304" w:history="1">
        <w:r w:rsidRPr="00371B15">
          <w:rPr>
            <w:rStyle w:val="Siuktni"/>
            <w:noProof/>
          </w:rPr>
          <w:t>Bảng 5.3 Test case 3</w:t>
        </w:r>
        <w:r>
          <w:rPr>
            <w:noProof/>
            <w:webHidden/>
          </w:rPr>
          <w:tab/>
        </w:r>
        <w:r>
          <w:rPr>
            <w:noProof/>
            <w:webHidden/>
          </w:rPr>
          <w:fldChar w:fldCharType="begin"/>
        </w:r>
        <w:r>
          <w:rPr>
            <w:noProof/>
            <w:webHidden/>
          </w:rPr>
          <w:instrText xml:space="preserve"> PAGEREF _Toc78552304 \h </w:instrText>
        </w:r>
        <w:r>
          <w:rPr>
            <w:noProof/>
            <w:webHidden/>
          </w:rPr>
        </w:r>
        <w:r>
          <w:rPr>
            <w:noProof/>
            <w:webHidden/>
          </w:rPr>
          <w:fldChar w:fldCharType="separate"/>
        </w:r>
        <w:r>
          <w:rPr>
            <w:noProof/>
            <w:webHidden/>
          </w:rPr>
          <w:t>34</w:t>
        </w:r>
        <w:r>
          <w:rPr>
            <w:noProof/>
            <w:webHidden/>
          </w:rPr>
          <w:fldChar w:fldCharType="end"/>
        </w:r>
      </w:hyperlink>
    </w:p>
    <w:p w14:paraId="2D6FE86F" w14:textId="119057E7" w:rsidR="002D0852" w:rsidRDefault="002D0852">
      <w:pPr>
        <w:pStyle w:val="Banghinhminhhoa"/>
        <w:tabs>
          <w:tab w:val="right" w:leader="dot" w:pos="9061"/>
        </w:tabs>
        <w:rPr>
          <w:rFonts w:asciiTheme="minorHAnsi" w:eastAsiaTheme="minorEastAsia" w:hAnsiTheme="minorHAnsi" w:cstheme="minorBidi"/>
          <w:noProof/>
          <w:kern w:val="0"/>
          <w:sz w:val="22"/>
          <w:szCs w:val="22"/>
        </w:rPr>
      </w:pPr>
      <w:hyperlink w:anchor="_Toc78552305" w:history="1">
        <w:r w:rsidRPr="00371B15">
          <w:rPr>
            <w:rStyle w:val="Siuktni"/>
            <w:noProof/>
          </w:rPr>
          <w:t>Bảng 5.4 Test case 4</w:t>
        </w:r>
        <w:r>
          <w:rPr>
            <w:noProof/>
            <w:webHidden/>
          </w:rPr>
          <w:tab/>
        </w:r>
        <w:r>
          <w:rPr>
            <w:noProof/>
            <w:webHidden/>
          </w:rPr>
          <w:fldChar w:fldCharType="begin"/>
        </w:r>
        <w:r>
          <w:rPr>
            <w:noProof/>
            <w:webHidden/>
          </w:rPr>
          <w:instrText xml:space="preserve"> PAGEREF _Toc78552305 \h </w:instrText>
        </w:r>
        <w:r>
          <w:rPr>
            <w:noProof/>
            <w:webHidden/>
          </w:rPr>
        </w:r>
        <w:r>
          <w:rPr>
            <w:noProof/>
            <w:webHidden/>
          </w:rPr>
          <w:fldChar w:fldCharType="separate"/>
        </w:r>
        <w:r>
          <w:rPr>
            <w:noProof/>
            <w:webHidden/>
          </w:rPr>
          <w:t>35</w:t>
        </w:r>
        <w:r>
          <w:rPr>
            <w:noProof/>
            <w:webHidden/>
          </w:rPr>
          <w:fldChar w:fldCharType="end"/>
        </w:r>
      </w:hyperlink>
    </w:p>
    <w:p w14:paraId="7BB5007D" w14:textId="0BA04E57" w:rsidR="005E7B35" w:rsidRDefault="00A66C76">
      <w:pPr>
        <w:spacing w:before="0" w:after="200" w:line="276" w:lineRule="auto"/>
        <w:ind w:firstLine="0"/>
        <w:jc w:val="left"/>
      </w:pPr>
      <w:r>
        <w:fldChar w:fldCharType="end"/>
      </w:r>
    </w:p>
    <w:p w14:paraId="1FEA200C" w14:textId="52B7706C" w:rsidR="00A66C76" w:rsidRDefault="00A66C76">
      <w:pPr>
        <w:spacing w:before="0" w:after="200" w:line="276" w:lineRule="auto"/>
        <w:ind w:firstLine="0"/>
        <w:jc w:val="left"/>
      </w:pPr>
    </w:p>
    <w:p w14:paraId="6260C390" w14:textId="5DAD71CA" w:rsidR="00A66C76" w:rsidRDefault="00A66C76">
      <w:pPr>
        <w:spacing w:before="0" w:after="200" w:line="276" w:lineRule="auto"/>
        <w:ind w:firstLine="0"/>
        <w:jc w:val="left"/>
      </w:pPr>
    </w:p>
    <w:p w14:paraId="61F3410D" w14:textId="6E53B914" w:rsidR="00B264D7" w:rsidRDefault="00B264D7">
      <w:pPr>
        <w:spacing w:before="0" w:after="200" w:line="276" w:lineRule="auto"/>
        <w:ind w:firstLine="0"/>
        <w:jc w:val="left"/>
      </w:pPr>
    </w:p>
    <w:p w14:paraId="1CF038D1" w14:textId="46C069D7" w:rsidR="00B264D7" w:rsidRDefault="00B264D7">
      <w:pPr>
        <w:spacing w:before="0" w:after="200" w:line="276" w:lineRule="auto"/>
        <w:ind w:firstLine="0"/>
        <w:jc w:val="left"/>
      </w:pPr>
    </w:p>
    <w:p w14:paraId="5EA9349F" w14:textId="1DA0A80B" w:rsidR="00B264D7" w:rsidRDefault="00B264D7">
      <w:pPr>
        <w:spacing w:before="0" w:after="200" w:line="276" w:lineRule="auto"/>
        <w:ind w:firstLine="0"/>
        <w:jc w:val="left"/>
      </w:pPr>
    </w:p>
    <w:p w14:paraId="375B73E8" w14:textId="7D2CBCD7" w:rsidR="00B264D7" w:rsidRDefault="00B264D7">
      <w:pPr>
        <w:spacing w:before="0" w:after="200" w:line="276" w:lineRule="auto"/>
        <w:ind w:firstLine="0"/>
        <w:jc w:val="left"/>
      </w:pPr>
    </w:p>
    <w:p w14:paraId="38558642" w14:textId="445A184E" w:rsidR="00B264D7" w:rsidRDefault="00B264D7">
      <w:pPr>
        <w:spacing w:before="0" w:after="200" w:line="276" w:lineRule="auto"/>
        <w:ind w:firstLine="0"/>
        <w:jc w:val="left"/>
      </w:pPr>
    </w:p>
    <w:p w14:paraId="4F634BFD" w14:textId="45F4B90B" w:rsidR="00B264D7" w:rsidRDefault="00B264D7">
      <w:pPr>
        <w:spacing w:before="0" w:after="200" w:line="276" w:lineRule="auto"/>
        <w:ind w:firstLine="0"/>
        <w:jc w:val="left"/>
      </w:pPr>
    </w:p>
    <w:p w14:paraId="586BA5C6" w14:textId="3305FB06" w:rsidR="00B264D7" w:rsidRDefault="00B264D7">
      <w:pPr>
        <w:spacing w:before="0" w:after="200" w:line="276" w:lineRule="auto"/>
        <w:ind w:firstLine="0"/>
        <w:jc w:val="left"/>
      </w:pPr>
    </w:p>
    <w:p w14:paraId="077BF23F" w14:textId="1945476B" w:rsidR="00B264D7" w:rsidRDefault="00B264D7">
      <w:pPr>
        <w:spacing w:before="0" w:after="200" w:line="276" w:lineRule="auto"/>
        <w:ind w:firstLine="0"/>
        <w:jc w:val="left"/>
      </w:pPr>
    </w:p>
    <w:p w14:paraId="11D1A1A6" w14:textId="20FF5F83" w:rsidR="00B264D7" w:rsidRDefault="00B264D7">
      <w:pPr>
        <w:spacing w:before="0" w:after="200" w:line="276" w:lineRule="auto"/>
        <w:ind w:firstLine="0"/>
        <w:jc w:val="left"/>
      </w:pPr>
    </w:p>
    <w:p w14:paraId="7FFFE7F2" w14:textId="5434E6A9" w:rsidR="00B264D7" w:rsidRDefault="00B264D7">
      <w:pPr>
        <w:spacing w:before="0" w:after="200" w:line="276" w:lineRule="auto"/>
        <w:ind w:firstLine="0"/>
        <w:jc w:val="left"/>
      </w:pPr>
    </w:p>
    <w:p w14:paraId="0C81B997" w14:textId="48E1DF50" w:rsidR="00B264D7" w:rsidRDefault="00B264D7">
      <w:pPr>
        <w:spacing w:before="0" w:after="200" w:line="276" w:lineRule="auto"/>
        <w:ind w:firstLine="0"/>
        <w:jc w:val="left"/>
      </w:pPr>
    </w:p>
    <w:p w14:paraId="1C40CC91" w14:textId="30033118" w:rsidR="00B264D7" w:rsidRDefault="00B264D7">
      <w:pPr>
        <w:spacing w:before="0" w:after="200" w:line="276" w:lineRule="auto"/>
        <w:ind w:firstLine="0"/>
        <w:jc w:val="left"/>
      </w:pPr>
    </w:p>
    <w:p w14:paraId="057F457B" w14:textId="76BAF169" w:rsidR="00B264D7" w:rsidRDefault="00B264D7">
      <w:pPr>
        <w:spacing w:before="0" w:after="200" w:line="276" w:lineRule="auto"/>
        <w:ind w:firstLine="0"/>
        <w:jc w:val="left"/>
      </w:pPr>
    </w:p>
    <w:p w14:paraId="27C39B83" w14:textId="77777777" w:rsidR="00CB5023" w:rsidRDefault="00CB5023">
      <w:pPr>
        <w:spacing w:before="0" w:after="200" w:line="276" w:lineRule="auto"/>
        <w:jc w:val="left"/>
        <w:sectPr w:rsidR="00CB5023" w:rsidSect="00F23235">
          <w:footerReference w:type="even" r:id="rId42"/>
          <w:footerReference w:type="default" r:id="rId43"/>
          <w:pgSz w:w="11906" w:h="16838" w:code="9"/>
          <w:pgMar w:top="1134" w:right="1134" w:bottom="1418" w:left="1701" w:header="851" w:footer="431" w:gutter="0"/>
          <w:pgNumType w:fmt="lowerRoman" w:start="1"/>
          <w:cols w:space="454"/>
          <w:docGrid w:type="lines" w:linePitch="360"/>
        </w:sectPr>
      </w:pPr>
    </w:p>
    <w:p w14:paraId="671FD205" w14:textId="3EB21488" w:rsidR="00956E46" w:rsidRDefault="002B3201" w:rsidP="00F37920">
      <w:pPr>
        <w:pStyle w:val="u1"/>
      </w:pPr>
      <w:bookmarkStart w:id="9" w:name="_Toc77285366"/>
      <w:bookmarkStart w:id="10" w:name="_Toc78552218"/>
      <w:r>
        <w:lastRenderedPageBreak/>
        <w:t>TỔNG QUAN ĐỀ TÀI</w:t>
      </w:r>
      <w:bookmarkEnd w:id="9"/>
      <w:bookmarkEnd w:id="10"/>
    </w:p>
    <w:p w14:paraId="50CA8769" w14:textId="538B35AE" w:rsidR="00F37920" w:rsidRDefault="00F37920" w:rsidP="00F37920">
      <w:pPr>
        <w:pStyle w:val="u2"/>
      </w:pPr>
      <w:bookmarkStart w:id="11" w:name="_Toc77285367"/>
      <w:bookmarkStart w:id="12" w:name="_Toc78552219"/>
      <w:proofErr w:type="spellStart"/>
      <w:r>
        <w:t>Đặt</w:t>
      </w:r>
      <w:proofErr w:type="spellEnd"/>
      <w:r>
        <w:t xml:space="preserve"> </w:t>
      </w:r>
      <w:proofErr w:type="spellStart"/>
      <w:r>
        <w:t>vấn</w:t>
      </w:r>
      <w:proofErr w:type="spellEnd"/>
      <w:r>
        <w:t xml:space="preserve"> </w:t>
      </w:r>
      <w:proofErr w:type="spellStart"/>
      <w:r>
        <w:t>đề</w:t>
      </w:r>
      <w:bookmarkEnd w:id="11"/>
      <w:bookmarkEnd w:id="12"/>
      <w:proofErr w:type="spellEnd"/>
    </w:p>
    <w:p w14:paraId="2CC80C9D" w14:textId="77777777" w:rsidR="005E7B35" w:rsidRDefault="005E7B35" w:rsidP="005E7B35">
      <w:pPr>
        <w:rPr>
          <w:rFonts w:eastAsia="Times New Roman"/>
          <w:color w:val="000000" w:themeColor="text1"/>
        </w:rPr>
      </w:pPr>
      <w:proofErr w:type="spellStart"/>
      <w:r w:rsidRPr="5EE48CD7">
        <w:t>Ngày</w:t>
      </w:r>
      <w:proofErr w:type="spellEnd"/>
      <w:r w:rsidRPr="5EE48CD7">
        <w:t xml:space="preserve"> nay </w:t>
      </w:r>
      <w:proofErr w:type="spellStart"/>
      <w:r w:rsidRPr="5EE48CD7">
        <w:t>các</w:t>
      </w:r>
      <w:proofErr w:type="spellEnd"/>
      <w:r w:rsidRPr="5EE48CD7">
        <w:t xml:space="preserve"> </w:t>
      </w:r>
      <w:proofErr w:type="spellStart"/>
      <w:r w:rsidRPr="5EE48CD7">
        <w:t>thiết</w:t>
      </w:r>
      <w:proofErr w:type="spellEnd"/>
      <w:r w:rsidRPr="5EE48CD7">
        <w:t xml:space="preserve"> </w:t>
      </w:r>
      <w:proofErr w:type="spellStart"/>
      <w:r w:rsidRPr="5EE48CD7">
        <w:t>bị</w:t>
      </w:r>
      <w:proofErr w:type="spellEnd"/>
      <w:r w:rsidRPr="5EE48CD7">
        <w:t xml:space="preserve"> </w:t>
      </w:r>
      <w:proofErr w:type="spellStart"/>
      <w:r w:rsidRPr="5EE48CD7">
        <w:t>thông</w:t>
      </w:r>
      <w:proofErr w:type="spellEnd"/>
      <w:r w:rsidRPr="5EE48CD7">
        <w:t xml:space="preserve"> </w:t>
      </w:r>
      <w:proofErr w:type="spellStart"/>
      <w:r w:rsidRPr="5EE48CD7">
        <w:t>minh</w:t>
      </w:r>
      <w:proofErr w:type="spellEnd"/>
      <w:r w:rsidRPr="5EE48CD7">
        <w:t xml:space="preserve">, </w:t>
      </w:r>
      <w:proofErr w:type="spellStart"/>
      <w:r w:rsidRPr="5EE48CD7">
        <w:t>được</w:t>
      </w:r>
      <w:proofErr w:type="spellEnd"/>
      <w:r w:rsidRPr="5EE48CD7">
        <w:t xml:space="preserve"> </w:t>
      </w:r>
      <w:proofErr w:type="spellStart"/>
      <w:r w:rsidRPr="5EE48CD7">
        <w:t>điều</w:t>
      </w:r>
      <w:proofErr w:type="spellEnd"/>
      <w:r w:rsidRPr="5EE48CD7">
        <w:t xml:space="preserve"> </w:t>
      </w:r>
      <w:proofErr w:type="spellStart"/>
      <w:r w:rsidRPr="5EE48CD7">
        <w:t>tự</w:t>
      </w:r>
      <w:proofErr w:type="spellEnd"/>
      <w:r w:rsidRPr="5EE48CD7">
        <w:t xml:space="preserve"> </w:t>
      </w:r>
      <w:proofErr w:type="spellStart"/>
      <w:r w:rsidRPr="5EE48CD7">
        <w:t>động</w:t>
      </w:r>
      <w:proofErr w:type="spellEnd"/>
      <w:r w:rsidRPr="5EE48CD7">
        <w:t xml:space="preserve"> </w:t>
      </w:r>
      <w:proofErr w:type="spellStart"/>
      <w:r w:rsidRPr="5EE48CD7">
        <w:t>đóng</w:t>
      </w:r>
      <w:proofErr w:type="spellEnd"/>
      <w:r w:rsidRPr="5EE48CD7">
        <w:t xml:space="preserve"> </w:t>
      </w:r>
      <w:proofErr w:type="spellStart"/>
      <w:r w:rsidRPr="5EE48CD7">
        <w:t>góp</w:t>
      </w:r>
      <w:proofErr w:type="spellEnd"/>
      <w:r w:rsidRPr="5EE48CD7">
        <w:t xml:space="preserve"> </w:t>
      </w:r>
      <w:proofErr w:type="spellStart"/>
      <w:r w:rsidRPr="5EE48CD7">
        <w:t>một</w:t>
      </w:r>
      <w:proofErr w:type="spellEnd"/>
      <w:r w:rsidRPr="5EE48CD7">
        <w:t xml:space="preserve"> </w:t>
      </w:r>
      <w:proofErr w:type="spellStart"/>
      <w:r w:rsidRPr="5EE48CD7">
        <w:t>phần</w:t>
      </w:r>
      <w:proofErr w:type="spellEnd"/>
      <w:r w:rsidRPr="5EE48CD7">
        <w:t xml:space="preserve"> </w:t>
      </w:r>
      <w:proofErr w:type="spellStart"/>
      <w:r w:rsidRPr="5EE48CD7">
        <w:t>rất</w:t>
      </w:r>
      <w:proofErr w:type="spellEnd"/>
      <w:r w:rsidRPr="5EE48CD7">
        <w:t xml:space="preserve"> </w:t>
      </w:r>
      <w:proofErr w:type="spellStart"/>
      <w:r w:rsidRPr="5EE48CD7">
        <w:t>quan</w:t>
      </w:r>
      <w:proofErr w:type="spellEnd"/>
      <w:r w:rsidRPr="5EE48CD7">
        <w:t xml:space="preserve"> </w:t>
      </w:r>
      <w:proofErr w:type="spellStart"/>
      <w:r w:rsidRPr="5EE48CD7">
        <w:t>trọng</w:t>
      </w:r>
      <w:proofErr w:type="spellEnd"/>
      <w:r w:rsidRPr="5EE48CD7">
        <w:t xml:space="preserve"> </w:t>
      </w:r>
      <w:proofErr w:type="spellStart"/>
      <w:r w:rsidRPr="5EE48CD7">
        <w:t>trong</w:t>
      </w:r>
      <w:proofErr w:type="spellEnd"/>
      <w:r w:rsidRPr="5EE48CD7">
        <w:t xml:space="preserve"> </w:t>
      </w:r>
      <w:proofErr w:type="spellStart"/>
      <w:r w:rsidRPr="5EE48CD7">
        <w:t>nhiệm</w:t>
      </w:r>
      <w:proofErr w:type="spellEnd"/>
      <w:r w:rsidRPr="5EE48CD7">
        <w:t xml:space="preserve"> </w:t>
      </w:r>
      <w:proofErr w:type="spellStart"/>
      <w:r w:rsidRPr="5EE48CD7">
        <w:t>vụ</w:t>
      </w:r>
      <w:proofErr w:type="spellEnd"/>
      <w:r w:rsidRPr="5EE48CD7">
        <w:t xml:space="preserve"> </w:t>
      </w:r>
      <w:proofErr w:type="spellStart"/>
      <w:r w:rsidRPr="5EE48CD7">
        <w:t>giúp</w:t>
      </w:r>
      <w:proofErr w:type="spellEnd"/>
      <w:r w:rsidRPr="5EE48CD7">
        <w:t xml:space="preserve"> </w:t>
      </w:r>
      <w:proofErr w:type="spellStart"/>
      <w:r w:rsidRPr="5EE48CD7">
        <w:t>đỡ</w:t>
      </w:r>
      <w:proofErr w:type="spellEnd"/>
      <w:r w:rsidRPr="5EE48CD7">
        <w:t xml:space="preserve"> con </w:t>
      </w:r>
      <w:proofErr w:type="spellStart"/>
      <w:r w:rsidRPr="5EE48CD7">
        <w:t>người</w:t>
      </w:r>
      <w:proofErr w:type="spellEnd"/>
      <w:r w:rsidRPr="5EE48CD7">
        <w:t xml:space="preserve"> </w:t>
      </w:r>
      <w:proofErr w:type="spellStart"/>
      <w:r w:rsidRPr="5EE48CD7">
        <w:t>cải</w:t>
      </w:r>
      <w:proofErr w:type="spellEnd"/>
      <w:r w:rsidRPr="5EE48CD7">
        <w:t xml:space="preserve"> </w:t>
      </w:r>
      <w:proofErr w:type="spellStart"/>
      <w:r w:rsidRPr="5EE48CD7">
        <w:t>thiện</w:t>
      </w:r>
      <w:proofErr w:type="spellEnd"/>
      <w:r w:rsidRPr="5EE48CD7">
        <w:t xml:space="preserve"> </w:t>
      </w:r>
      <w:proofErr w:type="spellStart"/>
      <w:r w:rsidRPr="5EE48CD7">
        <w:t>chất</w:t>
      </w:r>
      <w:proofErr w:type="spellEnd"/>
      <w:r w:rsidRPr="5EE48CD7">
        <w:t xml:space="preserve"> </w:t>
      </w:r>
      <w:proofErr w:type="spellStart"/>
      <w:r w:rsidRPr="5EE48CD7">
        <w:t>lượng</w:t>
      </w:r>
      <w:proofErr w:type="spellEnd"/>
      <w:r w:rsidRPr="5EE48CD7">
        <w:t xml:space="preserve"> </w:t>
      </w:r>
      <w:proofErr w:type="spellStart"/>
      <w:r w:rsidRPr="5EE48CD7">
        <w:t>cuộc</w:t>
      </w:r>
      <w:proofErr w:type="spellEnd"/>
      <w:r w:rsidRPr="5EE48CD7">
        <w:t xml:space="preserve"> </w:t>
      </w:r>
      <w:proofErr w:type="spellStart"/>
      <w:r w:rsidRPr="5EE48CD7">
        <w:t>sống</w:t>
      </w:r>
      <w:proofErr w:type="spellEnd"/>
      <w:r w:rsidRPr="5EE48CD7">
        <w:t xml:space="preserve">, </w:t>
      </w:r>
      <w:proofErr w:type="spellStart"/>
      <w:r w:rsidRPr="5EE48CD7">
        <w:t>trong</w:t>
      </w:r>
      <w:proofErr w:type="spellEnd"/>
      <w:r w:rsidRPr="5EE48CD7">
        <w:t xml:space="preserve"> </w:t>
      </w:r>
      <w:proofErr w:type="spellStart"/>
      <w:r w:rsidRPr="5EE48CD7">
        <w:t>lao</w:t>
      </w:r>
      <w:proofErr w:type="spellEnd"/>
      <w:r w:rsidRPr="5EE48CD7">
        <w:t xml:space="preserve"> </w:t>
      </w:r>
      <w:proofErr w:type="spellStart"/>
      <w:r w:rsidRPr="5EE48CD7">
        <w:t>động</w:t>
      </w:r>
      <w:proofErr w:type="spellEnd"/>
      <w:r w:rsidRPr="5EE48CD7">
        <w:t xml:space="preserve"> </w:t>
      </w:r>
      <w:proofErr w:type="spellStart"/>
      <w:r w:rsidRPr="5EE48CD7">
        <w:t>sản</w:t>
      </w:r>
      <w:proofErr w:type="spellEnd"/>
      <w:r w:rsidRPr="5EE48CD7">
        <w:t xml:space="preserve"> </w:t>
      </w:r>
      <w:proofErr w:type="spellStart"/>
      <w:r w:rsidRPr="5EE48CD7">
        <w:t>xuất</w:t>
      </w:r>
      <w:proofErr w:type="spellEnd"/>
      <w:r w:rsidRPr="5EE48CD7">
        <w:t xml:space="preserve">. </w:t>
      </w:r>
      <w:proofErr w:type="spellStart"/>
      <w:r w:rsidRPr="5EE48CD7">
        <w:t>Có</w:t>
      </w:r>
      <w:proofErr w:type="spellEnd"/>
      <w:r w:rsidRPr="5EE48CD7">
        <w:t xml:space="preserve"> </w:t>
      </w:r>
      <w:proofErr w:type="spellStart"/>
      <w:r w:rsidRPr="5EE48CD7">
        <w:t>thể</w:t>
      </w:r>
      <w:proofErr w:type="spellEnd"/>
      <w:r w:rsidRPr="5EE48CD7">
        <w:t xml:space="preserve"> </w:t>
      </w:r>
      <w:proofErr w:type="spellStart"/>
      <w:r w:rsidRPr="5EE48CD7">
        <w:t>nói</w:t>
      </w:r>
      <w:proofErr w:type="spellEnd"/>
      <w:r w:rsidRPr="5EE48CD7">
        <w:t xml:space="preserve"> </w:t>
      </w:r>
      <w:proofErr w:type="spellStart"/>
      <w:r w:rsidRPr="5EE48CD7">
        <w:t>các</w:t>
      </w:r>
      <w:proofErr w:type="spellEnd"/>
      <w:r w:rsidRPr="5EE48CD7">
        <w:t xml:space="preserve"> </w:t>
      </w:r>
      <w:proofErr w:type="spellStart"/>
      <w:r w:rsidRPr="5EE48CD7">
        <w:t>thiết</w:t>
      </w:r>
      <w:proofErr w:type="spellEnd"/>
      <w:r w:rsidRPr="5EE48CD7">
        <w:t xml:space="preserve"> </w:t>
      </w:r>
      <w:proofErr w:type="spellStart"/>
      <w:r w:rsidRPr="5EE48CD7">
        <w:t>bị</w:t>
      </w:r>
      <w:proofErr w:type="spellEnd"/>
      <w:r w:rsidRPr="5EE48CD7">
        <w:t xml:space="preserve"> </w:t>
      </w:r>
      <w:proofErr w:type="spellStart"/>
      <w:r w:rsidRPr="5EE48CD7">
        <w:t>tự</w:t>
      </w:r>
      <w:proofErr w:type="spellEnd"/>
      <w:r w:rsidRPr="5EE48CD7">
        <w:t xml:space="preserve"> </w:t>
      </w:r>
      <w:proofErr w:type="spellStart"/>
      <w:r w:rsidRPr="5EE48CD7">
        <w:t>động</w:t>
      </w:r>
      <w:proofErr w:type="spellEnd"/>
      <w:r w:rsidRPr="5EE48CD7">
        <w:t xml:space="preserve">, </w:t>
      </w:r>
      <w:proofErr w:type="spellStart"/>
      <w:r w:rsidRPr="5EE48CD7">
        <w:t>những</w:t>
      </w:r>
      <w:proofErr w:type="spellEnd"/>
      <w:r w:rsidRPr="5EE48CD7">
        <w:t xml:space="preserve"> con robot </w:t>
      </w:r>
      <w:proofErr w:type="spellStart"/>
      <w:r w:rsidRPr="5EE48CD7">
        <w:t>thông</w:t>
      </w:r>
      <w:proofErr w:type="spellEnd"/>
      <w:r w:rsidRPr="5EE48CD7">
        <w:t xml:space="preserve"> </w:t>
      </w:r>
      <w:proofErr w:type="spellStart"/>
      <w:r w:rsidRPr="5EE48CD7">
        <w:t>minh</w:t>
      </w:r>
      <w:proofErr w:type="spellEnd"/>
      <w:r w:rsidRPr="5EE48CD7">
        <w:t xml:space="preserve"> </w:t>
      </w:r>
      <w:proofErr w:type="spellStart"/>
      <w:r>
        <w:t>dần</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rsidRPr="5EE48CD7">
        <w:t xml:space="preserve"> </w:t>
      </w:r>
      <w:proofErr w:type="spellStart"/>
      <w:r w:rsidRPr="5EE48CD7">
        <w:t>cuộc</w:t>
      </w:r>
      <w:proofErr w:type="spellEnd"/>
      <w:r w:rsidRPr="5EE48CD7">
        <w:t xml:space="preserve"> </w:t>
      </w:r>
      <w:proofErr w:type="spellStart"/>
      <w:r w:rsidRPr="5EE48CD7">
        <w:t>sống</w:t>
      </w:r>
      <w:proofErr w:type="spellEnd"/>
      <w:r w:rsidRPr="5EE48CD7">
        <w:t xml:space="preserve"> </w:t>
      </w:r>
      <w:proofErr w:type="spellStart"/>
      <w:r w:rsidRPr="5EE48CD7">
        <w:t>của</w:t>
      </w:r>
      <w:proofErr w:type="spellEnd"/>
      <w:r w:rsidRPr="5EE48CD7">
        <w:t xml:space="preserve"> </w:t>
      </w:r>
      <w:proofErr w:type="spellStart"/>
      <w:r w:rsidRPr="5EE48CD7">
        <w:t>chúng</w:t>
      </w:r>
      <w:proofErr w:type="spellEnd"/>
      <w:r w:rsidRPr="5EE48CD7">
        <w:t xml:space="preserve"> ta. </w:t>
      </w:r>
      <w:proofErr w:type="spellStart"/>
      <w:r>
        <w:rPr>
          <w:rFonts w:eastAsia="Times New Roman"/>
          <w:color w:val="000000" w:themeColor="text1"/>
        </w:rPr>
        <w:t>Chính</w:t>
      </w:r>
      <w:proofErr w:type="spellEnd"/>
      <w:r>
        <w:rPr>
          <w:rFonts w:eastAsia="Times New Roman"/>
          <w:color w:val="000000" w:themeColor="text1"/>
        </w:rPr>
        <w:t xml:space="preserve"> </w:t>
      </w:r>
      <w:proofErr w:type="spellStart"/>
      <w:r>
        <w:rPr>
          <w:rFonts w:eastAsia="Times New Roman"/>
          <w:color w:val="000000" w:themeColor="text1"/>
        </w:rPr>
        <w:t>vì</w:t>
      </w:r>
      <w:proofErr w:type="spellEnd"/>
      <w:r>
        <w:rPr>
          <w:rFonts w:eastAsia="Times New Roman"/>
          <w:color w:val="000000" w:themeColor="text1"/>
        </w:rPr>
        <w:t xml:space="preserve"> </w:t>
      </w:r>
      <w:proofErr w:type="spellStart"/>
      <w:r>
        <w:rPr>
          <w:rFonts w:eastAsia="Times New Roman"/>
          <w:color w:val="000000" w:themeColor="text1"/>
        </w:rPr>
        <w:t>lý</w:t>
      </w:r>
      <w:proofErr w:type="spellEnd"/>
      <w:r>
        <w:rPr>
          <w:rFonts w:eastAsia="Times New Roman"/>
          <w:color w:val="000000" w:themeColor="text1"/>
        </w:rPr>
        <w:t xml:space="preserve"> do </w:t>
      </w:r>
      <w:proofErr w:type="spellStart"/>
      <w:r>
        <w:rPr>
          <w:rFonts w:eastAsia="Times New Roman"/>
          <w:color w:val="000000" w:themeColor="text1"/>
        </w:rPr>
        <w:t>này</w:t>
      </w:r>
      <w:proofErr w:type="spellEnd"/>
      <w:r>
        <w:rPr>
          <w:rFonts w:eastAsia="Times New Roman"/>
          <w:color w:val="000000" w:themeColor="text1"/>
        </w:rPr>
        <w:t xml:space="preserve">, </w:t>
      </w:r>
      <w:proofErr w:type="spellStart"/>
      <w:r>
        <w:rPr>
          <w:rFonts w:eastAsia="Times New Roman"/>
          <w:color w:val="000000" w:themeColor="text1"/>
        </w:rPr>
        <w:t>với</w:t>
      </w:r>
      <w:proofErr w:type="spellEnd"/>
      <w:r>
        <w:rPr>
          <w:rFonts w:eastAsia="Times New Roman"/>
          <w:color w:val="000000" w:themeColor="text1"/>
        </w:rPr>
        <w:t xml:space="preserve"> </w:t>
      </w:r>
      <w:proofErr w:type="spellStart"/>
      <w:r>
        <w:rPr>
          <w:rFonts w:eastAsia="Times New Roman"/>
          <w:color w:val="000000" w:themeColor="text1"/>
        </w:rPr>
        <w:t>mong</w:t>
      </w:r>
      <w:proofErr w:type="spellEnd"/>
      <w:r>
        <w:rPr>
          <w:rFonts w:eastAsia="Times New Roman"/>
          <w:color w:val="000000" w:themeColor="text1"/>
        </w:rPr>
        <w:t xml:space="preserve"> </w:t>
      </w:r>
      <w:proofErr w:type="spellStart"/>
      <w:r>
        <w:rPr>
          <w:rFonts w:eastAsia="Times New Roman"/>
          <w:color w:val="000000" w:themeColor="text1"/>
        </w:rPr>
        <w:t>muốn</w:t>
      </w:r>
      <w:proofErr w:type="spellEnd"/>
      <w:r>
        <w:rPr>
          <w:rFonts w:eastAsia="Times New Roman"/>
          <w:color w:val="000000" w:themeColor="text1"/>
        </w:rPr>
        <w:t xml:space="preserve"> </w:t>
      </w:r>
      <w:proofErr w:type="spellStart"/>
      <w:r>
        <w:rPr>
          <w:rFonts w:eastAsia="Times New Roman"/>
          <w:color w:val="000000" w:themeColor="text1"/>
        </w:rPr>
        <w:t>tìm</w:t>
      </w:r>
      <w:proofErr w:type="spellEnd"/>
      <w:r>
        <w:rPr>
          <w:rFonts w:eastAsia="Times New Roman"/>
          <w:color w:val="000000" w:themeColor="text1"/>
        </w:rPr>
        <w:t xml:space="preserve"> </w:t>
      </w:r>
      <w:proofErr w:type="spellStart"/>
      <w:r>
        <w:rPr>
          <w:rFonts w:eastAsia="Times New Roman"/>
          <w:color w:val="000000" w:themeColor="text1"/>
        </w:rPr>
        <w:t>tòi</w:t>
      </w:r>
      <w:proofErr w:type="spellEnd"/>
      <w:r>
        <w:rPr>
          <w:rFonts w:eastAsia="Times New Roman"/>
          <w:color w:val="000000" w:themeColor="text1"/>
        </w:rPr>
        <w:t xml:space="preserve">, </w:t>
      </w:r>
      <w:proofErr w:type="spellStart"/>
      <w:r>
        <w:rPr>
          <w:rFonts w:eastAsia="Times New Roman"/>
          <w:color w:val="000000" w:themeColor="text1"/>
        </w:rPr>
        <w:t>sáng</w:t>
      </w:r>
      <w:proofErr w:type="spellEnd"/>
      <w:r>
        <w:rPr>
          <w:rFonts w:eastAsia="Times New Roman"/>
          <w:color w:val="000000" w:themeColor="text1"/>
        </w:rPr>
        <w:t xml:space="preserve"> </w:t>
      </w:r>
      <w:proofErr w:type="spellStart"/>
      <w:r>
        <w:rPr>
          <w:rFonts w:eastAsia="Times New Roman"/>
          <w:color w:val="000000" w:themeColor="text1"/>
        </w:rPr>
        <w:t>tạo</w:t>
      </w:r>
      <w:proofErr w:type="spellEnd"/>
      <w:r>
        <w:rPr>
          <w:rFonts w:eastAsia="Times New Roman"/>
          <w:color w:val="000000" w:themeColor="text1"/>
        </w:rPr>
        <w:t xml:space="preserve">, </w:t>
      </w:r>
      <w:proofErr w:type="spellStart"/>
      <w:r>
        <w:rPr>
          <w:rFonts w:eastAsia="Times New Roman"/>
          <w:color w:val="000000" w:themeColor="text1"/>
        </w:rPr>
        <w:t>mang</w:t>
      </w:r>
      <w:proofErr w:type="spellEnd"/>
      <w:r>
        <w:rPr>
          <w:rFonts w:eastAsia="Times New Roman"/>
          <w:color w:val="000000" w:themeColor="text1"/>
        </w:rPr>
        <w:t xml:space="preserve"> </w:t>
      </w:r>
      <w:proofErr w:type="spellStart"/>
      <w:r>
        <w:rPr>
          <w:rFonts w:eastAsia="Times New Roman"/>
          <w:color w:val="000000" w:themeColor="text1"/>
        </w:rPr>
        <w:t>công</w:t>
      </w:r>
      <w:proofErr w:type="spellEnd"/>
      <w:r>
        <w:rPr>
          <w:rFonts w:eastAsia="Times New Roman"/>
          <w:color w:val="000000" w:themeColor="text1"/>
        </w:rPr>
        <w:t xml:space="preserve"> </w:t>
      </w:r>
      <w:proofErr w:type="spellStart"/>
      <w:r>
        <w:rPr>
          <w:rFonts w:eastAsia="Times New Roman"/>
          <w:color w:val="000000" w:themeColor="text1"/>
        </w:rPr>
        <w:t>nghệ</w:t>
      </w:r>
      <w:proofErr w:type="spellEnd"/>
      <w:r>
        <w:rPr>
          <w:rFonts w:eastAsia="Times New Roman"/>
          <w:color w:val="000000" w:themeColor="text1"/>
        </w:rPr>
        <w:t xml:space="preserve"> </w:t>
      </w:r>
      <w:proofErr w:type="spellStart"/>
      <w:r>
        <w:rPr>
          <w:rFonts w:eastAsia="Times New Roman"/>
          <w:color w:val="000000" w:themeColor="text1"/>
        </w:rPr>
        <w:t>đến</w:t>
      </w:r>
      <w:proofErr w:type="spellEnd"/>
      <w:r>
        <w:rPr>
          <w:rFonts w:eastAsia="Times New Roman"/>
          <w:color w:val="000000" w:themeColor="text1"/>
        </w:rPr>
        <w:t xml:space="preserve"> </w:t>
      </w:r>
      <w:proofErr w:type="spellStart"/>
      <w:r>
        <w:rPr>
          <w:rFonts w:eastAsia="Times New Roman"/>
          <w:color w:val="000000" w:themeColor="text1"/>
        </w:rPr>
        <w:t>gần</w:t>
      </w:r>
      <w:proofErr w:type="spellEnd"/>
      <w:r>
        <w:rPr>
          <w:rFonts w:eastAsia="Times New Roman"/>
          <w:color w:val="000000" w:themeColor="text1"/>
        </w:rPr>
        <w:t xml:space="preserve"> </w:t>
      </w:r>
      <w:proofErr w:type="spellStart"/>
      <w:r>
        <w:rPr>
          <w:rFonts w:eastAsia="Times New Roman"/>
          <w:color w:val="000000" w:themeColor="text1"/>
        </w:rPr>
        <w:t>hơn</w:t>
      </w:r>
      <w:proofErr w:type="spellEnd"/>
      <w:r>
        <w:rPr>
          <w:rFonts w:eastAsia="Times New Roman"/>
          <w:color w:val="000000" w:themeColor="text1"/>
        </w:rPr>
        <w:t xml:space="preserve"> </w:t>
      </w:r>
      <w:proofErr w:type="spellStart"/>
      <w:r>
        <w:rPr>
          <w:rFonts w:eastAsia="Times New Roman"/>
          <w:color w:val="000000" w:themeColor="text1"/>
        </w:rPr>
        <w:t>với</w:t>
      </w:r>
      <w:proofErr w:type="spellEnd"/>
      <w:r>
        <w:rPr>
          <w:rFonts w:eastAsia="Times New Roman"/>
          <w:color w:val="000000" w:themeColor="text1"/>
        </w:rPr>
        <w:t xml:space="preserve"> </w:t>
      </w:r>
      <w:proofErr w:type="spellStart"/>
      <w:r>
        <w:rPr>
          <w:rFonts w:eastAsia="Times New Roman"/>
          <w:color w:val="000000" w:themeColor="text1"/>
        </w:rPr>
        <w:t>cuộc</w:t>
      </w:r>
      <w:proofErr w:type="spellEnd"/>
      <w:r>
        <w:rPr>
          <w:rFonts w:eastAsia="Times New Roman"/>
          <w:color w:val="000000" w:themeColor="text1"/>
        </w:rPr>
        <w:t xml:space="preserve"> </w:t>
      </w:r>
      <w:proofErr w:type="spellStart"/>
      <w:r>
        <w:rPr>
          <w:rFonts w:eastAsia="Times New Roman"/>
          <w:color w:val="000000" w:themeColor="text1"/>
        </w:rPr>
        <w:t>sống</w:t>
      </w:r>
      <w:proofErr w:type="spellEnd"/>
      <w:r>
        <w:rPr>
          <w:rFonts w:eastAsia="Times New Roman"/>
          <w:color w:val="000000" w:themeColor="text1"/>
        </w:rPr>
        <w:t xml:space="preserve">, </w:t>
      </w:r>
      <w:proofErr w:type="spellStart"/>
      <w:r>
        <w:rPr>
          <w:rFonts w:eastAsia="Times New Roman"/>
          <w:color w:val="000000" w:themeColor="text1"/>
        </w:rPr>
        <w:t>nhóm</w:t>
      </w:r>
      <w:proofErr w:type="spellEnd"/>
      <w:r>
        <w:rPr>
          <w:rFonts w:eastAsia="Times New Roman"/>
          <w:color w:val="000000" w:themeColor="text1"/>
        </w:rPr>
        <w:t xml:space="preserve"> </w:t>
      </w:r>
      <w:proofErr w:type="spellStart"/>
      <w:r>
        <w:rPr>
          <w:rFonts w:eastAsia="Times New Roman"/>
          <w:color w:val="000000" w:themeColor="text1"/>
        </w:rPr>
        <w:t>chúng</w:t>
      </w:r>
      <w:proofErr w:type="spellEnd"/>
      <w:r>
        <w:rPr>
          <w:rFonts w:eastAsia="Times New Roman"/>
          <w:color w:val="000000" w:themeColor="text1"/>
        </w:rPr>
        <w:t xml:space="preserve"> </w:t>
      </w:r>
      <w:proofErr w:type="spellStart"/>
      <w:r>
        <w:rPr>
          <w:rFonts w:eastAsia="Times New Roman"/>
          <w:color w:val="000000" w:themeColor="text1"/>
        </w:rPr>
        <w:t>em</w:t>
      </w:r>
      <w:proofErr w:type="spellEnd"/>
      <w:r>
        <w:rPr>
          <w:rFonts w:eastAsia="Times New Roman"/>
          <w:color w:val="000000" w:themeColor="text1"/>
        </w:rPr>
        <w:t xml:space="preserve"> </w:t>
      </w:r>
      <w:proofErr w:type="spellStart"/>
      <w:r>
        <w:rPr>
          <w:rFonts w:eastAsia="Times New Roman"/>
          <w:color w:val="000000" w:themeColor="text1"/>
        </w:rPr>
        <w:t>quyết</w:t>
      </w:r>
      <w:proofErr w:type="spellEnd"/>
      <w:r>
        <w:rPr>
          <w:rFonts w:eastAsia="Times New Roman"/>
          <w:color w:val="000000" w:themeColor="text1"/>
        </w:rPr>
        <w:t xml:space="preserve"> </w:t>
      </w:r>
      <w:proofErr w:type="spellStart"/>
      <w:r>
        <w:rPr>
          <w:rFonts w:eastAsia="Times New Roman"/>
          <w:color w:val="000000" w:themeColor="text1"/>
        </w:rPr>
        <w:t>định</w:t>
      </w:r>
      <w:proofErr w:type="spellEnd"/>
      <w:r>
        <w:rPr>
          <w:rFonts w:eastAsia="Times New Roman"/>
          <w:color w:val="000000" w:themeColor="text1"/>
        </w:rPr>
        <w:t xml:space="preserve"> </w:t>
      </w:r>
      <w:proofErr w:type="spellStart"/>
      <w:r>
        <w:rPr>
          <w:rFonts w:eastAsia="Times New Roman"/>
          <w:color w:val="000000" w:themeColor="text1"/>
        </w:rPr>
        <w:t>tìm</w:t>
      </w:r>
      <w:proofErr w:type="spellEnd"/>
      <w:r>
        <w:rPr>
          <w:rFonts w:eastAsia="Times New Roman"/>
          <w:color w:val="000000" w:themeColor="text1"/>
        </w:rPr>
        <w:t xml:space="preserve"> </w:t>
      </w:r>
      <w:proofErr w:type="spellStart"/>
      <w:r>
        <w:rPr>
          <w:rFonts w:eastAsia="Times New Roman"/>
          <w:color w:val="000000" w:themeColor="text1"/>
        </w:rPr>
        <w:t>hiểu</w:t>
      </w:r>
      <w:proofErr w:type="spellEnd"/>
      <w:r>
        <w:rPr>
          <w:rFonts w:eastAsia="Times New Roman"/>
          <w:color w:val="000000" w:themeColor="text1"/>
        </w:rPr>
        <w:t xml:space="preserve"> </w:t>
      </w:r>
      <w:r w:rsidRPr="5EE48CD7">
        <w:rPr>
          <w:rFonts w:eastAsia="Times New Roman"/>
          <w:color w:val="000000" w:themeColor="text1"/>
        </w:rPr>
        <w:t>Mobile robot</w:t>
      </w:r>
      <w:r>
        <w:rPr>
          <w:rFonts w:eastAsia="Times New Roman"/>
          <w:color w:val="000000" w:themeColor="text1"/>
        </w:rPr>
        <w:t>,</w:t>
      </w:r>
      <w:r w:rsidRPr="5EE48CD7">
        <w:rPr>
          <w:rFonts w:eastAsia="Times New Roman"/>
          <w:color w:val="000000" w:themeColor="text1"/>
        </w:rPr>
        <w:t xml:space="preserve"> </w:t>
      </w:r>
      <w:proofErr w:type="spellStart"/>
      <w:r w:rsidRPr="5EE48CD7">
        <w:rPr>
          <w:rFonts w:eastAsia="Times New Roman"/>
          <w:color w:val="000000" w:themeColor="text1"/>
        </w:rPr>
        <w:t>một</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loại</w:t>
      </w:r>
      <w:proofErr w:type="spellEnd"/>
      <w:r w:rsidRPr="5EE48CD7">
        <w:rPr>
          <w:rFonts w:eastAsia="Times New Roman"/>
          <w:color w:val="000000" w:themeColor="text1"/>
        </w:rPr>
        <w:t xml:space="preserve"> robot </w:t>
      </w:r>
      <w:proofErr w:type="spellStart"/>
      <w:r w:rsidRPr="5EE48CD7">
        <w:rPr>
          <w:rFonts w:eastAsia="Times New Roman"/>
          <w:color w:val="000000" w:themeColor="text1"/>
        </w:rPr>
        <w:t>có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khả</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năng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tự</w:t>
      </w:r>
      <w:proofErr w:type="spellEnd"/>
      <w:r w:rsidRPr="5EE48CD7">
        <w:rPr>
          <w:rFonts w:eastAsia="Times New Roman"/>
          <w:color w:val="000000" w:themeColor="text1"/>
        </w:rPr>
        <w:t xml:space="preserve"> di </w:t>
      </w:r>
      <w:proofErr w:type="spellStart"/>
      <w:r w:rsidRPr="5EE48CD7">
        <w:rPr>
          <w:rFonts w:eastAsia="Times New Roman"/>
          <w:color w:val="000000" w:themeColor="text1"/>
        </w:rPr>
        <w:t>chuyển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tự</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vận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động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và</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khả</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năng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hoàn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thành</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công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việc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được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giao</w:t>
      </w:r>
      <w:proofErr w:type="spellEnd"/>
      <w:r w:rsidRPr="5EE48CD7">
        <w:rPr>
          <w:rFonts w:eastAsia="Times New Roman"/>
          <w:color w:val="000000" w:themeColor="text1"/>
        </w:rPr>
        <w:t xml:space="preserve">. </w:t>
      </w:r>
      <w:proofErr w:type="spellStart"/>
      <w:r>
        <w:rPr>
          <w:rFonts w:eastAsia="Times New Roman"/>
          <w:color w:val="000000" w:themeColor="text1"/>
        </w:rPr>
        <w:t>Cụ</w:t>
      </w:r>
      <w:proofErr w:type="spellEnd"/>
      <w:r>
        <w:rPr>
          <w:rFonts w:eastAsia="Times New Roman"/>
          <w:color w:val="000000" w:themeColor="text1"/>
        </w:rPr>
        <w:t xml:space="preserve"> </w:t>
      </w:r>
      <w:proofErr w:type="spellStart"/>
      <w:r>
        <w:rPr>
          <w:rFonts w:eastAsia="Times New Roman"/>
          <w:color w:val="000000" w:themeColor="text1"/>
        </w:rPr>
        <w:t>thể</w:t>
      </w:r>
      <w:proofErr w:type="spellEnd"/>
      <w:r>
        <w:rPr>
          <w:rFonts w:eastAsia="Times New Roman"/>
          <w:color w:val="000000" w:themeColor="text1"/>
        </w:rPr>
        <w:t xml:space="preserve"> </w:t>
      </w:r>
      <w:proofErr w:type="spellStart"/>
      <w:r>
        <w:rPr>
          <w:rFonts w:eastAsia="Times New Roman"/>
          <w:color w:val="000000" w:themeColor="text1"/>
        </w:rPr>
        <w:t>hơn</w:t>
      </w:r>
      <w:proofErr w:type="spellEnd"/>
      <w:r>
        <w:rPr>
          <w:rFonts w:eastAsia="Times New Roman"/>
          <w:color w:val="000000" w:themeColor="text1"/>
        </w:rPr>
        <w:t xml:space="preserve">, </w:t>
      </w:r>
      <w:proofErr w:type="spellStart"/>
      <w:r>
        <w:rPr>
          <w:rFonts w:eastAsia="Times New Roman"/>
          <w:color w:val="000000" w:themeColor="text1"/>
        </w:rPr>
        <w:t>đó</w:t>
      </w:r>
      <w:proofErr w:type="spellEnd"/>
      <w:r>
        <w:rPr>
          <w:rFonts w:eastAsia="Times New Roman"/>
          <w:color w:val="000000" w:themeColor="text1"/>
        </w:rPr>
        <w:t xml:space="preserve"> </w:t>
      </w:r>
      <w:proofErr w:type="spellStart"/>
      <w:proofErr w:type="gramStart"/>
      <w:r>
        <w:rPr>
          <w:rFonts w:eastAsia="Times New Roman"/>
          <w:color w:val="000000" w:themeColor="text1"/>
        </w:rPr>
        <w:t>là</w:t>
      </w:r>
      <w:proofErr w:type="spellEnd"/>
      <w:r>
        <w:rPr>
          <w:rFonts w:eastAsia="Times New Roman"/>
          <w:color w:val="000000" w:themeColor="text1"/>
        </w:rPr>
        <w:t xml:space="preserve">  robot</w:t>
      </w:r>
      <w:proofErr w:type="gramEnd"/>
      <w:r>
        <w:rPr>
          <w:rFonts w:eastAsia="Times New Roman"/>
          <w:color w:val="000000" w:themeColor="text1"/>
        </w:rPr>
        <w:t xml:space="preserve"> </w:t>
      </w:r>
      <w:proofErr w:type="spellStart"/>
      <w:r>
        <w:rPr>
          <w:rFonts w:eastAsia="Times New Roman"/>
          <w:color w:val="000000" w:themeColor="text1"/>
        </w:rPr>
        <w:t>dò</w:t>
      </w:r>
      <w:proofErr w:type="spellEnd"/>
      <w:r>
        <w:rPr>
          <w:rFonts w:eastAsia="Times New Roman"/>
          <w:color w:val="000000" w:themeColor="text1"/>
        </w:rPr>
        <w:t xml:space="preserve"> </w:t>
      </w:r>
      <w:proofErr w:type="spellStart"/>
      <w:r>
        <w:rPr>
          <w:rFonts w:eastAsia="Times New Roman"/>
          <w:color w:val="000000" w:themeColor="text1"/>
        </w:rPr>
        <w:t>đường</w:t>
      </w:r>
      <w:proofErr w:type="spellEnd"/>
      <w:r>
        <w:rPr>
          <w:rFonts w:eastAsia="Times New Roman"/>
          <w:color w:val="000000" w:themeColor="text1"/>
        </w:rPr>
        <w:t xml:space="preserve">, </w:t>
      </w:r>
      <w:proofErr w:type="spellStart"/>
      <w:r>
        <w:t>là</w:t>
      </w:r>
      <w:proofErr w:type="spellEnd"/>
      <w:r>
        <w:t xml:space="preserve"> </w:t>
      </w:r>
      <w:proofErr w:type="spellStart"/>
      <w:r>
        <w:t>loại</w:t>
      </w:r>
      <w:proofErr w:type="spellEnd"/>
      <w:r>
        <w:t xml:space="preserve"> robot </w:t>
      </w:r>
      <w:proofErr w:type="spellStart"/>
      <w:r>
        <w:t>có</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như</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và</w:t>
      </w:r>
      <w:proofErr w:type="spellEnd"/>
      <w:r>
        <w:t xml:space="preserve"> </w:t>
      </w:r>
      <w:proofErr w:type="spellStart"/>
      <w:r>
        <w:t>chạy</w:t>
      </w:r>
      <w:proofErr w:type="spellEnd"/>
      <w:r>
        <w:t xml:space="preserve"> </w:t>
      </w:r>
      <w:proofErr w:type="spellStart"/>
      <w:r>
        <w:t>theo</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có</w:t>
      </w:r>
      <w:proofErr w:type="spellEnd"/>
      <w:r>
        <w:t xml:space="preserve"> </w:t>
      </w:r>
      <w:proofErr w:type="spellStart"/>
      <w:r>
        <w:t>sẵn</w:t>
      </w:r>
      <w:proofErr w:type="spellEnd"/>
      <w:r>
        <w:t xml:space="preserve"> </w:t>
      </w:r>
      <w:proofErr w:type="spellStart"/>
      <w:r>
        <w:t>để</w:t>
      </w:r>
      <w:proofErr w:type="spellEnd"/>
      <w:r>
        <w:t xml:space="preserve"> </w:t>
      </w:r>
      <w:proofErr w:type="spellStart"/>
      <w:r>
        <w:t>tới</w:t>
      </w:r>
      <w:proofErr w:type="spellEnd"/>
      <w:r>
        <w:t xml:space="preserve"> </w:t>
      </w:r>
      <w:proofErr w:type="spellStart"/>
      <w:r>
        <w:t>đích</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nhờ</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nạp</w:t>
      </w:r>
      <w:proofErr w:type="spellEnd"/>
      <w:r>
        <w:t xml:space="preserve"> </w:t>
      </w:r>
      <w:proofErr w:type="spellStart"/>
      <w:r>
        <w:t>sẵn</w:t>
      </w:r>
      <w:proofErr w:type="spellEnd"/>
      <w:r>
        <w:t xml:space="preserve"> do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viết</w:t>
      </w:r>
      <w:proofErr w:type="spellEnd"/>
      <w:r>
        <w:t xml:space="preserve"> </w:t>
      </w:r>
      <w:proofErr w:type="spellStart"/>
      <w:r>
        <w:t>nên</w:t>
      </w:r>
      <w:proofErr w:type="spellEnd"/>
      <w:r>
        <w:t>.</w:t>
      </w:r>
    </w:p>
    <w:p w14:paraId="1198BB61" w14:textId="77777777" w:rsidR="005E7B35" w:rsidRDefault="005E7B35" w:rsidP="005E7B35">
      <w:pPr>
        <w:rPr>
          <w:rFonts w:eastAsia="Times New Roman"/>
          <w:color w:val="000000" w:themeColor="text1"/>
        </w:rPr>
      </w:pPr>
      <w:bookmarkStart w:id="13" w:name="OLE_LINK2"/>
      <w:bookmarkStart w:id="14" w:name="OLE_LINK3"/>
      <w:bookmarkStart w:id="15" w:name="OLE_LINK4"/>
      <w:bookmarkStart w:id="16" w:name="OLE_LINK5"/>
      <w:bookmarkStart w:id="17" w:name="OLE_LINK6"/>
      <w:r>
        <w:rPr>
          <w:rFonts w:eastAsia="Times New Roman"/>
          <w:color w:val="000000" w:themeColor="text1"/>
        </w:rPr>
        <w:t>Robot</w:t>
      </w:r>
      <w:r w:rsidRPr="5EE48CD7">
        <w:rPr>
          <w:rFonts w:eastAsia="Times New Roman"/>
          <w:color w:val="000000" w:themeColor="text1"/>
        </w:rPr>
        <w:t xml:space="preserve"> </w:t>
      </w:r>
      <w:proofErr w:type="spellStart"/>
      <w:r w:rsidRPr="5EE48CD7">
        <w:rPr>
          <w:rFonts w:eastAsia="Times New Roman"/>
          <w:color w:val="000000" w:themeColor="text1"/>
        </w:rPr>
        <w:t>dò</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đường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thể</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được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ứng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dụng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vào</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rất</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nhiều</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các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tác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vụ</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thực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tế</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không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những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giúp</w:t>
      </w:r>
      <w:proofErr w:type="spellEnd"/>
      <w:r w:rsidRPr="5EE48CD7">
        <w:rPr>
          <w:rFonts w:eastAsia="Times New Roman"/>
          <w:color w:val="000000" w:themeColor="text1"/>
        </w:rPr>
        <w:t xml:space="preserve"> con </w:t>
      </w:r>
      <w:proofErr w:type="spellStart"/>
      <w:r w:rsidRPr="5EE48CD7">
        <w:rPr>
          <w:rFonts w:eastAsia="Times New Roman"/>
          <w:color w:val="000000" w:themeColor="text1"/>
        </w:rPr>
        <w:t>người</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thể</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giảm</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thiểu</w:t>
      </w:r>
      <w:proofErr w:type="spellEnd"/>
      <w:r w:rsidRPr="5EE48CD7">
        <w:rPr>
          <w:rFonts w:eastAsia="Times New Roman"/>
          <w:color w:val="000000" w:themeColor="text1"/>
        </w:rPr>
        <w:t xml:space="preserve"> chi </w:t>
      </w:r>
      <w:proofErr w:type="spellStart"/>
      <w:r w:rsidRPr="5EE48CD7">
        <w:rPr>
          <w:rFonts w:eastAsia="Times New Roman"/>
          <w:color w:val="000000" w:themeColor="text1"/>
        </w:rPr>
        <w:t>phí</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về</w:t>
      </w:r>
      <w:proofErr w:type="spellEnd"/>
      <w:r w:rsidRPr="5EE48CD7">
        <w:rPr>
          <w:rFonts w:eastAsia="Times New Roman"/>
          <w:color w:val="000000" w:themeColor="text1"/>
        </w:rPr>
        <w:t xml:space="preserve"> con </w:t>
      </w:r>
      <w:proofErr w:type="spellStart"/>
      <w:r w:rsidRPr="5EE48CD7">
        <w:rPr>
          <w:rFonts w:eastAsia="Times New Roman"/>
          <w:color w:val="000000" w:themeColor="text1"/>
        </w:rPr>
        <w:t>người</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thời</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gian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mà</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còn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thể</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thực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hiện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những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tác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vụ</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khó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khăn</w:t>
      </w:r>
      <w:proofErr w:type="spellEnd"/>
      <w:r w:rsidRPr="5EE48CD7">
        <w:rPr>
          <w:rFonts w:eastAsia="Times New Roman"/>
          <w:color w:val="000000" w:themeColor="text1"/>
        </w:rPr>
        <w:t>:</w:t>
      </w:r>
    </w:p>
    <w:p w14:paraId="2B5931A3" w14:textId="1A09E80E" w:rsidR="005E7B35" w:rsidRPr="001046C0" w:rsidRDefault="005E7B35" w:rsidP="005E7B35">
      <w:pPr>
        <w:pStyle w:val="oancuaDanhsach"/>
        <w:numPr>
          <w:ilvl w:val="0"/>
          <w:numId w:val="16"/>
        </w:numPr>
        <w:rPr>
          <w:rFonts w:eastAsia="Times New Roman"/>
          <w:color w:val="000000" w:themeColor="text1"/>
        </w:rPr>
      </w:pPr>
      <w:r w:rsidRPr="001046C0">
        <w:rPr>
          <w:rFonts w:eastAsia="Times New Roman"/>
          <w:color w:val="000000" w:themeColor="text1"/>
        </w:rPr>
        <w:t xml:space="preserve"> Thay </w:t>
      </w:r>
      <w:proofErr w:type="spellStart"/>
      <w:r w:rsidRPr="001046C0">
        <w:rPr>
          <w:rFonts w:eastAsia="Times New Roman"/>
          <w:color w:val="000000" w:themeColor="text1"/>
        </w:rPr>
        <w:t>thế</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điều</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phối</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viên</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hướng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dẫn</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viên</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trong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các</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khu</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tham</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quan</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mua</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sắm</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vừa</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và</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nhỏ</w:t>
      </w:r>
      <w:proofErr w:type="spellEnd"/>
      <w:r w:rsidRPr="001046C0">
        <w:rPr>
          <w:rFonts w:eastAsia="Times New Roman"/>
          <w:color w:val="000000" w:themeColor="text1"/>
        </w:rPr>
        <w:t>.</w:t>
      </w:r>
      <w:sdt>
        <w:sdtPr>
          <w:id w:val="-1163696883"/>
          <w:citation/>
        </w:sdtPr>
        <w:sdtContent>
          <w:r w:rsidRPr="001046C0">
            <w:rPr>
              <w:rFonts w:eastAsia="Times New Roman"/>
              <w:color w:val="000000" w:themeColor="text1"/>
            </w:rPr>
            <w:fldChar w:fldCharType="begin"/>
          </w:r>
          <w:r w:rsidRPr="001046C0">
            <w:rPr>
              <w:rFonts w:eastAsia="Times New Roman"/>
              <w:color w:val="000000" w:themeColor="text1"/>
            </w:rPr>
            <w:instrText xml:space="preserve"> CITATION Col09 \l 1033 </w:instrText>
          </w:r>
          <w:r w:rsidRPr="001046C0">
            <w:rPr>
              <w:rFonts w:eastAsia="Times New Roman"/>
              <w:color w:val="000000" w:themeColor="text1"/>
            </w:rPr>
            <w:fldChar w:fldCharType="separate"/>
          </w:r>
          <w:r w:rsidR="00D73F60">
            <w:rPr>
              <w:rFonts w:eastAsia="Times New Roman"/>
              <w:noProof/>
              <w:color w:val="000000" w:themeColor="text1"/>
            </w:rPr>
            <w:t xml:space="preserve"> [1]</w:t>
          </w:r>
          <w:r w:rsidRPr="001046C0">
            <w:rPr>
              <w:rFonts w:eastAsia="Times New Roman"/>
              <w:color w:val="000000" w:themeColor="text1"/>
            </w:rPr>
            <w:fldChar w:fldCharType="end"/>
          </w:r>
        </w:sdtContent>
      </w:sdt>
      <w:r w:rsidRPr="001046C0">
        <w:rPr>
          <w:rFonts w:eastAsia="Times New Roman"/>
          <w:color w:val="000000" w:themeColor="text1"/>
        </w:rPr>
        <w:t xml:space="preserve">  </w:t>
      </w:r>
    </w:p>
    <w:p w14:paraId="17D1F2F0" w14:textId="4B33EEF4" w:rsidR="005E7B35" w:rsidRPr="001046C0" w:rsidRDefault="005E7B35" w:rsidP="005E7B35">
      <w:pPr>
        <w:pStyle w:val="oancuaDanhsach"/>
        <w:numPr>
          <w:ilvl w:val="0"/>
          <w:numId w:val="16"/>
        </w:numPr>
        <w:rPr>
          <w:rFonts w:eastAsia="Times New Roman"/>
          <w:color w:val="000000" w:themeColor="text1"/>
        </w:rPr>
      </w:pPr>
      <w:r w:rsidRPr="001046C0">
        <w:rPr>
          <w:rFonts w:eastAsia="Times New Roman"/>
          <w:color w:val="000000" w:themeColor="text1"/>
        </w:rPr>
        <w:t xml:space="preserve"> Phục </w:t>
      </w:r>
      <w:proofErr w:type="spellStart"/>
      <w:r w:rsidRPr="001046C0">
        <w:rPr>
          <w:rFonts w:eastAsia="Times New Roman"/>
          <w:color w:val="000000" w:themeColor="text1"/>
        </w:rPr>
        <w:t>vụ</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giao</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nhận</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thức</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ăn</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trong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nhà</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hàng</w:t>
      </w:r>
      <w:proofErr w:type="spellEnd"/>
      <w:r w:rsidRPr="001046C0">
        <w:rPr>
          <w:rFonts w:eastAsia="Times New Roman"/>
          <w:color w:val="000000" w:themeColor="text1"/>
        </w:rPr>
        <w:t xml:space="preserve">. </w:t>
      </w:r>
      <w:sdt>
        <w:sdtPr>
          <w:id w:val="617189819"/>
          <w:citation/>
        </w:sdtPr>
        <w:sdtContent>
          <w:r w:rsidRPr="001046C0">
            <w:rPr>
              <w:rFonts w:eastAsia="Times New Roman"/>
              <w:color w:val="000000" w:themeColor="text1"/>
            </w:rPr>
            <w:fldChar w:fldCharType="begin"/>
          </w:r>
          <w:r w:rsidRPr="001046C0">
            <w:rPr>
              <w:rFonts w:eastAsia="Times New Roman"/>
              <w:color w:val="000000" w:themeColor="text1"/>
            </w:rPr>
            <w:instrText xml:space="preserve"> CITATION Tha19 \l 1033 </w:instrText>
          </w:r>
          <w:r w:rsidRPr="001046C0">
            <w:rPr>
              <w:rFonts w:eastAsia="Times New Roman"/>
              <w:color w:val="000000" w:themeColor="text1"/>
            </w:rPr>
            <w:fldChar w:fldCharType="separate"/>
          </w:r>
          <w:r w:rsidR="00D73F60">
            <w:rPr>
              <w:rFonts w:eastAsia="Times New Roman"/>
              <w:noProof/>
              <w:color w:val="000000" w:themeColor="text1"/>
            </w:rPr>
            <w:t>[2]</w:t>
          </w:r>
          <w:r w:rsidRPr="001046C0">
            <w:rPr>
              <w:rFonts w:eastAsia="Times New Roman"/>
              <w:color w:val="000000" w:themeColor="text1"/>
            </w:rPr>
            <w:fldChar w:fldCharType="end"/>
          </w:r>
        </w:sdtContent>
      </w:sdt>
    </w:p>
    <w:p w14:paraId="6C61A7EB" w14:textId="54E342EA" w:rsidR="005E7B35" w:rsidRPr="001046C0" w:rsidRDefault="005E7B35" w:rsidP="005E7B35">
      <w:pPr>
        <w:pStyle w:val="oancuaDanhsach"/>
        <w:numPr>
          <w:ilvl w:val="0"/>
          <w:numId w:val="16"/>
        </w:numPr>
        <w:rPr>
          <w:rFonts w:eastAsia="Times New Roman"/>
          <w:color w:val="000000" w:themeColor="text1"/>
        </w:rPr>
      </w:pPr>
      <w:r w:rsidRPr="001046C0">
        <w:rPr>
          <w:rFonts w:eastAsia="Times New Roman"/>
          <w:color w:val="000000" w:themeColor="text1"/>
        </w:rPr>
        <w:t xml:space="preserve"> Mang </w:t>
      </w:r>
      <w:proofErr w:type="spellStart"/>
      <w:r w:rsidRPr="001046C0">
        <w:rPr>
          <w:rFonts w:eastAsia="Times New Roman"/>
          <w:color w:val="000000" w:themeColor="text1"/>
        </w:rPr>
        <w:t>vác</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vật</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nặng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nhận</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và</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tiến</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hành</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giao</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hàng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về</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kho</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trong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mảng</w:t>
      </w:r>
      <w:proofErr w:type="spellEnd"/>
      <w:r w:rsidRPr="001046C0">
        <w:rPr>
          <w:rFonts w:eastAsia="Times New Roman"/>
          <w:color w:val="000000" w:themeColor="text1"/>
        </w:rPr>
        <w:t xml:space="preserve"> logistic.</w:t>
      </w:r>
      <w:sdt>
        <w:sdtPr>
          <w:id w:val="-476301787"/>
          <w:citation/>
        </w:sdtPr>
        <w:sdtContent>
          <w:r w:rsidRPr="001046C0">
            <w:rPr>
              <w:rFonts w:eastAsia="Times New Roman"/>
              <w:color w:val="000000" w:themeColor="text1"/>
            </w:rPr>
            <w:fldChar w:fldCharType="begin"/>
          </w:r>
          <w:r w:rsidRPr="001046C0">
            <w:rPr>
              <w:rFonts w:eastAsia="Times New Roman"/>
              <w:color w:val="000000" w:themeColor="text1"/>
            </w:rPr>
            <w:instrText xml:space="preserve"> CITATION 13In \l 1033 </w:instrText>
          </w:r>
          <w:r w:rsidRPr="001046C0">
            <w:rPr>
              <w:rFonts w:eastAsia="Times New Roman"/>
              <w:color w:val="000000" w:themeColor="text1"/>
            </w:rPr>
            <w:fldChar w:fldCharType="separate"/>
          </w:r>
          <w:r w:rsidR="00D73F60">
            <w:rPr>
              <w:rFonts w:eastAsia="Times New Roman"/>
              <w:noProof/>
              <w:color w:val="000000" w:themeColor="text1"/>
            </w:rPr>
            <w:t xml:space="preserve"> [3]</w:t>
          </w:r>
          <w:r w:rsidRPr="001046C0">
            <w:rPr>
              <w:rFonts w:eastAsia="Times New Roman"/>
              <w:color w:val="000000" w:themeColor="text1"/>
            </w:rPr>
            <w:fldChar w:fldCharType="end"/>
          </w:r>
        </w:sdtContent>
      </w:sdt>
    </w:p>
    <w:p w14:paraId="7973CE31" w14:textId="7AC18BF1" w:rsidR="005E7B35" w:rsidRPr="001046C0" w:rsidRDefault="005E7B35" w:rsidP="005E7B35">
      <w:pPr>
        <w:pStyle w:val="oancuaDanhsach"/>
        <w:numPr>
          <w:ilvl w:val="0"/>
          <w:numId w:val="16"/>
        </w:numPr>
        <w:rPr>
          <w:rFonts w:eastAsia="Times New Roman"/>
          <w:color w:val="000000" w:themeColor="text1"/>
        </w:rPr>
      </w:pPr>
      <w:proofErr w:type="spellStart"/>
      <w:r w:rsidRPr="001046C0">
        <w:rPr>
          <w:rFonts w:eastAsia="Times New Roman"/>
          <w:color w:val="000000" w:themeColor="text1"/>
        </w:rPr>
        <w:t>Ứng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dụng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trong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mua</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sắm</w:t>
      </w:r>
      <w:proofErr w:type="spellEnd"/>
      <w:sdt>
        <w:sdtPr>
          <w:id w:val="-1077122197"/>
          <w:citation/>
        </w:sdtPr>
        <w:sdtContent>
          <w:r w:rsidRPr="001046C0">
            <w:rPr>
              <w:rFonts w:eastAsia="Times New Roman"/>
              <w:color w:val="000000" w:themeColor="text1"/>
            </w:rPr>
            <w:fldChar w:fldCharType="begin"/>
          </w:r>
          <w:r w:rsidRPr="001046C0">
            <w:rPr>
              <w:rFonts w:eastAsia="Times New Roman"/>
              <w:color w:val="000000" w:themeColor="text1"/>
            </w:rPr>
            <w:instrText xml:space="preserve"> CITATION Col09 \l 1033 </w:instrText>
          </w:r>
          <w:r w:rsidRPr="001046C0">
            <w:rPr>
              <w:rFonts w:eastAsia="Times New Roman"/>
              <w:color w:val="000000" w:themeColor="text1"/>
            </w:rPr>
            <w:fldChar w:fldCharType="separate"/>
          </w:r>
          <w:r w:rsidR="00D73F60">
            <w:rPr>
              <w:rFonts w:eastAsia="Times New Roman"/>
              <w:noProof/>
              <w:color w:val="000000" w:themeColor="text1"/>
            </w:rPr>
            <w:t xml:space="preserve"> [1]</w:t>
          </w:r>
          <w:r w:rsidRPr="001046C0">
            <w:rPr>
              <w:rFonts w:eastAsia="Times New Roman"/>
              <w:color w:val="000000" w:themeColor="text1"/>
            </w:rPr>
            <w:fldChar w:fldCharType="end"/>
          </w:r>
        </w:sdtContent>
      </w:sdt>
    </w:p>
    <w:p w14:paraId="6ABA1653" w14:textId="26CBFD3B" w:rsidR="005E7B35" w:rsidRPr="001046C0" w:rsidRDefault="005E7B35" w:rsidP="005E7B35">
      <w:pPr>
        <w:pStyle w:val="oancuaDanhsach"/>
        <w:numPr>
          <w:ilvl w:val="0"/>
          <w:numId w:val="16"/>
        </w:numPr>
        <w:rPr>
          <w:rFonts w:eastAsia="Times New Roman"/>
          <w:color w:val="000000" w:themeColor="text1"/>
        </w:rPr>
      </w:pPr>
      <w:proofErr w:type="spellStart"/>
      <w:r w:rsidRPr="001046C0">
        <w:rPr>
          <w:rFonts w:eastAsia="Times New Roman"/>
          <w:color w:val="000000" w:themeColor="text1"/>
        </w:rPr>
        <w:t>Ứng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dụng</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hỗ</w:t>
      </w:r>
      <w:proofErr w:type="spellEnd"/>
      <w:r w:rsidRPr="001046C0">
        <w:rPr>
          <w:rFonts w:eastAsia="Times New Roman"/>
          <w:color w:val="000000" w:themeColor="text1"/>
        </w:rPr>
        <w:t xml:space="preserve"> </w:t>
      </w:r>
      <w:proofErr w:type="spellStart"/>
      <w:r w:rsidRPr="001046C0">
        <w:rPr>
          <w:rFonts w:eastAsia="Times New Roman"/>
          <w:color w:val="000000" w:themeColor="text1"/>
        </w:rPr>
        <w:t>trợ</w:t>
      </w:r>
      <w:proofErr w:type="spellEnd"/>
      <w:r w:rsidRPr="001046C0">
        <w:rPr>
          <w:rFonts w:eastAsia="Times New Roman"/>
          <w:color w:val="000000" w:themeColor="text1"/>
        </w:rPr>
        <w:t xml:space="preserve"> y </w:t>
      </w:r>
      <w:proofErr w:type="spellStart"/>
      <w:r w:rsidRPr="001046C0">
        <w:rPr>
          <w:rFonts w:eastAsia="Times New Roman"/>
          <w:color w:val="000000" w:themeColor="text1"/>
        </w:rPr>
        <w:t>tế</w:t>
      </w:r>
      <w:proofErr w:type="spellEnd"/>
      <w:r w:rsidRPr="001046C0">
        <w:rPr>
          <w:rFonts w:eastAsia="Times New Roman"/>
          <w:color w:val="000000" w:themeColor="text1"/>
        </w:rPr>
        <w:t xml:space="preserve"> </w:t>
      </w:r>
      <w:sdt>
        <w:sdtPr>
          <w:id w:val="1712459628"/>
          <w:citation/>
        </w:sdtPr>
        <w:sdtContent>
          <w:r w:rsidRPr="001046C0">
            <w:rPr>
              <w:rFonts w:eastAsia="Times New Roman"/>
              <w:color w:val="000000" w:themeColor="text1"/>
            </w:rPr>
            <w:fldChar w:fldCharType="begin"/>
          </w:r>
          <w:r w:rsidRPr="001046C0">
            <w:rPr>
              <w:rFonts w:eastAsia="Times New Roman"/>
              <w:color w:val="000000" w:themeColor="text1"/>
            </w:rPr>
            <w:instrText xml:space="preserve"> CITATION Dee13 \l 1033 </w:instrText>
          </w:r>
          <w:r w:rsidRPr="001046C0">
            <w:rPr>
              <w:rFonts w:eastAsia="Times New Roman"/>
              <w:color w:val="000000" w:themeColor="text1"/>
            </w:rPr>
            <w:fldChar w:fldCharType="separate"/>
          </w:r>
          <w:r w:rsidR="00D73F60">
            <w:rPr>
              <w:rFonts w:eastAsia="Times New Roman"/>
              <w:noProof/>
              <w:color w:val="000000" w:themeColor="text1"/>
            </w:rPr>
            <w:t>[4]</w:t>
          </w:r>
          <w:r w:rsidRPr="001046C0">
            <w:rPr>
              <w:rFonts w:eastAsia="Times New Roman"/>
              <w:color w:val="000000" w:themeColor="text1"/>
            </w:rPr>
            <w:fldChar w:fldCharType="end"/>
          </w:r>
        </w:sdtContent>
      </w:sdt>
    </w:p>
    <w:bookmarkEnd w:id="13"/>
    <w:bookmarkEnd w:id="14"/>
    <w:bookmarkEnd w:id="15"/>
    <w:p w14:paraId="1E974894" w14:textId="2C352370" w:rsidR="005E7B35" w:rsidRPr="005E7B35" w:rsidRDefault="005E7B35" w:rsidP="005E7B35">
      <w:pPr>
        <w:rPr>
          <w:rFonts w:eastAsia="Times New Roman"/>
          <w:color w:val="000000" w:themeColor="text1"/>
        </w:rPr>
      </w:pPr>
      <w:r w:rsidRPr="5EE48CD7">
        <w:rPr>
          <w:rFonts w:eastAsia="Times New Roman"/>
          <w:color w:val="000000" w:themeColor="text1"/>
        </w:rPr>
        <w:t xml:space="preserve">Trong </w:t>
      </w:r>
      <w:proofErr w:type="spellStart"/>
      <w:r w:rsidRPr="5EE48CD7">
        <w:rPr>
          <w:rFonts w:eastAsia="Times New Roman"/>
          <w:color w:val="000000" w:themeColor="text1"/>
        </w:rPr>
        <w:t>đó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một</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trong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những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ứng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dụng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được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quan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tâm</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nhất</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là</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thể</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đưa</w:t>
      </w:r>
      <w:proofErr w:type="spellEnd"/>
      <w:r w:rsidRPr="5EE48CD7">
        <w:rPr>
          <w:rFonts w:eastAsia="Times New Roman"/>
          <w:color w:val="000000" w:themeColor="text1"/>
        </w:rPr>
        <w:t xml:space="preserve"> robot </w:t>
      </w:r>
      <w:proofErr w:type="spellStart"/>
      <w:r w:rsidRPr="5EE48CD7">
        <w:rPr>
          <w:rFonts w:eastAsia="Times New Roman"/>
          <w:color w:val="000000" w:themeColor="text1"/>
        </w:rPr>
        <w:t>vào</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phục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vụ</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các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dịch</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vụ</w:t>
      </w:r>
      <w:proofErr w:type="spellEnd"/>
      <w:r w:rsidRPr="5EE48CD7">
        <w:rPr>
          <w:rFonts w:eastAsia="Times New Roman"/>
          <w:color w:val="000000" w:themeColor="text1"/>
        </w:rPr>
        <w:t xml:space="preserve"> y </w:t>
      </w:r>
      <w:proofErr w:type="spellStart"/>
      <w:r w:rsidRPr="5EE48CD7">
        <w:rPr>
          <w:rFonts w:eastAsia="Times New Roman"/>
          <w:color w:val="000000" w:themeColor="text1"/>
        </w:rPr>
        <w:t>tế</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Trên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thị</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trường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đã</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một</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số</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loại</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thiết</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bị</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ứng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dụng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khác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nhau</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để</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đơn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giản</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hóa</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việc</w:t>
      </w:r>
      <w:proofErr w:type="spellEnd"/>
      <w:r w:rsidRPr="5EE48CD7">
        <w:rPr>
          <w:rFonts w:eastAsia="Times New Roman"/>
          <w:color w:val="000000" w:themeColor="text1"/>
        </w:rPr>
        <w:t xml:space="preserve"> </w:t>
      </w:r>
      <w:proofErr w:type="spellStart"/>
      <w:r>
        <w:rPr>
          <w:rFonts w:eastAsia="Times New Roman"/>
          <w:color w:val="000000" w:themeColor="text1"/>
        </w:rPr>
        <w:t>vận</w:t>
      </w:r>
      <w:proofErr w:type="spellEnd"/>
      <w:r>
        <w:rPr>
          <w:rFonts w:eastAsia="Times New Roman"/>
          <w:color w:val="000000" w:themeColor="text1"/>
        </w:rPr>
        <w:t xml:space="preserve"> </w:t>
      </w:r>
      <w:proofErr w:type="spellStart"/>
      <w:r>
        <w:rPr>
          <w:rFonts w:eastAsia="Times New Roman"/>
          <w:color w:val="000000" w:themeColor="text1"/>
        </w:rPr>
        <w:t>chuyển</w:t>
      </w:r>
      <w:proofErr w:type="spellEnd"/>
      <w:r>
        <w:rPr>
          <w:rFonts w:eastAsia="Times New Roman"/>
          <w:color w:val="000000" w:themeColor="text1"/>
        </w:rPr>
        <w:t xml:space="preserve">, </w:t>
      </w:r>
      <w:proofErr w:type="spellStart"/>
      <w:r w:rsidRPr="5EE48CD7">
        <w:rPr>
          <w:rFonts w:eastAsia="Times New Roman"/>
          <w:color w:val="000000" w:themeColor="text1"/>
        </w:rPr>
        <w:t>chăm</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sóc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người</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ốm</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nặng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và</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các</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trường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hợp</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nằm</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liệt</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giường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thậm</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chí</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là</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những</w:t>
      </w:r>
      <w:proofErr w:type="spellEnd"/>
      <w:r w:rsidRPr="5EE48CD7">
        <w:rPr>
          <w:rFonts w:eastAsia="Times New Roman"/>
          <w:color w:val="000000" w:themeColor="text1"/>
        </w:rPr>
        <w:t xml:space="preserve"> robot </w:t>
      </w:r>
      <w:proofErr w:type="spellStart"/>
      <w:r w:rsidRPr="5EE48CD7">
        <w:rPr>
          <w:rFonts w:eastAsia="Times New Roman"/>
          <w:color w:val="000000" w:themeColor="text1"/>
        </w:rPr>
        <w:t>có</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khả</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năng</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thay</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thế</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người</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chăm</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bệnh</w:t>
      </w:r>
      <w:proofErr w:type="spellEnd"/>
      <w:r w:rsidRPr="5EE48CD7">
        <w:rPr>
          <w:rFonts w:eastAsia="Times New Roman"/>
          <w:color w:val="000000" w:themeColor="text1"/>
        </w:rPr>
        <w:t xml:space="preserve"> </w:t>
      </w:r>
      <w:proofErr w:type="spellStart"/>
      <w:r w:rsidRPr="5EE48CD7">
        <w:rPr>
          <w:rFonts w:eastAsia="Times New Roman"/>
          <w:color w:val="000000" w:themeColor="text1"/>
        </w:rPr>
        <w:t>nhân</w:t>
      </w:r>
      <w:proofErr w:type="spellEnd"/>
      <w:r>
        <w:rPr>
          <w:rFonts w:eastAsia="Times New Roman"/>
          <w:color w:val="000000" w:themeColor="text1"/>
        </w:rPr>
        <w:t>.</w:t>
      </w:r>
      <w:bookmarkEnd w:id="16"/>
      <w:bookmarkEnd w:id="17"/>
    </w:p>
    <w:p w14:paraId="5D7060BD" w14:textId="28B17F8F" w:rsidR="00F37920" w:rsidRDefault="00F37920" w:rsidP="00F37920">
      <w:pPr>
        <w:pStyle w:val="u2"/>
      </w:pPr>
      <w:bookmarkStart w:id="18" w:name="_Toc77285368"/>
      <w:bookmarkStart w:id="19" w:name="_Toc78552220"/>
      <w:r>
        <w:t xml:space="preserve">Ý </w:t>
      </w:r>
      <w:proofErr w:type="spellStart"/>
      <w:r>
        <w:t>tưởng</w:t>
      </w:r>
      <w:proofErr w:type="spellEnd"/>
      <w:r>
        <w:t xml:space="preserve"> </w:t>
      </w:r>
      <w:proofErr w:type="spellStart"/>
      <w:r>
        <w:t>và</w:t>
      </w:r>
      <w:proofErr w:type="spellEnd"/>
      <w:r>
        <w:t xml:space="preserve"> </w:t>
      </w:r>
      <w:proofErr w:type="spellStart"/>
      <w:r>
        <w:t>mục</w:t>
      </w:r>
      <w:proofErr w:type="spellEnd"/>
      <w:r>
        <w:t xml:space="preserve"> </w:t>
      </w:r>
      <w:proofErr w:type="spellStart"/>
      <w:r>
        <w:t>tiêu</w:t>
      </w:r>
      <w:bookmarkEnd w:id="18"/>
      <w:bookmarkEnd w:id="19"/>
      <w:proofErr w:type="spellEnd"/>
    </w:p>
    <w:p w14:paraId="3BC94223" w14:textId="1C5F9228" w:rsidR="005E7B35" w:rsidRDefault="005E7B35" w:rsidP="005E7B35">
      <w:pPr>
        <w:rPr>
          <w:rFonts w:eastAsia="Times New Roman"/>
          <w:color w:val="000000" w:themeColor="text1"/>
        </w:rPr>
      </w:pPr>
      <w:proofErr w:type="spellStart"/>
      <w:r>
        <w:t>Nhận</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tầm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robot </w:t>
      </w:r>
      <w:proofErr w:type="spellStart"/>
      <w:r>
        <w:t>dò</w:t>
      </w:r>
      <w:proofErr w:type="spellEnd"/>
      <w:r>
        <w:t xml:space="preserve"> line </w:t>
      </w:r>
      <w:proofErr w:type="spellStart"/>
      <w:r>
        <w:t>đối</w:t>
      </w:r>
      <w:proofErr w:type="spellEnd"/>
      <w:r>
        <w:t xml:space="preserve"> </w:t>
      </w:r>
      <w:proofErr w:type="spellStart"/>
      <w:r>
        <w:t>với</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ngày</w:t>
      </w:r>
      <w:proofErr w:type="spellEnd"/>
      <w:r>
        <w:t xml:space="preserve"> nay,</w:t>
      </w:r>
      <w:r>
        <w:rPr>
          <w:rFonts w:eastAsia="Times New Roman"/>
          <w:color w:val="000000" w:themeColor="text1"/>
        </w:rPr>
        <w:t xml:space="preserve"> </w:t>
      </w:r>
      <w:proofErr w:type="spellStart"/>
      <w:r>
        <w:rPr>
          <w:rFonts w:eastAsia="Times New Roman"/>
          <w:color w:val="000000" w:themeColor="text1"/>
        </w:rPr>
        <w:t>và</w:t>
      </w:r>
      <w:proofErr w:type="spellEnd"/>
      <w:r w:rsidRPr="0314D8B4">
        <w:rPr>
          <w:rFonts w:eastAsia="Times New Roman"/>
          <w:color w:val="000000" w:themeColor="text1"/>
        </w:rPr>
        <w:t xml:space="preserve"> </w:t>
      </w:r>
      <w:proofErr w:type="spellStart"/>
      <w:r>
        <w:rPr>
          <w:rFonts w:eastAsia="Times New Roman"/>
          <w:color w:val="000000" w:themeColor="text1"/>
        </w:rPr>
        <w:t>với</w:t>
      </w:r>
      <w:proofErr w:type="spellEnd"/>
      <w:r>
        <w:rPr>
          <w:rFonts w:eastAsia="Times New Roman"/>
          <w:color w:val="000000" w:themeColor="text1"/>
        </w:rPr>
        <w:t xml:space="preserve"> </w:t>
      </w:r>
      <w:proofErr w:type="spellStart"/>
      <w:r>
        <w:rPr>
          <w:rFonts w:eastAsia="Times New Roman"/>
          <w:color w:val="000000" w:themeColor="text1"/>
        </w:rPr>
        <w:t>mong</w:t>
      </w:r>
      <w:proofErr w:type="spellEnd"/>
      <w:r>
        <w:rPr>
          <w:rFonts w:eastAsia="Times New Roman"/>
          <w:color w:val="000000" w:themeColor="text1"/>
        </w:rPr>
        <w:t xml:space="preserve"> </w:t>
      </w:r>
      <w:proofErr w:type="spellStart"/>
      <w:r>
        <w:rPr>
          <w:rFonts w:eastAsia="Times New Roman"/>
          <w:color w:val="000000" w:themeColor="text1"/>
        </w:rPr>
        <w:t>muốn</w:t>
      </w:r>
      <w:proofErr w:type="spellEnd"/>
      <w:r>
        <w:rPr>
          <w:rFonts w:eastAsia="Times New Roman"/>
          <w:color w:val="000000" w:themeColor="text1"/>
        </w:rPr>
        <w:t xml:space="preserve"> </w:t>
      </w:r>
      <w:proofErr w:type="spellStart"/>
      <w:r>
        <w:rPr>
          <w:rFonts w:eastAsia="Times New Roman"/>
          <w:color w:val="000000" w:themeColor="text1"/>
        </w:rPr>
        <w:t>hiểu</w:t>
      </w:r>
      <w:proofErr w:type="spellEnd"/>
      <w:r>
        <w:rPr>
          <w:rFonts w:eastAsia="Times New Roman"/>
          <w:color w:val="000000" w:themeColor="text1"/>
        </w:rPr>
        <w:t xml:space="preserve"> </w:t>
      </w:r>
      <w:proofErr w:type="spellStart"/>
      <w:r>
        <w:rPr>
          <w:rFonts w:eastAsia="Times New Roman"/>
          <w:color w:val="000000" w:themeColor="text1"/>
        </w:rPr>
        <w:t>rõ</w:t>
      </w:r>
      <w:proofErr w:type="spellEnd"/>
      <w:r>
        <w:rPr>
          <w:rFonts w:eastAsia="Times New Roman"/>
          <w:color w:val="000000" w:themeColor="text1"/>
        </w:rPr>
        <w:t xml:space="preserve"> </w:t>
      </w:r>
      <w:proofErr w:type="spellStart"/>
      <w:r>
        <w:rPr>
          <w:rFonts w:eastAsia="Times New Roman"/>
          <w:color w:val="000000" w:themeColor="text1"/>
        </w:rPr>
        <w:t>hơn</w:t>
      </w:r>
      <w:proofErr w:type="spellEnd"/>
      <w:r>
        <w:rPr>
          <w:rFonts w:eastAsia="Times New Roman"/>
          <w:color w:val="000000" w:themeColor="text1"/>
        </w:rPr>
        <w:t xml:space="preserve"> </w:t>
      </w:r>
      <w:proofErr w:type="spellStart"/>
      <w:r>
        <w:rPr>
          <w:rFonts w:eastAsia="Times New Roman"/>
          <w:color w:val="000000" w:themeColor="text1"/>
        </w:rPr>
        <w:t>về</w:t>
      </w:r>
      <w:proofErr w:type="spellEnd"/>
      <w:r>
        <w:rPr>
          <w:rFonts w:eastAsia="Times New Roman"/>
          <w:color w:val="000000" w:themeColor="text1"/>
        </w:rPr>
        <w:t xml:space="preserve"> </w:t>
      </w:r>
      <w:proofErr w:type="spellStart"/>
      <w:r>
        <w:rPr>
          <w:rFonts w:eastAsia="Times New Roman"/>
          <w:color w:val="000000" w:themeColor="text1"/>
        </w:rPr>
        <w:t>môn</w:t>
      </w:r>
      <w:proofErr w:type="spellEnd"/>
      <w:r>
        <w:rPr>
          <w:rFonts w:eastAsia="Times New Roman"/>
          <w:color w:val="000000" w:themeColor="text1"/>
        </w:rPr>
        <w:t xml:space="preserve"> </w:t>
      </w:r>
      <w:proofErr w:type="spellStart"/>
      <w:r>
        <w:rPr>
          <w:rFonts w:eastAsia="Times New Roman"/>
          <w:color w:val="000000" w:themeColor="text1"/>
        </w:rPr>
        <w:t>học</w:t>
      </w:r>
      <w:proofErr w:type="spellEnd"/>
      <w:r>
        <w:rPr>
          <w:rFonts w:eastAsia="Times New Roman"/>
          <w:color w:val="000000" w:themeColor="text1"/>
        </w:rPr>
        <w:t xml:space="preserve"> </w:t>
      </w:r>
      <w:proofErr w:type="spellStart"/>
      <w:r>
        <w:rPr>
          <w:rFonts w:eastAsia="Times New Roman"/>
          <w:color w:val="000000" w:themeColor="text1"/>
        </w:rPr>
        <w:t>kỹ</w:t>
      </w:r>
      <w:proofErr w:type="spellEnd"/>
      <w:r>
        <w:rPr>
          <w:rFonts w:eastAsia="Times New Roman"/>
          <w:color w:val="000000" w:themeColor="text1"/>
        </w:rPr>
        <w:t xml:space="preserve"> </w:t>
      </w:r>
      <w:proofErr w:type="spellStart"/>
      <w:r>
        <w:rPr>
          <w:rFonts w:eastAsia="Times New Roman"/>
          <w:color w:val="000000" w:themeColor="text1"/>
        </w:rPr>
        <w:t>thuật</w:t>
      </w:r>
      <w:proofErr w:type="spellEnd"/>
      <w:r>
        <w:rPr>
          <w:rFonts w:eastAsia="Times New Roman"/>
          <w:color w:val="000000" w:themeColor="text1"/>
        </w:rPr>
        <w:t xml:space="preserve"> vi </w:t>
      </w:r>
      <w:proofErr w:type="spellStart"/>
      <w:r>
        <w:rPr>
          <w:rFonts w:eastAsia="Times New Roman"/>
          <w:color w:val="000000" w:themeColor="text1"/>
        </w:rPr>
        <w:t>xử</w:t>
      </w:r>
      <w:proofErr w:type="spellEnd"/>
      <w:r>
        <w:rPr>
          <w:rFonts w:eastAsia="Times New Roman"/>
          <w:color w:val="000000" w:themeColor="text1"/>
        </w:rPr>
        <w:t xml:space="preserve"> </w:t>
      </w:r>
      <w:proofErr w:type="spellStart"/>
      <w:r>
        <w:rPr>
          <w:rFonts w:eastAsia="Times New Roman"/>
          <w:color w:val="000000" w:themeColor="text1"/>
        </w:rPr>
        <w:t>lý</w:t>
      </w:r>
      <w:proofErr w:type="spellEnd"/>
      <w:r>
        <w:rPr>
          <w:rFonts w:eastAsia="Times New Roman"/>
          <w:color w:val="000000" w:themeColor="text1"/>
        </w:rPr>
        <w:t xml:space="preserve"> </w:t>
      </w:r>
      <w:proofErr w:type="spellStart"/>
      <w:r>
        <w:rPr>
          <w:rFonts w:eastAsia="Times New Roman"/>
          <w:color w:val="000000" w:themeColor="text1"/>
        </w:rPr>
        <w:t>đồng</w:t>
      </w:r>
      <w:proofErr w:type="spellEnd"/>
      <w:r>
        <w:rPr>
          <w:rFonts w:eastAsia="Times New Roman"/>
          <w:color w:val="000000" w:themeColor="text1"/>
        </w:rPr>
        <w:t xml:space="preserve"> </w:t>
      </w:r>
      <w:proofErr w:type="spellStart"/>
      <w:r>
        <w:rPr>
          <w:rFonts w:eastAsia="Times New Roman"/>
          <w:color w:val="000000" w:themeColor="text1"/>
        </w:rPr>
        <w:t>thời</w:t>
      </w:r>
      <w:proofErr w:type="spellEnd"/>
      <w:r>
        <w:rPr>
          <w:rFonts w:eastAsia="Times New Roman"/>
          <w:color w:val="000000" w:themeColor="text1"/>
        </w:rPr>
        <w:t xml:space="preserve"> </w:t>
      </w:r>
      <w:proofErr w:type="spellStart"/>
      <w:r>
        <w:rPr>
          <w:rFonts w:eastAsia="Times New Roman"/>
          <w:color w:val="000000" w:themeColor="text1"/>
        </w:rPr>
        <w:t>nâng</w:t>
      </w:r>
      <w:proofErr w:type="spellEnd"/>
      <w:r>
        <w:rPr>
          <w:rFonts w:eastAsia="Times New Roman"/>
          <w:color w:val="000000" w:themeColor="text1"/>
        </w:rPr>
        <w:t xml:space="preserve"> </w:t>
      </w:r>
      <w:proofErr w:type="spellStart"/>
      <w:r>
        <w:rPr>
          <w:rFonts w:eastAsia="Times New Roman"/>
          <w:color w:val="000000" w:themeColor="text1"/>
        </w:rPr>
        <w:t>cao</w:t>
      </w:r>
      <w:proofErr w:type="spellEnd"/>
      <w:r>
        <w:rPr>
          <w:rFonts w:eastAsia="Times New Roman"/>
          <w:color w:val="000000" w:themeColor="text1"/>
        </w:rPr>
        <w:t xml:space="preserve"> </w:t>
      </w:r>
      <w:proofErr w:type="spellStart"/>
      <w:r>
        <w:rPr>
          <w:rFonts w:eastAsia="Times New Roman"/>
          <w:color w:val="000000" w:themeColor="text1"/>
        </w:rPr>
        <w:t>khả</w:t>
      </w:r>
      <w:proofErr w:type="spellEnd"/>
      <w:r>
        <w:rPr>
          <w:rFonts w:eastAsia="Times New Roman"/>
          <w:color w:val="000000" w:themeColor="text1"/>
        </w:rPr>
        <w:t xml:space="preserve"> </w:t>
      </w:r>
      <w:proofErr w:type="spellStart"/>
      <w:r>
        <w:rPr>
          <w:rFonts w:eastAsia="Times New Roman"/>
          <w:color w:val="000000" w:themeColor="text1"/>
        </w:rPr>
        <w:t>năng</w:t>
      </w:r>
      <w:proofErr w:type="spellEnd"/>
      <w:r>
        <w:rPr>
          <w:rFonts w:eastAsia="Times New Roman"/>
          <w:color w:val="000000" w:themeColor="text1"/>
        </w:rPr>
        <w:t xml:space="preserve"> </w:t>
      </w:r>
      <w:proofErr w:type="spellStart"/>
      <w:r>
        <w:rPr>
          <w:rFonts w:eastAsia="Times New Roman"/>
          <w:color w:val="000000" w:themeColor="text1"/>
        </w:rPr>
        <w:t>áp</w:t>
      </w:r>
      <w:proofErr w:type="spellEnd"/>
      <w:r>
        <w:rPr>
          <w:rFonts w:eastAsia="Times New Roman"/>
          <w:color w:val="000000" w:themeColor="text1"/>
        </w:rPr>
        <w:t xml:space="preserve"> </w:t>
      </w:r>
      <w:proofErr w:type="spellStart"/>
      <w:r>
        <w:rPr>
          <w:rFonts w:eastAsia="Times New Roman"/>
          <w:color w:val="000000" w:themeColor="text1"/>
        </w:rPr>
        <w:t>dụng</w:t>
      </w:r>
      <w:proofErr w:type="spellEnd"/>
      <w:r>
        <w:rPr>
          <w:rFonts w:eastAsia="Times New Roman"/>
          <w:color w:val="000000" w:themeColor="text1"/>
        </w:rPr>
        <w:t xml:space="preserve">, </w:t>
      </w:r>
      <w:proofErr w:type="spellStart"/>
      <w:r>
        <w:rPr>
          <w:rFonts w:eastAsia="Times New Roman"/>
          <w:color w:val="000000" w:themeColor="text1"/>
        </w:rPr>
        <w:t>thực</w:t>
      </w:r>
      <w:proofErr w:type="spellEnd"/>
      <w:r>
        <w:rPr>
          <w:rFonts w:eastAsia="Times New Roman"/>
          <w:color w:val="000000" w:themeColor="text1"/>
        </w:rPr>
        <w:t xml:space="preserve"> </w:t>
      </w:r>
      <w:proofErr w:type="spellStart"/>
      <w:r>
        <w:rPr>
          <w:rFonts w:eastAsia="Times New Roman"/>
          <w:color w:val="000000" w:themeColor="text1"/>
        </w:rPr>
        <w:t>hành</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kiến</w:t>
      </w:r>
      <w:proofErr w:type="spellEnd"/>
      <w:r>
        <w:rPr>
          <w:rFonts w:eastAsia="Times New Roman"/>
          <w:color w:val="000000" w:themeColor="text1"/>
        </w:rPr>
        <w:t xml:space="preserve"> </w:t>
      </w:r>
      <w:proofErr w:type="spellStart"/>
      <w:r>
        <w:rPr>
          <w:rFonts w:eastAsia="Times New Roman"/>
          <w:color w:val="000000" w:themeColor="text1"/>
        </w:rPr>
        <w:t>thức</w:t>
      </w:r>
      <w:proofErr w:type="spellEnd"/>
      <w:r>
        <w:rPr>
          <w:rFonts w:eastAsia="Times New Roman"/>
          <w:color w:val="000000" w:themeColor="text1"/>
        </w:rPr>
        <w:t xml:space="preserve"> </w:t>
      </w:r>
      <w:proofErr w:type="spellStart"/>
      <w:r>
        <w:rPr>
          <w:rFonts w:eastAsia="Times New Roman"/>
          <w:color w:val="000000" w:themeColor="text1"/>
        </w:rPr>
        <w:t>đã</w:t>
      </w:r>
      <w:proofErr w:type="spellEnd"/>
      <w:r>
        <w:rPr>
          <w:rFonts w:eastAsia="Times New Roman"/>
          <w:color w:val="000000" w:themeColor="text1"/>
        </w:rPr>
        <w:t xml:space="preserve"> </w:t>
      </w:r>
      <w:proofErr w:type="spellStart"/>
      <w:r>
        <w:rPr>
          <w:rFonts w:eastAsia="Times New Roman"/>
          <w:color w:val="000000" w:themeColor="text1"/>
        </w:rPr>
        <w:t>học</w:t>
      </w:r>
      <w:proofErr w:type="spellEnd"/>
      <w:r>
        <w:rPr>
          <w:rFonts w:eastAsia="Times New Roman"/>
          <w:color w:val="000000" w:themeColor="text1"/>
        </w:rPr>
        <w:t xml:space="preserve"> </w:t>
      </w:r>
      <w:proofErr w:type="spellStart"/>
      <w:r>
        <w:rPr>
          <w:rFonts w:eastAsia="Times New Roman"/>
          <w:color w:val="000000" w:themeColor="text1"/>
        </w:rPr>
        <w:t>như</w:t>
      </w:r>
      <w:proofErr w:type="spellEnd"/>
      <w:r>
        <w:rPr>
          <w:rFonts w:eastAsia="Times New Roman"/>
          <w:color w:val="000000" w:themeColor="text1"/>
        </w:rPr>
        <w:t xml:space="preserve"> </w:t>
      </w:r>
      <w:proofErr w:type="spellStart"/>
      <w:r>
        <w:rPr>
          <w:rFonts w:eastAsia="Times New Roman"/>
          <w:color w:val="000000" w:themeColor="text1"/>
        </w:rPr>
        <w:t>sử</w:t>
      </w:r>
      <w:proofErr w:type="spellEnd"/>
      <w:r>
        <w:rPr>
          <w:rFonts w:eastAsia="Times New Roman"/>
          <w:color w:val="000000" w:themeColor="text1"/>
        </w:rPr>
        <w:t xml:space="preserve"> </w:t>
      </w:r>
      <w:proofErr w:type="spellStart"/>
      <w:r>
        <w:rPr>
          <w:rFonts w:eastAsia="Times New Roman"/>
          <w:color w:val="000000" w:themeColor="text1"/>
        </w:rPr>
        <w:t>dụng</w:t>
      </w:r>
      <w:proofErr w:type="spellEnd"/>
      <w:r>
        <w:rPr>
          <w:rFonts w:eastAsia="Times New Roman"/>
          <w:color w:val="000000" w:themeColor="text1"/>
        </w:rPr>
        <w:t xml:space="preserve"> </w:t>
      </w:r>
      <w:proofErr w:type="spellStart"/>
      <w:r>
        <w:rPr>
          <w:rFonts w:eastAsia="Times New Roman"/>
          <w:color w:val="000000" w:themeColor="text1"/>
        </w:rPr>
        <w:t>và</w:t>
      </w:r>
      <w:proofErr w:type="spellEnd"/>
      <w:r>
        <w:rPr>
          <w:rFonts w:eastAsia="Times New Roman"/>
          <w:color w:val="000000" w:themeColor="text1"/>
        </w:rPr>
        <w:t xml:space="preserve"> </w:t>
      </w:r>
      <w:proofErr w:type="spellStart"/>
      <w:r>
        <w:rPr>
          <w:rFonts w:eastAsia="Times New Roman"/>
          <w:color w:val="000000" w:themeColor="text1"/>
        </w:rPr>
        <w:t>lập</w:t>
      </w:r>
      <w:proofErr w:type="spellEnd"/>
      <w:r>
        <w:rPr>
          <w:rFonts w:eastAsia="Times New Roman"/>
          <w:color w:val="000000" w:themeColor="text1"/>
        </w:rPr>
        <w:t xml:space="preserve"> </w:t>
      </w:r>
      <w:proofErr w:type="spellStart"/>
      <w:r>
        <w:rPr>
          <w:rFonts w:eastAsia="Times New Roman"/>
          <w:color w:val="000000" w:themeColor="text1"/>
        </w:rPr>
        <w:t>trình</w:t>
      </w:r>
      <w:proofErr w:type="spellEnd"/>
      <w:r>
        <w:rPr>
          <w:rFonts w:eastAsia="Times New Roman"/>
          <w:color w:val="000000" w:themeColor="text1"/>
        </w:rPr>
        <w:t xml:space="preserve"> vi </w:t>
      </w:r>
      <w:proofErr w:type="spellStart"/>
      <w:r>
        <w:rPr>
          <w:rFonts w:eastAsia="Times New Roman"/>
          <w:color w:val="000000" w:themeColor="text1"/>
        </w:rPr>
        <w:t>điều</w:t>
      </w:r>
      <w:proofErr w:type="spellEnd"/>
      <w:r>
        <w:rPr>
          <w:rFonts w:eastAsia="Times New Roman"/>
          <w:color w:val="000000" w:themeColor="text1"/>
        </w:rPr>
        <w:t xml:space="preserve"> </w:t>
      </w:r>
      <w:proofErr w:type="spellStart"/>
      <w:r>
        <w:rPr>
          <w:rFonts w:eastAsia="Times New Roman"/>
          <w:color w:val="000000" w:themeColor="text1"/>
        </w:rPr>
        <w:lastRenderedPageBreak/>
        <w:t>khiển</w:t>
      </w:r>
      <w:proofErr w:type="spellEnd"/>
      <w:r>
        <w:rPr>
          <w:rFonts w:eastAsia="Times New Roman"/>
          <w:color w:val="000000" w:themeColor="text1"/>
        </w:rPr>
        <w:t xml:space="preserve">, </w:t>
      </w:r>
      <w:proofErr w:type="spellStart"/>
      <w:r w:rsidRPr="0314D8B4">
        <w:rPr>
          <w:rFonts w:eastAsia="Times New Roman"/>
          <w:color w:val="000000" w:themeColor="text1"/>
        </w:rPr>
        <w:t>chúng</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em</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đã</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quyết</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định</w:t>
      </w:r>
      <w:proofErr w:type="spellEnd"/>
      <w:r w:rsidRPr="0314D8B4">
        <w:rPr>
          <w:rFonts w:eastAsia="Times New Roman"/>
          <w:color w:val="000000" w:themeColor="text1"/>
        </w:rPr>
        <w:t xml:space="preserve"> </w:t>
      </w:r>
      <w:proofErr w:type="spellStart"/>
      <w:r>
        <w:rPr>
          <w:rFonts w:eastAsia="Times New Roman"/>
          <w:color w:val="000000" w:themeColor="text1"/>
        </w:rPr>
        <w:t>chế</w:t>
      </w:r>
      <w:proofErr w:type="spellEnd"/>
      <w:r>
        <w:rPr>
          <w:rFonts w:eastAsia="Times New Roman"/>
          <w:color w:val="000000" w:themeColor="text1"/>
        </w:rPr>
        <w:t xml:space="preserve"> </w:t>
      </w:r>
      <w:proofErr w:type="spellStart"/>
      <w:r>
        <w:rPr>
          <w:rFonts w:eastAsia="Times New Roman"/>
          <w:color w:val="000000" w:themeColor="text1"/>
        </w:rPr>
        <w:t>tạo</w:t>
      </w:r>
      <w:proofErr w:type="spellEnd"/>
      <w:r>
        <w:rPr>
          <w:rFonts w:eastAsia="Times New Roman"/>
          <w:color w:val="000000" w:themeColor="text1"/>
        </w:rPr>
        <w:t xml:space="preserve"> </w:t>
      </w:r>
      <w:proofErr w:type="spellStart"/>
      <w:r>
        <w:rPr>
          <w:rFonts w:eastAsia="Times New Roman"/>
          <w:color w:val="000000" w:themeColor="text1"/>
        </w:rPr>
        <w:t>một</w:t>
      </w:r>
      <w:proofErr w:type="spellEnd"/>
      <w:r>
        <w:rPr>
          <w:rFonts w:eastAsia="Times New Roman"/>
          <w:color w:val="000000" w:themeColor="text1"/>
        </w:rPr>
        <w:t xml:space="preserve"> robot </w:t>
      </w:r>
      <w:proofErr w:type="spellStart"/>
      <w:r>
        <w:rPr>
          <w:rFonts w:eastAsia="Times New Roman"/>
          <w:color w:val="000000" w:themeColor="text1"/>
        </w:rPr>
        <w:t>dò</w:t>
      </w:r>
      <w:proofErr w:type="spellEnd"/>
      <w:r>
        <w:rPr>
          <w:rFonts w:eastAsia="Times New Roman"/>
          <w:color w:val="000000" w:themeColor="text1"/>
        </w:rPr>
        <w:t xml:space="preserve"> </w:t>
      </w:r>
      <w:proofErr w:type="spellStart"/>
      <w:r>
        <w:rPr>
          <w:rFonts w:eastAsia="Times New Roman"/>
          <w:color w:val="000000" w:themeColor="text1"/>
        </w:rPr>
        <w:t>đường</w:t>
      </w:r>
      <w:proofErr w:type="spellEnd"/>
      <w:r>
        <w:rPr>
          <w:rFonts w:eastAsia="Times New Roman"/>
          <w:color w:val="000000" w:themeColor="text1"/>
        </w:rPr>
        <w:t xml:space="preserve">, </w:t>
      </w:r>
      <w:proofErr w:type="spellStart"/>
      <w:r>
        <w:rPr>
          <w:rFonts w:eastAsia="Times New Roman"/>
          <w:color w:val="000000" w:themeColor="text1"/>
        </w:rPr>
        <w:t>tuy</w:t>
      </w:r>
      <w:proofErr w:type="spellEnd"/>
      <w:r>
        <w:rPr>
          <w:rFonts w:eastAsia="Times New Roman"/>
          <w:color w:val="000000" w:themeColor="text1"/>
        </w:rPr>
        <w:t xml:space="preserve"> </w:t>
      </w:r>
      <w:proofErr w:type="spellStart"/>
      <w:r>
        <w:rPr>
          <w:rFonts w:eastAsia="Times New Roman"/>
          <w:color w:val="000000" w:themeColor="text1"/>
        </w:rPr>
        <w:t>nhiên</w:t>
      </w:r>
      <w:proofErr w:type="spellEnd"/>
      <w:r>
        <w:rPr>
          <w:rFonts w:eastAsia="Times New Roman"/>
          <w:color w:val="000000" w:themeColor="text1"/>
        </w:rPr>
        <w:t xml:space="preserve"> </w:t>
      </w:r>
      <w:proofErr w:type="spellStart"/>
      <w:r>
        <w:rPr>
          <w:rFonts w:eastAsia="Times New Roman"/>
          <w:color w:val="000000" w:themeColor="text1"/>
        </w:rPr>
        <w:t>định</w:t>
      </w:r>
      <w:proofErr w:type="spellEnd"/>
      <w:r>
        <w:rPr>
          <w:rFonts w:eastAsia="Times New Roman"/>
          <w:color w:val="000000" w:themeColor="text1"/>
        </w:rPr>
        <w:t xml:space="preserve"> </w:t>
      </w:r>
      <w:proofErr w:type="spellStart"/>
      <w:r w:rsidRPr="0314D8B4">
        <w:rPr>
          <w:rFonts w:eastAsia="Times New Roman"/>
          <w:color w:val="000000" w:themeColor="text1"/>
        </w:rPr>
        <w:t>hướng</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sản</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phẩm</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theo</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mục</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đích</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là</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học</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tập</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hơn</w:t>
      </w:r>
      <w:proofErr w:type="spellEnd"/>
      <w:r w:rsidRPr="0314D8B4">
        <w:rPr>
          <w:rFonts w:eastAsia="Times New Roman"/>
          <w:color w:val="000000" w:themeColor="text1"/>
        </w:rPr>
        <w:t xml:space="preserve"> </w:t>
      </w:r>
      <w:proofErr w:type="spellStart"/>
      <w:r w:rsidRPr="0314D8B4">
        <w:rPr>
          <w:rFonts w:eastAsia="Times New Roman"/>
          <w:color w:val="000000" w:themeColor="text1"/>
        </w:rPr>
        <w:t>l</w:t>
      </w:r>
      <w:r>
        <w:rPr>
          <w:rFonts w:eastAsia="Times New Roman"/>
          <w:color w:val="000000" w:themeColor="text1"/>
        </w:rPr>
        <w:t>à</w:t>
      </w:r>
      <w:proofErr w:type="spellEnd"/>
      <w:r>
        <w:rPr>
          <w:rFonts w:eastAsia="Times New Roman"/>
          <w:color w:val="000000" w:themeColor="text1"/>
        </w:rPr>
        <w:t xml:space="preserve"> </w:t>
      </w:r>
      <w:proofErr w:type="spellStart"/>
      <w:r>
        <w:rPr>
          <w:rFonts w:eastAsia="Times New Roman"/>
          <w:color w:val="000000" w:themeColor="text1"/>
        </w:rPr>
        <w:t>hướng</w:t>
      </w:r>
      <w:proofErr w:type="spellEnd"/>
      <w:r>
        <w:rPr>
          <w:rFonts w:eastAsia="Times New Roman"/>
          <w:color w:val="000000" w:themeColor="text1"/>
        </w:rPr>
        <w:t xml:space="preserve"> </w:t>
      </w:r>
      <w:proofErr w:type="spellStart"/>
      <w:r>
        <w:rPr>
          <w:rFonts w:eastAsia="Times New Roman"/>
          <w:color w:val="000000" w:themeColor="text1"/>
        </w:rPr>
        <w:t>ứng</w:t>
      </w:r>
      <w:proofErr w:type="spellEnd"/>
      <w:r>
        <w:rPr>
          <w:rFonts w:eastAsia="Times New Roman"/>
          <w:color w:val="000000" w:themeColor="text1"/>
        </w:rPr>
        <w:t xml:space="preserve"> </w:t>
      </w:r>
      <w:proofErr w:type="spellStart"/>
      <w:r>
        <w:rPr>
          <w:rFonts w:eastAsia="Times New Roman"/>
          <w:color w:val="000000" w:themeColor="text1"/>
        </w:rPr>
        <w:t>dụng</w:t>
      </w:r>
      <w:proofErr w:type="spellEnd"/>
      <w:r>
        <w:rPr>
          <w:rFonts w:eastAsia="Times New Roman"/>
          <w:color w:val="000000" w:themeColor="text1"/>
        </w:rPr>
        <w:t xml:space="preserve"> ra </w:t>
      </w:r>
      <w:proofErr w:type="spellStart"/>
      <w:r>
        <w:rPr>
          <w:rFonts w:eastAsia="Times New Roman"/>
          <w:color w:val="000000" w:themeColor="text1"/>
        </w:rPr>
        <w:t>thị</w:t>
      </w:r>
      <w:proofErr w:type="spellEnd"/>
      <w:r>
        <w:rPr>
          <w:rFonts w:eastAsia="Times New Roman"/>
          <w:color w:val="000000" w:themeColor="text1"/>
        </w:rPr>
        <w:t xml:space="preserve"> </w:t>
      </w:r>
      <w:proofErr w:type="spellStart"/>
      <w:r>
        <w:rPr>
          <w:rFonts w:eastAsia="Times New Roman"/>
          <w:color w:val="000000" w:themeColor="text1"/>
        </w:rPr>
        <w:t>trường</w:t>
      </w:r>
      <w:proofErr w:type="spellEnd"/>
      <w:r>
        <w:rPr>
          <w:rFonts w:eastAsia="Times New Roman"/>
          <w:color w:val="000000" w:themeColor="text1"/>
        </w:rPr>
        <w:t>.</w:t>
      </w:r>
    </w:p>
    <w:p w14:paraId="32FAFDBA" w14:textId="77777777" w:rsidR="005E7B35" w:rsidRDefault="005E7B35" w:rsidP="005E7B35">
      <w:pPr>
        <w:rPr>
          <w:rFonts w:eastAsia="Times New Roman"/>
          <w:color w:val="000000" w:themeColor="text1"/>
        </w:rPr>
      </w:pPr>
      <w:proofErr w:type="spellStart"/>
      <w:r>
        <w:rPr>
          <w:rFonts w:eastAsia="Times New Roman"/>
          <w:color w:val="000000" w:themeColor="text1"/>
        </w:rPr>
        <w:t>Với</w:t>
      </w:r>
      <w:proofErr w:type="spellEnd"/>
      <w:r>
        <w:rPr>
          <w:rFonts w:eastAsia="Times New Roman"/>
          <w:color w:val="000000" w:themeColor="text1"/>
        </w:rPr>
        <w:t xml:space="preserve"> </w:t>
      </w:r>
      <w:proofErr w:type="spellStart"/>
      <w:r>
        <w:rPr>
          <w:rFonts w:eastAsia="Times New Roman"/>
          <w:color w:val="000000" w:themeColor="text1"/>
        </w:rPr>
        <w:t>mục</w:t>
      </w:r>
      <w:proofErr w:type="spellEnd"/>
      <w:r>
        <w:rPr>
          <w:rFonts w:eastAsia="Times New Roman"/>
          <w:color w:val="000000" w:themeColor="text1"/>
        </w:rPr>
        <w:t xml:space="preserve"> </w:t>
      </w:r>
      <w:proofErr w:type="spellStart"/>
      <w:r>
        <w:rPr>
          <w:rFonts w:eastAsia="Times New Roman"/>
          <w:color w:val="000000" w:themeColor="text1"/>
        </w:rPr>
        <w:t>đích</w:t>
      </w:r>
      <w:proofErr w:type="spellEnd"/>
      <w:r>
        <w:rPr>
          <w:rFonts w:eastAsia="Times New Roman"/>
          <w:color w:val="000000" w:themeColor="text1"/>
        </w:rPr>
        <w:t xml:space="preserve"> </w:t>
      </w:r>
      <w:proofErr w:type="spellStart"/>
      <w:r>
        <w:rPr>
          <w:rFonts w:eastAsia="Times New Roman"/>
          <w:color w:val="000000" w:themeColor="text1"/>
        </w:rPr>
        <w:t>nêu</w:t>
      </w:r>
      <w:proofErr w:type="spellEnd"/>
      <w:r>
        <w:rPr>
          <w:rFonts w:eastAsia="Times New Roman"/>
          <w:color w:val="000000" w:themeColor="text1"/>
        </w:rPr>
        <w:t xml:space="preserve"> </w:t>
      </w:r>
      <w:proofErr w:type="spellStart"/>
      <w:r>
        <w:rPr>
          <w:rFonts w:eastAsia="Times New Roman"/>
          <w:color w:val="000000" w:themeColor="text1"/>
        </w:rPr>
        <w:t>trên</w:t>
      </w:r>
      <w:proofErr w:type="spellEnd"/>
      <w:r>
        <w:rPr>
          <w:rFonts w:eastAsia="Times New Roman"/>
          <w:color w:val="000000" w:themeColor="text1"/>
        </w:rPr>
        <w:t xml:space="preserve">, </w:t>
      </w:r>
      <w:proofErr w:type="spellStart"/>
      <w:r>
        <w:rPr>
          <w:rFonts w:eastAsia="Times New Roman"/>
          <w:color w:val="000000" w:themeColor="text1"/>
        </w:rPr>
        <w:t>trong</w:t>
      </w:r>
      <w:proofErr w:type="spellEnd"/>
      <w:r>
        <w:rPr>
          <w:rFonts w:eastAsia="Times New Roman"/>
          <w:color w:val="000000" w:themeColor="text1"/>
        </w:rPr>
        <w:t xml:space="preserve"> </w:t>
      </w:r>
      <w:proofErr w:type="spellStart"/>
      <w:r>
        <w:rPr>
          <w:rFonts w:eastAsia="Times New Roman"/>
          <w:color w:val="000000" w:themeColor="text1"/>
        </w:rPr>
        <w:t>đề</w:t>
      </w:r>
      <w:proofErr w:type="spellEnd"/>
      <w:r>
        <w:rPr>
          <w:rFonts w:eastAsia="Times New Roman"/>
          <w:color w:val="000000" w:themeColor="text1"/>
        </w:rPr>
        <w:t xml:space="preserve"> </w:t>
      </w:r>
      <w:proofErr w:type="spellStart"/>
      <w:r>
        <w:rPr>
          <w:rFonts w:eastAsia="Times New Roman"/>
          <w:color w:val="000000" w:themeColor="text1"/>
        </w:rPr>
        <w:t>tài</w:t>
      </w:r>
      <w:proofErr w:type="spellEnd"/>
      <w:r>
        <w:rPr>
          <w:rFonts w:eastAsia="Times New Roman"/>
          <w:color w:val="000000" w:themeColor="text1"/>
        </w:rPr>
        <w:t xml:space="preserve"> </w:t>
      </w:r>
      <w:proofErr w:type="spellStart"/>
      <w:r>
        <w:rPr>
          <w:rFonts w:eastAsia="Times New Roman"/>
          <w:color w:val="000000" w:themeColor="text1"/>
        </w:rPr>
        <w:t>này</w:t>
      </w:r>
      <w:proofErr w:type="spellEnd"/>
      <w:r>
        <w:rPr>
          <w:rFonts w:eastAsia="Times New Roman"/>
          <w:color w:val="000000" w:themeColor="text1"/>
        </w:rPr>
        <w:t xml:space="preserve">, robot </w:t>
      </w:r>
      <w:proofErr w:type="spellStart"/>
      <w:r>
        <w:rPr>
          <w:rFonts w:eastAsia="Times New Roman"/>
          <w:color w:val="000000" w:themeColor="text1"/>
        </w:rPr>
        <w:t>sẽ</w:t>
      </w:r>
      <w:proofErr w:type="spellEnd"/>
      <w:r>
        <w:rPr>
          <w:rFonts w:eastAsia="Times New Roman"/>
          <w:color w:val="000000" w:themeColor="text1"/>
        </w:rPr>
        <w:t xml:space="preserve"> </w:t>
      </w:r>
      <w:proofErr w:type="spellStart"/>
      <w:r>
        <w:rPr>
          <w:rFonts w:eastAsia="Times New Roman"/>
          <w:color w:val="000000" w:themeColor="text1"/>
        </w:rPr>
        <w:t>được</w:t>
      </w:r>
      <w:proofErr w:type="spellEnd"/>
      <w:r>
        <w:rPr>
          <w:rFonts w:eastAsia="Times New Roman"/>
          <w:color w:val="000000" w:themeColor="text1"/>
        </w:rPr>
        <w:t xml:space="preserve"> </w:t>
      </w:r>
      <w:proofErr w:type="spellStart"/>
      <w:r>
        <w:rPr>
          <w:rFonts w:eastAsia="Times New Roman"/>
          <w:color w:val="000000" w:themeColor="text1"/>
        </w:rPr>
        <w:t>thiết</w:t>
      </w:r>
      <w:proofErr w:type="spellEnd"/>
      <w:r>
        <w:rPr>
          <w:rFonts w:eastAsia="Times New Roman"/>
          <w:color w:val="000000" w:themeColor="text1"/>
        </w:rPr>
        <w:t xml:space="preserve"> </w:t>
      </w:r>
      <w:proofErr w:type="spellStart"/>
      <w:r>
        <w:rPr>
          <w:rFonts w:eastAsia="Times New Roman"/>
          <w:color w:val="000000" w:themeColor="text1"/>
        </w:rPr>
        <w:t>kế</w:t>
      </w:r>
      <w:proofErr w:type="spellEnd"/>
      <w:r>
        <w:rPr>
          <w:rFonts w:eastAsia="Times New Roman"/>
          <w:color w:val="000000" w:themeColor="text1"/>
        </w:rPr>
        <w:t xml:space="preserve"> </w:t>
      </w:r>
      <w:proofErr w:type="spellStart"/>
      <w:r>
        <w:rPr>
          <w:rFonts w:eastAsia="Times New Roman"/>
          <w:color w:val="000000" w:themeColor="text1"/>
        </w:rPr>
        <w:t>và</w:t>
      </w:r>
      <w:proofErr w:type="spellEnd"/>
      <w:r>
        <w:rPr>
          <w:rFonts w:eastAsia="Times New Roman"/>
          <w:color w:val="000000" w:themeColor="text1"/>
        </w:rPr>
        <w:t xml:space="preserve"> </w:t>
      </w:r>
      <w:proofErr w:type="spellStart"/>
      <w:r>
        <w:rPr>
          <w:rFonts w:eastAsia="Times New Roman"/>
          <w:color w:val="000000" w:themeColor="text1"/>
        </w:rPr>
        <w:t>lập</w:t>
      </w:r>
      <w:proofErr w:type="spellEnd"/>
      <w:r>
        <w:rPr>
          <w:rFonts w:eastAsia="Times New Roman"/>
          <w:color w:val="000000" w:themeColor="text1"/>
        </w:rPr>
        <w:t xml:space="preserve"> </w:t>
      </w:r>
      <w:proofErr w:type="spellStart"/>
      <w:r>
        <w:rPr>
          <w:rFonts w:eastAsia="Times New Roman"/>
          <w:color w:val="000000" w:themeColor="text1"/>
        </w:rPr>
        <w:t>trình</w:t>
      </w:r>
      <w:proofErr w:type="spellEnd"/>
      <w:r>
        <w:rPr>
          <w:rFonts w:eastAsia="Times New Roman"/>
          <w:color w:val="000000" w:themeColor="text1"/>
        </w:rPr>
        <w:t xml:space="preserve"> </w:t>
      </w:r>
      <w:proofErr w:type="spellStart"/>
      <w:r>
        <w:rPr>
          <w:rFonts w:eastAsia="Times New Roman"/>
          <w:color w:val="000000" w:themeColor="text1"/>
        </w:rPr>
        <w:t>nhằm</w:t>
      </w:r>
      <w:proofErr w:type="spellEnd"/>
      <w:r>
        <w:rPr>
          <w:rFonts w:eastAsia="Times New Roman"/>
          <w:color w:val="000000" w:themeColor="text1"/>
        </w:rPr>
        <w:t xml:space="preserve"> </w:t>
      </w:r>
      <w:proofErr w:type="spellStart"/>
      <w:r w:rsidRPr="00A10841">
        <w:rPr>
          <w:rFonts w:eastAsia="Times New Roman"/>
          <w:color w:val="000000" w:themeColor="text1"/>
        </w:rPr>
        <w:t>đáp</w:t>
      </w:r>
      <w:proofErr w:type="spellEnd"/>
      <w:r w:rsidRPr="00A10841">
        <w:rPr>
          <w:rFonts w:eastAsia="Times New Roman"/>
          <w:color w:val="000000" w:themeColor="text1"/>
        </w:rPr>
        <w:t xml:space="preserve"> </w:t>
      </w:r>
      <w:proofErr w:type="spellStart"/>
      <w:r w:rsidRPr="00A10841">
        <w:rPr>
          <w:rFonts w:eastAsia="Times New Roman"/>
          <w:color w:val="000000" w:themeColor="text1"/>
        </w:rPr>
        <w:t>ứng</w:t>
      </w:r>
      <w:proofErr w:type="spellEnd"/>
      <w:r w:rsidRPr="00A10841">
        <w:rPr>
          <w:rFonts w:eastAsia="Times New Roman"/>
          <w:color w:val="000000" w:themeColor="text1"/>
        </w:rPr>
        <w:t xml:space="preserve"> </w:t>
      </w:r>
      <w:proofErr w:type="spellStart"/>
      <w:r w:rsidRPr="00A10841">
        <w:rPr>
          <w:rFonts w:eastAsia="Times New Roman"/>
          <w:color w:val="000000" w:themeColor="text1"/>
        </w:rPr>
        <w:t>được</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khả</w:t>
      </w:r>
      <w:proofErr w:type="spellEnd"/>
      <w:r>
        <w:rPr>
          <w:rFonts w:eastAsia="Times New Roman"/>
          <w:color w:val="000000" w:themeColor="text1"/>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cơ</w:t>
      </w:r>
      <w:proofErr w:type="spellEnd"/>
      <w:r>
        <w:rPr>
          <w:rFonts w:eastAsiaTheme="minorEastAsia"/>
        </w:rPr>
        <w:t xml:space="preserve"> </w:t>
      </w:r>
      <w:proofErr w:type="spellStart"/>
      <w:r>
        <w:rPr>
          <w:rFonts w:eastAsiaTheme="minorEastAsia"/>
        </w:rPr>
        <w:t>bản</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robot </w:t>
      </w:r>
      <w:proofErr w:type="spellStart"/>
      <w:r>
        <w:rPr>
          <w:rFonts w:eastAsiaTheme="minorEastAsia"/>
        </w:rPr>
        <w:t>dò</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như</w:t>
      </w:r>
      <w:proofErr w:type="spellEnd"/>
      <w:r>
        <w:rPr>
          <w:rFonts w:eastAsiaTheme="minorEastAsia"/>
        </w:rPr>
        <w:t xml:space="preserve">: di </w:t>
      </w:r>
      <w:proofErr w:type="spellStart"/>
      <w:r>
        <w:rPr>
          <w:rFonts w:eastAsiaTheme="minorEastAsia"/>
        </w:rPr>
        <w:t>chuyển</w:t>
      </w:r>
      <w:proofErr w:type="spellEnd"/>
      <w:r>
        <w:rPr>
          <w:rFonts w:eastAsiaTheme="minorEastAsia"/>
        </w:rPr>
        <w:t xml:space="preserve"> </w:t>
      </w:r>
      <w:proofErr w:type="spellStart"/>
      <w:r>
        <w:rPr>
          <w:rFonts w:eastAsiaTheme="minorEastAsia"/>
        </w:rPr>
        <w:t>đúng</w:t>
      </w:r>
      <w:proofErr w:type="spellEnd"/>
      <w:r>
        <w:rPr>
          <w:rFonts w:eastAsiaTheme="minorEastAsia"/>
        </w:rPr>
        <w:t xml:space="preserve"> </w:t>
      </w:r>
      <w:proofErr w:type="spellStart"/>
      <w:r>
        <w:rPr>
          <w:rFonts w:eastAsiaTheme="minorEastAsia"/>
        </w:rPr>
        <w:t>hướng</w:t>
      </w:r>
      <w:proofErr w:type="spellEnd"/>
      <w:r>
        <w:rPr>
          <w:rFonts w:eastAsiaTheme="minorEastAsia"/>
        </w:rPr>
        <w:t>,</w:t>
      </w:r>
      <w:r w:rsidRPr="002B0836">
        <w:t xml:space="preserve"> </w:t>
      </w:r>
      <w:proofErr w:type="spellStart"/>
      <w:r>
        <w:t>tự</w:t>
      </w:r>
      <w:proofErr w:type="spellEnd"/>
      <w:r>
        <w:t xml:space="preserve"> </w:t>
      </w:r>
      <w:proofErr w:type="spellStart"/>
      <w:r>
        <w:t>dò</w:t>
      </w:r>
      <w:proofErr w:type="spellEnd"/>
      <w:r>
        <w:t xml:space="preserve"> </w:t>
      </w:r>
      <w:proofErr w:type="spellStart"/>
      <w:r>
        <w:t>đường</w:t>
      </w:r>
      <w:proofErr w:type="spellEnd"/>
      <w:r>
        <w:t xml:space="preserve"> </w:t>
      </w:r>
      <w:proofErr w:type="spellStart"/>
      <w:r>
        <w:t>theo</w:t>
      </w:r>
      <w:proofErr w:type="spellEnd"/>
      <w:r>
        <w:t xml:space="preserve"> </w:t>
      </w:r>
      <w:proofErr w:type="spellStart"/>
      <w:r>
        <w:t>vạch</w:t>
      </w:r>
      <w:proofErr w:type="spellEnd"/>
      <w:r>
        <w:t xml:space="preserve"> </w:t>
      </w:r>
      <w:proofErr w:type="spellStart"/>
      <w:r>
        <w:t>màu</w:t>
      </w:r>
      <w:proofErr w:type="spellEnd"/>
      <w:r>
        <w:t xml:space="preserve"> </w:t>
      </w:r>
      <w:proofErr w:type="spellStart"/>
      <w:r>
        <w:t>có</w:t>
      </w:r>
      <w:proofErr w:type="spellEnd"/>
      <w:r>
        <w:t xml:space="preserve"> </w:t>
      </w:r>
      <w:proofErr w:type="spellStart"/>
      <w:r>
        <w:t>sẵn</w:t>
      </w:r>
      <w:proofErr w:type="spellEnd"/>
      <w:r>
        <w:t>,</w:t>
      </w:r>
      <w:r>
        <w:rPr>
          <w:rFonts w:eastAsiaTheme="minorEastAsia"/>
        </w:rPr>
        <w:t xml:space="preserve"> </w:t>
      </w:r>
      <w:proofErr w:type="spellStart"/>
      <w:r>
        <w:rPr>
          <w:rFonts w:eastAsiaTheme="minorEastAsia"/>
        </w:rPr>
        <w:t>khả</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bám</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trường</w:t>
      </w:r>
      <w:proofErr w:type="spellEnd"/>
      <w:r>
        <w:rPr>
          <w:rFonts w:eastAsiaTheme="minorEastAsia"/>
        </w:rPr>
        <w:t xml:space="preserve"> </w:t>
      </w:r>
      <w:proofErr w:type="spellStart"/>
      <w:r>
        <w:rPr>
          <w:rFonts w:eastAsiaTheme="minorEastAsia"/>
        </w:rPr>
        <w:t>hợp</w:t>
      </w:r>
      <w:proofErr w:type="spellEnd"/>
      <w:r>
        <w:rPr>
          <w:rFonts w:eastAsiaTheme="minorEastAsia"/>
        </w:rPr>
        <w:t xml:space="preserve"> </w:t>
      </w:r>
      <w:proofErr w:type="spellStart"/>
      <w:r>
        <w:rPr>
          <w:rFonts w:eastAsiaTheme="minorEastAsia"/>
        </w:rPr>
        <w:t>đi</w:t>
      </w:r>
      <w:proofErr w:type="spellEnd"/>
      <w:r>
        <w:rPr>
          <w:rFonts w:eastAsiaTheme="minorEastAsia"/>
        </w:rPr>
        <w:t xml:space="preserve"> </w:t>
      </w:r>
      <w:proofErr w:type="spellStart"/>
      <w:r>
        <w:rPr>
          <w:rFonts w:eastAsiaTheme="minorEastAsia"/>
        </w:rPr>
        <w:t>thẳng</w:t>
      </w:r>
      <w:proofErr w:type="spellEnd"/>
      <w:r>
        <w:rPr>
          <w:rFonts w:eastAsiaTheme="minorEastAsia"/>
        </w:rPr>
        <w:t xml:space="preserve">, </w:t>
      </w:r>
      <w:proofErr w:type="spellStart"/>
      <w:r>
        <w:rPr>
          <w:rFonts w:eastAsiaTheme="minorEastAsia"/>
        </w:rPr>
        <w:t>cua</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hướng</w:t>
      </w:r>
      <w:proofErr w:type="spellEnd"/>
      <w:r>
        <w:rPr>
          <w:rFonts w:eastAsiaTheme="minorEastAsia"/>
        </w:rPr>
        <w:t xml:space="preserve">, </w:t>
      </w:r>
      <w:proofErr w:type="spellStart"/>
      <w:r>
        <w:rPr>
          <w:rFonts w:eastAsiaTheme="minorEastAsia"/>
        </w:rPr>
        <w:t>khả</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chống</w:t>
      </w:r>
      <w:proofErr w:type="spellEnd"/>
      <w:r>
        <w:rPr>
          <w:rFonts w:eastAsiaTheme="minorEastAsia"/>
        </w:rPr>
        <w:t xml:space="preserve"> </w:t>
      </w:r>
      <w:proofErr w:type="spellStart"/>
      <w:r>
        <w:rPr>
          <w:rFonts w:eastAsiaTheme="minorEastAsia"/>
        </w:rPr>
        <w:t>lật</w:t>
      </w:r>
      <w:proofErr w:type="spellEnd"/>
      <w:r>
        <w:rPr>
          <w:rFonts w:eastAsiaTheme="minorEastAsia"/>
        </w:rPr>
        <w:t xml:space="preserve">, </w:t>
      </w:r>
      <w:proofErr w:type="spellStart"/>
      <w:r>
        <w:rPr>
          <w:rFonts w:eastAsiaTheme="minorEastAsia"/>
        </w:rPr>
        <w:t>hoạt</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môi</w:t>
      </w:r>
      <w:proofErr w:type="spellEnd"/>
      <w:r>
        <w:rPr>
          <w:rFonts w:eastAsiaTheme="minorEastAsia"/>
        </w:rPr>
        <w:t xml:space="preserve"> </w:t>
      </w:r>
      <w:proofErr w:type="spellStart"/>
      <w:r>
        <w:rPr>
          <w:rFonts w:eastAsiaTheme="minorEastAsia"/>
        </w:rPr>
        <w:t>trường</w:t>
      </w:r>
      <w:proofErr w:type="spellEnd"/>
      <w:r>
        <w:rPr>
          <w:rFonts w:eastAsiaTheme="minorEastAsia"/>
        </w:rPr>
        <w:t xml:space="preserve"> </w:t>
      </w:r>
      <w:proofErr w:type="spellStart"/>
      <w:r>
        <w:rPr>
          <w:rFonts w:eastAsiaTheme="minorEastAsia"/>
        </w:rPr>
        <w:t>ánh</w:t>
      </w:r>
      <w:proofErr w:type="spellEnd"/>
      <w:r>
        <w:rPr>
          <w:rFonts w:eastAsiaTheme="minorEastAsia"/>
        </w:rPr>
        <w:t xml:space="preserve"> </w:t>
      </w:r>
      <w:proofErr w:type="spellStart"/>
      <w:r>
        <w:rPr>
          <w:rFonts w:eastAsiaTheme="minorEastAsia"/>
        </w:rPr>
        <w:t>sáng</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độ</w:t>
      </w:r>
      <w:proofErr w:type="spellEnd"/>
      <w:r>
        <w:rPr>
          <w:rFonts w:eastAsiaTheme="minorEastAsia"/>
        </w:rPr>
        <w:t xml:space="preserve"> </w:t>
      </w:r>
      <w:proofErr w:type="spellStart"/>
      <w:r>
        <w:rPr>
          <w:rFonts w:eastAsiaTheme="minorEastAsia"/>
        </w:rPr>
        <w:t>tương</w:t>
      </w:r>
      <w:proofErr w:type="spellEnd"/>
      <w:r>
        <w:rPr>
          <w:rFonts w:eastAsiaTheme="minorEastAsia"/>
        </w:rPr>
        <w:t xml:space="preserve"> </w:t>
      </w:r>
      <w:proofErr w:type="spellStart"/>
      <w:r>
        <w:rPr>
          <w:rFonts w:eastAsiaTheme="minorEastAsia"/>
        </w:rPr>
        <w:t>phản</w:t>
      </w:r>
      <w:proofErr w:type="spellEnd"/>
      <w:r>
        <w:rPr>
          <w:rFonts w:eastAsiaTheme="minorEastAsia"/>
        </w:rPr>
        <w:t xml:space="preserve"> </w:t>
      </w:r>
      <w:proofErr w:type="spellStart"/>
      <w:r>
        <w:rPr>
          <w:rFonts w:eastAsiaTheme="minorEastAsia"/>
        </w:rPr>
        <w:t>màu</w:t>
      </w:r>
      <w:proofErr w:type="spellEnd"/>
      <w:r>
        <w:rPr>
          <w:rFonts w:eastAsiaTheme="minorEastAsia"/>
        </w:rPr>
        <w:t xml:space="preserve"> </w:t>
      </w:r>
      <w:proofErr w:type="spellStart"/>
      <w:r>
        <w:rPr>
          <w:rFonts w:eastAsiaTheme="minorEastAsia"/>
        </w:rPr>
        <w:t>sắc</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đi</w:t>
      </w:r>
      <w:proofErr w:type="spellEnd"/>
      <w:r>
        <w:rPr>
          <w:rFonts w:eastAsiaTheme="minorEastAsia"/>
        </w:rPr>
        <w:t xml:space="preserve"> </w:t>
      </w:r>
      <w:proofErr w:type="spellStart"/>
      <w:r>
        <w:rPr>
          <w:rFonts w:eastAsiaTheme="minorEastAsia"/>
        </w:rPr>
        <w:t>khác</w:t>
      </w:r>
      <w:proofErr w:type="spellEnd"/>
      <w:r>
        <w:rPr>
          <w:rFonts w:eastAsiaTheme="minorEastAsia"/>
        </w:rPr>
        <w:t xml:space="preserve"> </w:t>
      </w:r>
      <w:proofErr w:type="spellStart"/>
      <w:proofErr w:type="gramStart"/>
      <w:r>
        <w:rPr>
          <w:rFonts w:eastAsiaTheme="minorEastAsia"/>
        </w:rPr>
        <w:t>nhau</w:t>
      </w:r>
      <w:proofErr w:type="spellEnd"/>
      <w:r>
        <w:rPr>
          <w:rFonts w:eastAsiaTheme="minorEastAsia"/>
        </w:rPr>
        <w:t>,…</w:t>
      </w:r>
      <w:proofErr w:type="spellStart"/>
      <w:proofErr w:type="gramEnd"/>
      <w:r>
        <w:rPr>
          <w:rFonts w:eastAsia="Times New Roman"/>
          <w:color w:val="000000" w:themeColor="text1"/>
        </w:rPr>
        <w:t>hơn</w:t>
      </w:r>
      <w:proofErr w:type="spellEnd"/>
      <w:r>
        <w:rPr>
          <w:rFonts w:eastAsia="Times New Roman"/>
          <w:color w:val="000000" w:themeColor="text1"/>
        </w:rPr>
        <w:t xml:space="preserve"> </w:t>
      </w:r>
      <w:proofErr w:type="spellStart"/>
      <w:r>
        <w:rPr>
          <w:rFonts w:eastAsia="Times New Roman"/>
          <w:color w:val="000000" w:themeColor="text1"/>
        </w:rPr>
        <w:t>là</w:t>
      </w:r>
      <w:proofErr w:type="spellEnd"/>
      <w:r>
        <w:rPr>
          <w:rFonts w:eastAsia="Times New Roman"/>
          <w:color w:val="000000" w:themeColor="text1"/>
        </w:rPr>
        <w:t xml:space="preserve"> </w:t>
      </w:r>
      <w:proofErr w:type="spellStart"/>
      <w:r>
        <w:rPr>
          <w:rFonts w:eastAsia="Times New Roman"/>
          <w:color w:val="000000" w:themeColor="text1"/>
        </w:rPr>
        <w:t>tập</w:t>
      </w:r>
      <w:proofErr w:type="spellEnd"/>
      <w:r>
        <w:rPr>
          <w:rFonts w:eastAsia="Times New Roman"/>
          <w:color w:val="000000" w:themeColor="text1"/>
        </w:rPr>
        <w:t xml:space="preserve"> </w:t>
      </w:r>
      <w:proofErr w:type="spellStart"/>
      <w:r>
        <w:rPr>
          <w:rFonts w:eastAsia="Times New Roman"/>
          <w:color w:val="000000" w:themeColor="text1"/>
        </w:rPr>
        <w:t>trung</w:t>
      </w:r>
      <w:proofErr w:type="spellEnd"/>
      <w:r>
        <w:rPr>
          <w:rFonts w:eastAsia="Times New Roman"/>
          <w:color w:val="000000" w:themeColor="text1"/>
        </w:rPr>
        <w:t xml:space="preserve"> </w:t>
      </w:r>
      <w:proofErr w:type="spellStart"/>
      <w:r>
        <w:rPr>
          <w:rFonts w:eastAsia="Times New Roman"/>
          <w:color w:val="000000" w:themeColor="text1"/>
        </w:rPr>
        <w:t>một</w:t>
      </w:r>
      <w:proofErr w:type="spellEnd"/>
      <w:r>
        <w:rPr>
          <w:rFonts w:eastAsia="Times New Roman"/>
          <w:color w:val="000000" w:themeColor="text1"/>
        </w:rPr>
        <w:t xml:space="preserve"> </w:t>
      </w:r>
      <w:proofErr w:type="spellStart"/>
      <w:r>
        <w:rPr>
          <w:rFonts w:eastAsia="Times New Roman"/>
          <w:color w:val="000000" w:themeColor="text1"/>
        </w:rPr>
        <w:t>chức</w:t>
      </w:r>
      <w:proofErr w:type="spellEnd"/>
      <w:r>
        <w:rPr>
          <w:rFonts w:eastAsia="Times New Roman"/>
          <w:color w:val="000000" w:themeColor="text1"/>
        </w:rPr>
        <w:t xml:space="preserve"> </w:t>
      </w:r>
      <w:proofErr w:type="spellStart"/>
      <w:r>
        <w:rPr>
          <w:rFonts w:eastAsia="Times New Roman"/>
          <w:color w:val="000000" w:themeColor="text1"/>
        </w:rPr>
        <w:t>năng</w:t>
      </w:r>
      <w:proofErr w:type="spellEnd"/>
      <w:r>
        <w:rPr>
          <w:rFonts w:eastAsia="Times New Roman"/>
          <w:color w:val="000000" w:themeColor="text1"/>
        </w:rPr>
        <w:t xml:space="preserve"> </w:t>
      </w:r>
      <w:proofErr w:type="spellStart"/>
      <w:r>
        <w:rPr>
          <w:rFonts w:eastAsia="Times New Roman"/>
          <w:color w:val="000000" w:themeColor="text1"/>
        </w:rPr>
        <w:t>cụ</w:t>
      </w:r>
      <w:proofErr w:type="spellEnd"/>
      <w:r>
        <w:rPr>
          <w:rFonts w:eastAsia="Times New Roman"/>
          <w:color w:val="000000" w:themeColor="text1"/>
        </w:rPr>
        <w:t xml:space="preserve"> </w:t>
      </w:r>
      <w:proofErr w:type="spellStart"/>
      <w:r>
        <w:rPr>
          <w:rFonts w:eastAsia="Times New Roman"/>
          <w:color w:val="000000" w:themeColor="text1"/>
        </w:rPr>
        <w:t>thể</w:t>
      </w:r>
      <w:proofErr w:type="spellEnd"/>
      <w:r>
        <w:rPr>
          <w:rFonts w:eastAsia="Times New Roman"/>
          <w:color w:val="000000" w:themeColor="text1"/>
        </w:rPr>
        <w:t xml:space="preserve"> </w:t>
      </w:r>
      <w:proofErr w:type="spellStart"/>
      <w:r>
        <w:rPr>
          <w:rFonts w:eastAsia="Times New Roman"/>
          <w:color w:val="000000" w:themeColor="text1"/>
        </w:rPr>
        <w:t>nào</w:t>
      </w:r>
      <w:proofErr w:type="spellEnd"/>
      <w:r>
        <w:rPr>
          <w:rFonts w:eastAsia="Times New Roman"/>
          <w:color w:val="000000" w:themeColor="text1"/>
        </w:rPr>
        <w:t xml:space="preserve"> </w:t>
      </w:r>
      <w:proofErr w:type="spellStart"/>
      <w:r>
        <w:rPr>
          <w:rFonts w:eastAsia="Times New Roman"/>
          <w:color w:val="000000" w:themeColor="text1"/>
        </w:rPr>
        <w:t>đó</w:t>
      </w:r>
      <w:proofErr w:type="spellEnd"/>
      <w:r>
        <w:rPr>
          <w:rFonts w:eastAsia="Times New Roman"/>
          <w:color w:val="000000" w:themeColor="text1"/>
        </w:rPr>
        <w:t xml:space="preserve">. </w:t>
      </w:r>
    </w:p>
    <w:p w14:paraId="3C776060" w14:textId="61E48735" w:rsidR="005E7B35" w:rsidRPr="005E7B35" w:rsidRDefault="005E7B35" w:rsidP="005E7B35">
      <w:proofErr w:type="spellStart"/>
      <w:r>
        <w:rPr>
          <w:rFonts w:eastAsia="Times New Roman"/>
          <w:color w:val="000000" w:themeColor="text1"/>
        </w:rPr>
        <w:t>Bên</w:t>
      </w:r>
      <w:proofErr w:type="spellEnd"/>
      <w:r>
        <w:rPr>
          <w:rFonts w:eastAsia="Times New Roman"/>
          <w:color w:val="000000" w:themeColor="text1"/>
        </w:rPr>
        <w:t xml:space="preserve"> </w:t>
      </w:r>
      <w:proofErr w:type="spellStart"/>
      <w:r>
        <w:rPr>
          <w:rFonts w:eastAsia="Times New Roman"/>
          <w:color w:val="000000" w:themeColor="text1"/>
        </w:rPr>
        <w:t>cạnh</w:t>
      </w:r>
      <w:proofErr w:type="spellEnd"/>
      <w:r>
        <w:rPr>
          <w:rFonts w:eastAsia="Times New Roman"/>
          <w:color w:val="000000" w:themeColor="text1"/>
        </w:rPr>
        <w:t xml:space="preserve"> </w:t>
      </w:r>
      <w:proofErr w:type="spellStart"/>
      <w:r>
        <w:rPr>
          <w:rFonts w:eastAsia="Times New Roman"/>
          <w:color w:val="000000" w:themeColor="text1"/>
        </w:rPr>
        <w:t>đó</w:t>
      </w:r>
      <w:proofErr w:type="spellEnd"/>
      <w:r w:rsidRPr="0314D8B4">
        <w:rPr>
          <w:rFonts w:eastAsia="Times New Roman"/>
          <w:color w:val="000000" w:themeColor="text1"/>
        </w:rPr>
        <w:t>,</w:t>
      </w:r>
      <w:r>
        <w:rPr>
          <w:rFonts w:eastAsia="Times New Roman"/>
          <w:color w:val="000000" w:themeColor="text1"/>
        </w:rPr>
        <w:t xml:space="preserve"> </w:t>
      </w:r>
      <w:proofErr w:type="spellStart"/>
      <w:r>
        <w:rPr>
          <w:rFonts w:eastAsia="Times New Roman"/>
          <w:color w:val="000000" w:themeColor="text1"/>
        </w:rPr>
        <w:t>với</w:t>
      </w:r>
      <w:proofErr w:type="spellEnd"/>
      <w:r>
        <w:rPr>
          <w:rFonts w:eastAsia="Times New Roman"/>
          <w:color w:val="000000" w:themeColor="text1"/>
        </w:rPr>
        <w:t xml:space="preserve"> </w:t>
      </w:r>
      <w:proofErr w:type="spellStart"/>
      <w:r>
        <w:rPr>
          <w:rFonts w:eastAsia="Times New Roman"/>
          <w:color w:val="000000" w:themeColor="text1"/>
        </w:rPr>
        <w:t>mục</w:t>
      </w:r>
      <w:proofErr w:type="spellEnd"/>
      <w:r>
        <w:rPr>
          <w:rFonts w:eastAsia="Times New Roman"/>
          <w:color w:val="000000" w:themeColor="text1"/>
        </w:rPr>
        <w:t xml:space="preserve"> </w:t>
      </w:r>
      <w:proofErr w:type="spellStart"/>
      <w:r>
        <w:rPr>
          <w:rFonts w:eastAsia="Times New Roman"/>
          <w:color w:val="000000" w:themeColor="text1"/>
        </w:rPr>
        <w:t>tiêu</w:t>
      </w:r>
      <w:proofErr w:type="spellEnd"/>
      <w:r>
        <w:rPr>
          <w:rFonts w:eastAsia="Times New Roman"/>
          <w:color w:val="000000" w:themeColor="text1"/>
        </w:rPr>
        <w:t xml:space="preserve"> </w:t>
      </w:r>
      <w:proofErr w:type="spellStart"/>
      <w:r>
        <w:rPr>
          <w:rFonts w:eastAsia="Times New Roman"/>
          <w:color w:val="000000" w:themeColor="text1"/>
        </w:rPr>
        <w:t>phát</w:t>
      </w:r>
      <w:proofErr w:type="spellEnd"/>
      <w:r>
        <w:rPr>
          <w:rFonts w:eastAsia="Times New Roman"/>
          <w:color w:val="000000" w:themeColor="text1"/>
        </w:rPr>
        <w:t xml:space="preserve"> </w:t>
      </w:r>
      <w:proofErr w:type="spellStart"/>
      <w:r>
        <w:rPr>
          <w:rFonts w:eastAsia="Times New Roman"/>
          <w:color w:val="000000" w:themeColor="text1"/>
        </w:rPr>
        <w:t>triển</w:t>
      </w:r>
      <w:proofErr w:type="spellEnd"/>
      <w:r>
        <w:rPr>
          <w:rFonts w:eastAsia="Times New Roman"/>
          <w:color w:val="000000" w:themeColor="text1"/>
        </w:rPr>
        <w:t xml:space="preserve"> </w:t>
      </w:r>
      <w:proofErr w:type="spellStart"/>
      <w:r>
        <w:rPr>
          <w:rFonts w:eastAsia="Times New Roman"/>
          <w:color w:val="000000" w:themeColor="text1"/>
        </w:rPr>
        <w:t>và</w:t>
      </w:r>
      <w:proofErr w:type="spellEnd"/>
      <w:r>
        <w:rPr>
          <w:rFonts w:eastAsia="Times New Roman"/>
          <w:color w:val="000000" w:themeColor="text1"/>
        </w:rPr>
        <w:t xml:space="preserve"> </w:t>
      </w:r>
      <w:proofErr w:type="spellStart"/>
      <w:r>
        <w:rPr>
          <w:rFonts w:eastAsia="Times New Roman"/>
          <w:color w:val="000000" w:themeColor="text1"/>
        </w:rPr>
        <w:t>nâng</w:t>
      </w:r>
      <w:proofErr w:type="spellEnd"/>
      <w:r>
        <w:rPr>
          <w:rFonts w:eastAsia="Times New Roman"/>
          <w:color w:val="000000" w:themeColor="text1"/>
        </w:rPr>
        <w:t xml:space="preserve"> </w:t>
      </w:r>
      <w:proofErr w:type="spellStart"/>
      <w:r>
        <w:rPr>
          <w:rFonts w:eastAsia="Times New Roman"/>
          <w:color w:val="000000" w:themeColor="text1"/>
        </w:rPr>
        <w:t>cấp</w:t>
      </w:r>
      <w:proofErr w:type="spellEnd"/>
      <w:r>
        <w:rPr>
          <w:rFonts w:eastAsia="Times New Roman"/>
          <w:color w:val="000000" w:themeColor="text1"/>
        </w:rPr>
        <w:t xml:space="preserve"> </w:t>
      </w:r>
      <w:proofErr w:type="spellStart"/>
      <w:r>
        <w:rPr>
          <w:rFonts w:eastAsia="Times New Roman"/>
          <w:color w:val="000000" w:themeColor="text1"/>
        </w:rPr>
        <w:t>sản</w:t>
      </w:r>
      <w:proofErr w:type="spellEnd"/>
      <w:r>
        <w:rPr>
          <w:rFonts w:eastAsia="Times New Roman"/>
          <w:color w:val="000000" w:themeColor="text1"/>
        </w:rPr>
        <w:t xml:space="preserve"> </w:t>
      </w:r>
      <w:proofErr w:type="spellStart"/>
      <w:r>
        <w:rPr>
          <w:rFonts w:eastAsia="Times New Roman"/>
          <w:color w:val="000000" w:themeColor="text1"/>
        </w:rPr>
        <w:t>phẩm</w:t>
      </w:r>
      <w:proofErr w:type="spellEnd"/>
      <w:r>
        <w:rPr>
          <w:rFonts w:eastAsia="Times New Roman"/>
          <w:color w:val="000000" w:themeColor="text1"/>
        </w:rPr>
        <w:t xml:space="preserve"> </w:t>
      </w:r>
      <w:proofErr w:type="spellStart"/>
      <w:r>
        <w:rPr>
          <w:rFonts w:eastAsia="Times New Roman"/>
          <w:color w:val="000000" w:themeColor="text1"/>
        </w:rPr>
        <w:t>trong</w:t>
      </w:r>
      <w:proofErr w:type="spellEnd"/>
      <w:r>
        <w:rPr>
          <w:rFonts w:eastAsia="Times New Roman"/>
          <w:color w:val="000000" w:themeColor="text1"/>
        </w:rPr>
        <w:t xml:space="preserve"> </w:t>
      </w:r>
      <w:proofErr w:type="spellStart"/>
      <w:r>
        <w:rPr>
          <w:rFonts w:eastAsia="Times New Roman"/>
          <w:color w:val="000000" w:themeColor="text1"/>
        </w:rPr>
        <w:t>tương</w:t>
      </w:r>
      <w:proofErr w:type="spellEnd"/>
      <w:r>
        <w:rPr>
          <w:rFonts w:eastAsia="Times New Roman"/>
          <w:color w:val="000000" w:themeColor="text1"/>
        </w:rPr>
        <w:t xml:space="preserve"> </w:t>
      </w:r>
      <w:proofErr w:type="spellStart"/>
      <w:r>
        <w:rPr>
          <w:rFonts w:eastAsia="Times New Roman"/>
          <w:color w:val="000000" w:themeColor="text1"/>
        </w:rPr>
        <w:t>lai</w:t>
      </w:r>
      <w:proofErr w:type="spellEnd"/>
      <w:r>
        <w:rPr>
          <w:rFonts w:eastAsia="Times New Roman"/>
          <w:color w:val="000000" w:themeColor="text1"/>
        </w:rPr>
        <w:t xml:space="preserve">, </w:t>
      </w:r>
      <w:proofErr w:type="spellStart"/>
      <w:r>
        <w:rPr>
          <w:rFonts w:eastAsia="Times New Roman"/>
          <w:color w:val="000000" w:themeColor="text1"/>
        </w:rPr>
        <w:t>là</w:t>
      </w:r>
      <w:proofErr w:type="spellEnd"/>
      <w:r>
        <w:rPr>
          <w:rFonts w:eastAsia="Times New Roman"/>
          <w:color w:val="000000" w:themeColor="text1"/>
        </w:rPr>
        <w:t xml:space="preserve"> </w:t>
      </w:r>
      <w:proofErr w:type="spellStart"/>
      <w:r>
        <w:rPr>
          <w:rFonts w:eastAsia="Times New Roman"/>
          <w:color w:val="000000" w:themeColor="text1"/>
        </w:rPr>
        <w:t>tiền</w:t>
      </w:r>
      <w:proofErr w:type="spellEnd"/>
      <w:r>
        <w:rPr>
          <w:rFonts w:eastAsia="Times New Roman"/>
          <w:color w:val="000000" w:themeColor="text1"/>
        </w:rPr>
        <w:t xml:space="preserve"> </w:t>
      </w:r>
      <w:proofErr w:type="spellStart"/>
      <w:r>
        <w:rPr>
          <w:rFonts w:eastAsia="Times New Roman"/>
          <w:color w:val="000000" w:themeColor="text1"/>
        </w:rPr>
        <w:t>đề</w:t>
      </w:r>
      <w:proofErr w:type="spellEnd"/>
      <w:r>
        <w:rPr>
          <w:rFonts w:eastAsia="Times New Roman"/>
          <w:color w:val="000000" w:themeColor="text1"/>
        </w:rPr>
        <w:t xml:space="preserve"> </w:t>
      </w:r>
      <w:proofErr w:type="spellStart"/>
      <w:r>
        <w:rPr>
          <w:rFonts w:eastAsia="Times New Roman"/>
          <w:color w:val="000000" w:themeColor="text1"/>
        </w:rPr>
        <w:t>một</w:t>
      </w:r>
      <w:proofErr w:type="spellEnd"/>
      <w:r>
        <w:rPr>
          <w:rFonts w:eastAsia="Times New Roman"/>
          <w:color w:val="000000" w:themeColor="text1"/>
        </w:rPr>
        <w:t xml:space="preserve"> </w:t>
      </w:r>
      <w:proofErr w:type="spellStart"/>
      <w:r>
        <w:rPr>
          <w:rFonts w:eastAsia="Times New Roman"/>
          <w:color w:val="000000" w:themeColor="text1"/>
        </w:rPr>
        <w:t>sản</w:t>
      </w:r>
      <w:proofErr w:type="spellEnd"/>
      <w:r>
        <w:rPr>
          <w:rFonts w:eastAsia="Times New Roman"/>
          <w:color w:val="000000" w:themeColor="text1"/>
        </w:rPr>
        <w:t xml:space="preserve"> </w:t>
      </w:r>
      <w:proofErr w:type="spellStart"/>
      <w:r>
        <w:rPr>
          <w:rFonts w:eastAsia="Times New Roman"/>
          <w:color w:val="000000" w:themeColor="text1"/>
        </w:rPr>
        <w:t>phẩm</w:t>
      </w:r>
      <w:proofErr w:type="spellEnd"/>
      <w:r>
        <w:rPr>
          <w:rFonts w:eastAsia="Times New Roman"/>
          <w:color w:val="000000" w:themeColor="text1"/>
        </w:rPr>
        <w:t xml:space="preserve"> </w:t>
      </w:r>
      <w:proofErr w:type="spellStart"/>
      <w:r>
        <w:rPr>
          <w:rFonts w:eastAsia="Times New Roman"/>
          <w:color w:val="000000" w:themeColor="text1"/>
        </w:rPr>
        <w:t>có</w:t>
      </w:r>
      <w:proofErr w:type="spellEnd"/>
      <w:r>
        <w:rPr>
          <w:rFonts w:eastAsia="Times New Roman"/>
          <w:color w:val="000000" w:themeColor="text1"/>
        </w:rPr>
        <w:t xml:space="preserve"> </w:t>
      </w:r>
      <w:proofErr w:type="spellStart"/>
      <w:r>
        <w:rPr>
          <w:rFonts w:eastAsia="Times New Roman"/>
          <w:color w:val="000000" w:themeColor="text1"/>
        </w:rPr>
        <w:t>tính</w:t>
      </w:r>
      <w:proofErr w:type="spellEnd"/>
      <w:r>
        <w:rPr>
          <w:rFonts w:eastAsia="Times New Roman"/>
          <w:color w:val="000000" w:themeColor="text1"/>
        </w:rPr>
        <w:t xml:space="preserve"> </w:t>
      </w:r>
      <w:proofErr w:type="spellStart"/>
      <w:r>
        <w:rPr>
          <w:rFonts w:eastAsia="Times New Roman"/>
          <w:color w:val="000000" w:themeColor="text1"/>
        </w:rPr>
        <w:t>ứng</w:t>
      </w:r>
      <w:proofErr w:type="spellEnd"/>
      <w:r>
        <w:rPr>
          <w:rFonts w:eastAsia="Times New Roman"/>
          <w:color w:val="000000" w:themeColor="text1"/>
        </w:rPr>
        <w:t xml:space="preserve"> </w:t>
      </w:r>
      <w:proofErr w:type="spellStart"/>
      <w:r>
        <w:rPr>
          <w:rFonts w:eastAsia="Times New Roman"/>
          <w:color w:val="000000" w:themeColor="text1"/>
        </w:rPr>
        <w:t>dụng</w:t>
      </w:r>
      <w:proofErr w:type="spellEnd"/>
      <w:r>
        <w:rPr>
          <w:rFonts w:eastAsia="Times New Roman"/>
          <w:color w:val="000000" w:themeColor="text1"/>
        </w:rPr>
        <w:t xml:space="preserve"> </w:t>
      </w:r>
      <w:proofErr w:type="spellStart"/>
      <w:r>
        <w:rPr>
          <w:rFonts w:eastAsia="Times New Roman"/>
          <w:color w:val="000000" w:themeColor="text1"/>
        </w:rPr>
        <w:t>như</w:t>
      </w:r>
      <w:proofErr w:type="spellEnd"/>
      <w:r>
        <w:rPr>
          <w:rFonts w:eastAsia="Times New Roman"/>
          <w:color w:val="000000" w:themeColor="text1"/>
        </w:rPr>
        <w:t xml:space="preserve"> </w:t>
      </w:r>
      <w:proofErr w:type="spellStart"/>
      <w:r>
        <w:rPr>
          <w:rFonts w:eastAsia="Times New Roman"/>
          <w:color w:val="000000" w:themeColor="text1"/>
        </w:rPr>
        <w:t>là</w:t>
      </w:r>
      <w:proofErr w:type="spellEnd"/>
      <w:r>
        <w:rPr>
          <w:rFonts w:eastAsia="Times New Roman"/>
          <w:color w:val="000000" w:themeColor="text1"/>
        </w:rPr>
        <w:t xml:space="preserve"> </w:t>
      </w:r>
      <w:proofErr w:type="spellStart"/>
      <w:r>
        <w:rPr>
          <w:rFonts w:eastAsia="Times New Roman"/>
          <w:color w:val="000000" w:themeColor="text1"/>
        </w:rPr>
        <w:t>một</w:t>
      </w:r>
      <w:proofErr w:type="spellEnd"/>
      <w:r>
        <w:rPr>
          <w:rFonts w:eastAsia="Times New Roman"/>
          <w:color w:val="000000" w:themeColor="text1"/>
        </w:rPr>
        <w:t xml:space="preserve"> </w:t>
      </w:r>
      <w:r w:rsidRPr="0314D8B4">
        <w:rPr>
          <w:rFonts w:eastAsia="Times New Roman"/>
          <w:color w:val="000000" w:themeColor="text1"/>
        </w:rPr>
        <w:t>robot</w:t>
      </w:r>
      <w:r>
        <w:rPr>
          <w:rFonts w:eastAsia="Times New Roman"/>
          <w:color w:val="000000" w:themeColor="text1"/>
        </w:rPr>
        <w:t xml:space="preserve"> </w:t>
      </w:r>
      <w:proofErr w:type="spellStart"/>
      <w:r>
        <w:rPr>
          <w:rFonts w:eastAsia="Times New Roman"/>
          <w:color w:val="000000" w:themeColor="text1"/>
        </w:rPr>
        <w:t>mang</w:t>
      </w:r>
      <w:proofErr w:type="spellEnd"/>
      <w:r>
        <w:rPr>
          <w:rFonts w:eastAsia="Times New Roman"/>
          <w:color w:val="000000" w:themeColor="text1"/>
        </w:rPr>
        <w:t xml:space="preserve"> </w:t>
      </w:r>
      <w:proofErr w:type="spellStart"/>
      <w:r>
        <w:rPr>
          <w:rFonts w:eastAsia="Times New Roman"/>
          <w:color w:val="000000" w:themeColor="text1"/>
        </w:rPr>
        <w:t>thuốc</w:t>
      </w:r>
      <w:proofErr w:type="spellEnd"/>
      <w:r>
        <w:rPr>
          <w:rFonts w:eastAsia="Times New Roman"/>
          <w:color w:val="000000" w:themeColor="text1"/>
        </w:rPr>
        <w:t xml:space="preserve"> </w:t>
      </w:r>
      <w:proofErr w:type="spellStart"/>
      <w:r>
        <w:rPr>
          <w:rFonts w:eastAsia="Times New Roman"/>
          <w:color w:val="000000" w:themeColor="text1"/>
        </w:rPr>
        <w:t>tới</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giường</w:t>
      </w:r>
      <w:proofErr w:type="spellEnd"/>
      <w:r>
        <w:rPr>
          <w:rFonts w:eastAsia="Times New Roman"/>
          <w:color w:val="000000" w:themeColor="text1"/>
        </w:rPr>
        <w:t xml:space="preserve"> </w:t>
      </w:r>
      <w:proofErr w:type="spellStart"/>
      <w:r>
        <w:rPr>
          <w:rFonts w:eastAsia="Times New Roman"/>
          <w:color w:val="000000" w:themeColor="text1"/>
        </w:rPr>
        <w:t>bệnh</w:t>
      </w:r>
      <w:proofErr w:type="spellEnd"/>
      <w:r>
        <w:rPr>
          <w:rFonts w:eastAsia="Times New Roman"/>
          <w:color w:val="000000" w:themeColor="text1"/>
        </w:rPr>
        <w:t xml:space="preserve"> </w:t>
      </w:r>
      <w:proofErr w:type="spellStart"/>
      <w:r>
        <w:rPr>
          <w:rFonts w:eastAsia="Times New Roman"/>
          <w:color w:val="000000" w:themeColor="text1"/>
        </w:rPr>
        <w:t>khác</w:t>
      </w:r>
      <w:proofErr w:type="spellEnd"/>
      <w:r>
        <w:rPr>
          <w:rFonts w:eastAsia="Times New Roman"/>
          <w:color w:val="000000" w:themeColor="text1"/>
        </w:rPr>
        <w:t xml:space="preserve"> </w:t>
      </w:r>
      <w:proofErr w:type="spellStart"/>
      <w:r>
        <w:rPr>
          <w:rFonts w:eastAsia="Times New Roman"/>
          <w:color w:val="000000" w:themeColor="text1"/>
        </w:rPr>
        <w:t>nhau</w:t>
      </w:r>
      <w:proofErr w:type="spellEnd"/>
      <w:r>
        <w:rPr>
          <w:rFonts w:eastAsia="Times New Roman"/>
          <w:color w:val="000000" w:themeColor="text1"/>
        </w:rPr>
        <w:t xml:space="preserve">, </w:t>
      </w:r>
      <w:proofErr w:type="spellStart"/>
      <w:r>
        <w:rPr>
          <w:rFonts w:eastAsia="Times New Roman"/>
          <w:color w:val="000000" w:themeColor="text1"/>
        </w:rPr>
        <w:t>giúp</w:t>
      </w:r>
      <w:proofErr w:type="spellEnd"/>
      <w:r>
        <w:rPr>
          <w:rFonts w:eastAsia="Times New Roman"/>
          <w:color w:val="000000" w:themeColor="text1"/>
        </w:rPr>
        <w:t xml:space="preserve"> </w:t>
      </w:r>
      <w:proofErr w:type="spellStart"/>
      <w:r>
        <w:rPr>
          <w:rFonts w:eastAsia="Times New Roman"/>
          <w:color w:val="000000" w:themeColor="text1"/>
        </w:rPr>
        <w:t>tiết</w:t>
      </w:r>
      <w:proofErr w:type="spellEnd"/>
      <w:r>
        <w:rPr>
          <w:rFonts w:eastAsia="Times New Roman"/>
          <w:color w:val="000000" w:themeColor="text1"/>
        </w:rPr>
        <w:t xml:space="preserve"> </w:t>
      </w:r>
      <w:proofErr w:type="spellStart"/>
      <w:r>
        <w:rPr>
          <w:rFonts w:eastAsia="Times New Roman"/>
          <w:color w:val="000000" w:themeColor="text1"/>
        </w:rPr>
        <w:t>kiệm</w:t>
      </w:r>
      <w:proofErr w:type="spellEnd"/>
      <w:r>
        <w:rPr>
          <w:rFonts w:eastAsia="Times New Roman"/>
          <w:color w:val="000000" w:themeColor="text1"/>
        </w:rPr>
        <w:t xml:space="preserve"> </w:t>
      </w:r>
      <w:proofErr w:type="spellStart"/>
      <w:r>
        <w:rPr>
          <w:rFonts w:eastAsia="Times New Roman"/>
          <w:color w:val="000000" w:themeColor="text1"/>
        </w:rPr>
        <w:t>nhân</w:t>
      </w:r>
      <w:proofErr w:type="spellEnd"/>
      <w:r>
        <w:rPr>
          <w:rFonts w:eastAsia="Times New Roman"/>
          <w:color w:val="000000" w:themeColor="text1"/>
        </w:rPr>
        <w:t xml:space="preserve"> </w:t>
      </w:r>
      <w:proofErr w:type="spellStart"/>
      <w:r>
        <w:rPr>
          <w:rFonts w:eastAsia="Times New Roman"/>
          <w:color w:val="000000" w:themeColor="text1"/>
        </w:rPr>
        <w:t>lực</w:t>
      </w:r>
      <w:proofErr w:type="spellEnd"/>
      <w:r>
        <w:rPr>
          <w:rFonts w:eastAsia="Times New Roman"/>
          <w:color w:val="000000" w:themeColor="text1"/>
        </w:rPr>
        <w:t xml:space="preserve"> </w:t>
      </w:r>
      <w:proofErr w:type="spellStart"/>
      <w:r>
        <w:rPr>
          <w:rFonts w:eastAsia="Times New Roman"/>
          <w:color w:val="000000" w:themeColor="text1"/>
        </w:rPr>
        <w:t>cũng</w:t>
      </w:r>
      <w:proofErr w:type="spellEnd"/>
      <w:r>
        <w:rPr>
          <w:rFonts w:eastAsia="Times New Roman"/>
          <w:color w:val="000000" w:themeColor="text1"/>
        </w:rPr>
        <w:t xml:space="preserve"> </w:t>
      </w:r>
      <w:proofErr w:type="spellStart"/>
      <w:r>
        <w:rPr>
          <w:rFonts w:eastAsia="Times New Roman"/>
          <w:color w:val="000000" w:themeColor="text1"/>
        </w:rPr>
        <w:t>như</w:t>
      </w:r>
      <w:proofErr w:type="spellEnd"/>
      <w:r>
        <w:rPr>
          <w:rFonts w:eastAsia="Times New Roman"/>
          <w:color w:val="000000" w:themeColor="text1"/>
        </w:rPr>
        <w:t xml:space="preserve"> </w:t>
      </w:r>
      <w:proofErr w:type="spellStart"/>
      <w:r>
        <w:rPr>
          <w:rFonts w:eastAsia="Times New Roman"/>
          <w:color w:val="000000" w:themeColor="text1"/>
        </w:rPr>
        <w:t>thời</w:t>
      </w:r>
      <w:proofErr w:type="spellEnd"/>
      <w:r>
        <w:rPr>
          <w:rFonts w:eastAsia="Times New Roman"/>
          <w:color w:val="000000" w:themeColor="text1"/>
        </w:rPr>
        <w:t xml:space="preserve"> </w:t>
      </w:r>
      <w:proofErr w:type="spellStart"/>
      <w:r>
        <w:rPr>
          <w:rFonts w:eastAsia="Times New Roman"/>
          <w:color w:val="000000" w:themeColor="text1"/>
        </w:rPr>
        <w:t>gian</w:t>
      </w:r>
      <w:proofErr w:type="spellEnd"/>
      <w:r>
        <w:rPr>
          <w:rFonts w:eastAsia="Times New Roman"/>
          <w:color w:val="000000" w:themeColor="text1"/>
        </w:rPr>
        <w:t xml:space="preserve"> </w:t>
      </w:r>
      <w:proofErr w:type="spellStart"/>
      <w:r>
        <w:rPr>
          <w:rFonts w:eastAsia="Times New Roman"/>
          <w:color w:val="000000" w:themeColor="text1"/>
        </w:rPr>
        <w:t>trong</w:t>
      </w:r>
      <w:proofErr w:type="spellEnd"/>
      <w:r>
        <w:rPr>
          <w:rFonts w:eastAsia="Times New Roman"/>
          <w:color w:val="000000" w:themeColor="text1"/>
        </w:rPr>
        <w:t xml:space="preserve"> </w:t>
      </w:r>
      <w:proofErr w:type="spellStart"/>
      <w:r>
        <w:rPr>
          <w:rFonts w:eastAsia="Times New Roman"/>
          <w:color w:val="000000" w:themeColor="text1"/>
        </w:rPr>
        <w:t>việc</w:t>
      </w:r>
      <w:proofErr w:type="spellEnd"/>
      <w:r>
        <w:rPr>
          <w:rFonts w:eastAsia="Times New Roman"/>
          <w:color w:val="000000" w:themeColor="text1"/>
        </w:rPr>
        <w:t xml:space="preserve"> </w:t>
      </w:r>
      <w:proofErr w:type="spellStart"/>
      <w:r>
        <w:rPr>
          <w:rFonts w:eastAsia="Times New Roman"/>
          <w:color w:val="000000" w:themeColor="text1"/>
        </w:rPr>
        <w:t>cung</w:t>
      </w:r>
      <w:proofErr w:type="spellEnd"/>
      <w:r>
        <w:rPr>
          <w:rFonts w:eastAsia="Times New Roman"/>
          <w:color w:val="000000" w:themeColor="text1"/>
        </w:rPr>
        <w:t xml:space="preserve"> </w:t>
      </w:r>
      <w:proofErr w:type="spellStart"/>
      <w:r>
        <w:rPr>
          <w:rFonts w:eastAsia="Times New Roman"/>
          <w:color w:val="000000" w:themeColor="text1"/>
        </w:rPr>
        <w:t>cấp</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dịch</w:t>
      </w:r>
      <w:proofErr w:type="spellEnd"/>
      <w:r>
        <w:rPr>
          <w:rFonts w:eastAsia="Times New Roman"/>
          <w:color w:val="000000" w:themeColor="text1"/>
        </w:rPr>
        <w:t xml:space="preserve"> </w:t>
      </w:r>
      <w:proofErr w:type="spellStart"/>
      <w:r>
        <w:rPr>
          <w:rFonts w:eastAsia="Times New Roman"/>
          <w:color w:val="000000" w:themeColor="text1"/>
        </w:rPr>
        <w:t>vụ</w:t>
      </w:r>
      <w:proofErr w:type="spellEnd"/>
      <w:r>
        <w:rPr>
          <w:rFonts w:eastAsia="Times New Roman"/>
          <w:color w:val="000000" w:themeColor="text1"/>
        </w:rPr>
        <w:t xml:space="preserve"> </w:t>
      </w:r>
      <w:proofErr w:type="spellStart"/>
      <w:r>
        <w:rPr>
          <w:rFonts w:eastAsia="Times New Roman"/>
          <w:color w:val="000000" w:themeColor="text1"/>
        </w:rPr>
        <w:t>cho</w:t>
      </w:r>
      <w:proofErr w:type="spellEnd"/>
      <w:r>
        <w:rPr>
          <w:rFonts w:eastAsia="Times New Roman"/>
          <w:color w:val="000000" w:themeColor="text1"/>
        </w:rPr>
        <w:t xml:space="preserve"> </w:t>
      </w:r>
      <w:proofErr w:type="spellStart"/>
      <w:r>
        <w:rPr>
          <w:rFonts w:eastAsia="Times New Roman"/>
          <w:color w:val="000000" w:themeColor="text1"/>
        </w:rPr>
        <w:t>bệnh</w:t>
      </w:r>
      <w:proofErr w:type="spellEnd"/>
      <w:r>
        <w:rPr>
          <w:rFonts w:eastAsia="Times New Roman"/>
          <w:color w:val="000000" w:themeColor="text1"/>
        </w:rPr>
        <w:t xml:space="preserve"> </w:t>
      </w:r>
      <w:proofErr w:type="spellStart"/>
      <w:r>
        <w:rPr>
          <w:rFonts w:eastAsia="Times New Roman"/>
          <w:color w:val="000000" w:themeColor="text1"/>
        </w:rPr>
        <w:t>nhân</w:t>
      </w:r>
      <w:proofErr w:type="spellEnd"/>
      <w:r>
        <w:rPr>
          <w:rFonts w:eastAsia="Times New Roman"/>
          <w:color w:val="000000" w:themeColor="text1"/>
        </w:rPr>
        <w:t xml:space="preserve"> </w:t>
      </w:r>
      <w:proofErr w:type="spellStart"/>
      <w:r>
        <w:rPr>
          <w:rFonts w:eastAsia="Times New Roman"/>
          <w:color w:val="000000" w:themeColor="text1"/>
        </w:rPr>
        <w:t>một</w:t>
      </w:r>
      <w:proofErr w:type="spellEnd"/>
      <w:r>
        <w:rPr>
          <w:rFonts w:eastAsia="Times New Roman"/>
          <w:color w:val="000000" w:themeColor="text1"/>
        </w:rPr>
        <w:t xml:space="preserve"> </w:t>
      </w:r>
      <w:proofErr w:type="spellStart"/>
      <w:r>
        <w:rPr>
          <w:rFonts w:eastAsia="Times New Roman"/>
          <w:color w:val="000000" w:themeColor="text1"/>
        </w:rPr>
        <w:t>cách</w:t>
      </w:r>
      <w:proofErr w:type="spellEnd"/>
      <w:r>
        <w:rPr>
          <w:rFonts w:eastAsia="Times New Roman"/>
          <w:color w:val="000000" w:themeColor="text1"/>
        </w:rPr>
        <w:t xml:space="preserve"> </w:t>
      </w:r>
      <w:proofErr w:type="spellStart"/>
      <w:r>
        <w:rPr>
          <w:rFonts w:eastAsia="Times New Roman"/>
          <w:color w:val="000000" w:themeColor="text1"/>
        </w:rPr>
        <w:t>chính</w:t>
      </w:r>
      <w:proofErr w:type="spellEnd"/>
      <w:r>
        <w:rPr>
          <w:rFonts w:eastAsia="Times New Roman"/>
          <w:color w:val="000000" w:themeColor="text1"/>
        </w:rPr>
        <w:t xml:space="preserve"> </w:t>
      </w:r>
      <w:proofErr w:type="spellStart"/>
      <w:r>
        <w:rPr>
          <w:rFonts w:eastAsia="Times New Roman"/>
          <w:color w:val="000000" w:themeColor="text1"/>
        </w:rPr>
        <w:t>xác</w:t>
      </w:r>
      <w:proofErr w:type="spellEnd"/>
      <w:r>
        <w:rPr>
          <w:rFonts w:eastAsia="Times New Roman"/>
          <w:color w:val="000000" w:themeColor="text1"/>
        </w:rPr>
        <w:t xml:space="preserve"> </w:t>
      </w:r>
      <w:proofErr w:type="spellStart"/>
      <w:r>
        <w:rPr>
          <w:rFonts w:eastAsia="Times New Roman"/>
          <w:color w:val="000000" w:themeColor="text1"/>
        </w:rPr>
        <w:t>và</w:t>
      </w:r>
      <w:proofErr w:type="spellEnd"/>
      <w:r>
        <w:rPr>
          <w:rFonts w:eastAsia="Times New Roman"/>
          <w:color w:val="000000" w:themeColor="text1"/>
        </w:rPr>
        <w:t xml:space="preserve"> </w:t>
      </w:r>
      <w:proofErr w:type="spellStart"/>
      <w:r>
        <w:rPr>
          <w:rFonts w:eastAsia="Times New Roman"/>
          <w:color w:val="000000" w:themeColor="text1"/>
        </w:rPr>
        <w:t>nhanh</w:t>
      </w:r>
      <w:proofErr w:type="spellEnd"/>
      <w:r>
        <w:rPr>
          <w:rFonts w:eastAsia="Times New Roman"/>
          <w:color w:val="000000" w:themeColor="text1"/>
        </w:rPr>
        <w:t xml:space="preserve"> </w:t>
      </w:r>
      <w:proofErr w:type="spellStart"/>
      <w:r>
        <w:rPr>
          <w:rFonts w:eastAsia="Times New Roman"/>
          <w:color w:val="000000" w:themeColor="text1"/>
        </w:rPr>
        <w:t>nhất</w:t>
      </w:r>
      <w:proofErr w:type="spellEnd"/>
      <w:r>
        <w:rPr>
          <w:rFonts w:eastAsia="Times New Roman"/>
          <w:color w:val="000000" w:themeColor="text1"/>
        </w:rPr>
        <w:t xml:space="preserve"> </w:t>
      </w:r>
      <w:proofErr w:type="spellStart"/>
      <w:r>
        <w:rPr>
          <w:rFonts w:eastAsia="Times New Roman"/>
          <w:color w:val="000000" w:themeColor="text1"/>
        </w:rPr>
        <w:t>có</w:t>
      </w:r>
      <w:proofErr w:type="spellEnd"/>
      <w:r>
        <w:rPr>
          <w:rFonts w:eastAsia="Times New Roman"/>
          <w:color w:val="000000" w:themeColor="text1"/>
        </w:rPr>
        <w:t xml:space="preserve"> </w:t>
      </w:r>
      <w:proofErr w:type="spellStart"/>
      <w:r>
        <w:rPr>
          <w:rFonts w:eastAsia="Times New Roman"/>
          <w:color w:val="000000" w:themeColor="text1"/>
        </w:rPr>
        <w:t>thể</w:t>
      </w:r>
      <w:proofErr w:type="spellEnd"/>
      <w:r>
        <w:rPr>
          <w:rFonts w:eastAsia="Times New Roman"/>
          <w:color w:val="000000" w:themeColor="text1"/>
        </w:rPr>
        <w:t xml:space="preserve">, </w:t>
      </w:r>
      <w:proofErr w:type="spellStart"/>
      <w:r>
        <w:rPr>
          <w:rFonts w:eastAsia="Times New Roman"/>
          <w:color w:val="000000" w:themeColor="text1"/>
        </w:rPr>
        <w:t>với</w:t>
      </w:r>
      <w:proofErr w:type="spellEnd"/>
      <w:r>
        <w:rPr>
          <w:rFonts w:eastAsia="Times New Roman"/>
          <w:color w:val="000000" w:themeColor="text1"/>
        </w:rPr>
        <w:t xml:space="preserve"> ý </w:t>
      </w:r>
      <w:proofErr w:type="spellStart"/>
      <w:r>
        <w:rPr>
          <w:rFonts w:eastAsia="Times New Roman"/>
          <w:color w:val="000000" w:themeColor="text1"/>
        </w:rPr>
        <w:t>tưởng</w:t>
      </w:r>
      <w:proofErr w:type="spellEnd"/>
      <w:r>
        <w:rPr>
          <w:rFonts w:eastAsia="Times New Roman"/>
          <w:color w:val="000000" w:themeColor="text1"/>
        </w:rPr>
        <w:t xml:space="preserve"> </w:t>
      </w:r>
      <w:proofErr w:type="spellStart"/>
      <w:r>
        <w:rPr>
          <w:rFonts w:eastAsia="Times New Roman"/>
          <w:color w:val="000000" w:themeColor="text1"/>
        </w:rPr>
        <w:t>đó</w:t>
      </w:r>
      <w:proofErr w:type="spellEnd"/>
      <w:r>
        <w:rPr>
          <w:rFonts w:eastAsia="Times New Roman"/>
          <w:color w:val="000000" w:themeColor="text1"/>
        </w:rPr>
        <w:t xml:space="preserve">, robot </w:t>
      </w:r>
      <w:proofErr w:type="spellStart"/>
      <w:r>
        <w:rPr>
          <w:rFonts w:eastAsia="Times New Roman"/>
          <w:color w:val="000000" w:themeColor="text1"/>
        </w:rPr>
        <w:t>sẽ</w:t>
      </w:r>
      <w:proofErr w:type="spellEnd"/>
      <w:r>
        <w:rPr>
          <w:rFonts w:eastAsia="Times New Roman"/>
          <w:color w:val="000000" w:themeColor="text1"/>
        </w:rPr>
        <w:t xml:space="preserve"> </w:t>
      </w:r>
      <w:proofErr w:type="spellStart"/>
      <w:r>
        <w:rPr>
          <w:rFonts w:eastAsia="Times New Roman"/>
          <w:color w:val="000000" w:themeColor="text1"/>
        </w:rPr>
        <w:t>được</w:t>
      </w:r>
      <w:proofErr w:type="spellEnd"/>
      <w:r>
        <w:rPr>
          <w:rFonts w:eastAsia="Times New Roman"/>
          <w:color w:val="000000" w:themeColor="text1"/>
        </w:rPr>
        <w:t xml:space="preserve"> </w:t>
      </w:r>
      <w:proofErr w:type="spellStart"/>
      <w:r>
        <w:rPr>
          <w:rFonts w:eastAsia="Times New Roman"/>
          <w:color w:val="000000" w:themeColor="text1"/>
        </w:rPr>
        <w:t>thiết</w:t>
      </w:r>
      <w:proofErr w:type="spellEnd"/>
      <w:r>
        <w:rPr>
          <w:rFonts w:eastAsia="Times New Roman"/>
          <w:color w:val="000000" w:themeColor="text1"/>
        </w:rPr>
        <w:t xml:space="preserve"> </w:t>
      </w:r>
      <w:proofErr w:type="spellStart"/>
      <w:r>
        <w:rPr>
          <w:rFonts w:eastAsia="Times New Roman"/>
          <w:color w:val="000000" w:themeColor="text1"/>
        </w:rPr>
        <w:t>kế</w:t>
      </w:r>
      <w:proofErr w:type="spellEnd"/>
      <w:r>
        <w:rPr>
          <w:rFonts w:eastAsia="Times New Roman"/>
          <w:color w:val="000000" w:themeColor="text1"/>
        </w:rPr>
        <w:t xml:space="preserve"> </w:t>
      </w:r>
      <w:proofErr w:type="spellStart"/>
      <w:r>
        <w:rPr>
          <w:rFonts w:eastAsia="Times New Roman"/>
          <w:color w:val="000000" w:themeColor="text1"/>
        </w:rPr>
        <w:t>không</w:t>
      </w:r>
      <w:proofErr w:type="spellEnd"/>
      <w:r>
        <w:rPr>
          <w:rFonts w:eastAsia="Times New Roman"/>
          <w:color w:val="000000" w:themeColor="text1"/>
        </w:rPr>
        <w:t xml:space="preserve"> </w:t>
      </w:r>
      <w:proofErr w:type="spellStart"/>
      <w:r>
        <w:rPr>
          <w:rFonts w:eastAsia="Times New Roman"/>
          <w:color w:val="000000" w:themeColor="text1"/>
        </w:rPr>
        <w:t>chỉ</w:t>
      </w:r>
      <w:proofErr w:type="spellEnd"/>
      <w:r>
        <w:rPr>
          <w:rFonts w:eastAsia="Times New Roman"/>
          <w:color w:val="000000" w:themeColor="text1"/>
        </w:rPr>
        <w:t xml:space="preserve"> </w:t>
      </w:r>
      <w:proofErr w:type="spellStart"/>
      <w:r>
        <w:rPr>
          <w:rFonts w:eastAsia="Times New Roman"/>
          <w:color w:val="000000" w:themeColor="text1"/>
        </w:rPr>
        <w:t>đáp</w:t>
      </w:r>
      <w:proofErr w:type="spellEnd"/>
      <w:r>
        <w:rPr>
          <w:rFonts w:eastAsia="Times New Roman"/>
          <w:color w:val="000000" w:themeColor="text1"/>
        </w:rPr>
        <w:t xml:space="preserve"> </w:t>
      </w:r>
      <w:proofErr w:type="spellStart"/>
      <w:r>
        <w:rPr>
          <w:rFonts w:eastAsia="Times New Roman"/>
          <w:color w:val="000000" w:themeColor="text1"/>
        </w:rPr>
        <w:t>ứng</w:t>
      </w:r>
      <w:proofErr w:type="spellEnd"/>
      <w:r>
        <w:rPr>
          <w:rFonts w:eastAsia="Times New Roman"/>
          <w:color w:val="000000" w:themeColor="text1"/>
        </w:rPr>
        <w:t xml:space="preserve"> </w:t>
      </w:r>
      <w:proofErr w:type="spellStart"/>
      <w:r>
        <w:rPr>
          <w:rFonts w:eastAsia="Times New Roman"/>
          <w:color w:val="000000" w:themeColor="text1"/>
        </w:rPr>
        <w:t>được</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yêu</w:t>
      </w:r>
      <w:proofErr w:type="spellEnd"/>
      <w:r>
        <w:rPr>
          <w:rFonts w:eastAsia="Times New Roman"/>
          <w:color w:val="000000" w:themeColor="text1"/>
        </w:rPr>
        <w:t xml:space="preserve"> </w:t>
      </w:r>
      <w:proofErr w:type="spellStart"/>
      <w:r>
        <w:rPr>
          <w:rFonts w:eastAsia="Times New Roman"/>
          <w:color w:val="000000" w:themeColor="text1"/>
        </w:rPr>
        <w:t>cầu</w:t>
      </w:r>
      <w:proofErr w:type="spellEnd"/>
      <w:r>
        <w:rPr>
          <w:rFonts w:eastAsia="Times New Roman"/>
          <w:color w:val="000000" w:themeColor="text1"/>
        </w:rPr>
        <w:t xml:space="preserve"> </w:t>
      </w:r>
      <w:proofErr w:type="spellStart"/>
      <w:r>
        <w:rPr>
          <w:rFonts w:eastAsia="Times New Roman"/>
          <w:color w:val="000000" w:themeColor="text1"/>
        </w:rPr>
        <w:t>nêu</w:t>
      </w:r>
      <w:proofErr w:type="spellEnd"/>
      <w:r>
        <w:rPr>
          <w:rFonts w:eastAsia="Times New Roman"/>
          <w:color w:val="000000" w:themeColor="text1"/>
        </w:rPr>
        <w:t xml:space="preserve"> </w:t>
      </w:r>
      <w:proofErr w:type="spellStart"/>
      <w:r>
        <w:rPr>
          <w:rFonts w:eastAsia="Times New Roman"/>
          <w:color w:val="000000" w:themeColor="text1"/>
        </w:rPr>
        <w:t>trên</w:t>
      </w:r>
      <w:proofErr w:type="spellEnd"/>
      <w:r>
        <w:rPr>
          <w:rFonts w:eastAsia="Times New Roman"/>
          <w:color w:val="000000" w:themeColor="text1"/>
        </w:rPr>
        <w:t xml:space="preserve"> </w:t>
      </w:r>
      <w:proofErr w:type="spellStart"/>
      <w:r>
        <w:rPr>
          <w:rFonts w:eastAsia="Times New Roman"/>
          <w:color w:val="000000" w:themeColor="text1"/>
        </w:rPr>
        <w:t>mà</w:t>
      </w:r>
      <w:proofErr w:type="spellEnd"/>
      <w:r>
        <w:rPr>
          <w:rFonts w:eastAsia="Times New Roman"/>
          <w:color w:val="000000" w:themeColor="text1"/>
        </w:rPr>
        <w:t xml:space="preserve"> </w:t>
      </w:r>
      <w:proofErr w:type="spellStart"/>
      <w:r>
        <w:rPr>
          <w:rFonts w:eastAsia="Times New Roman"/>
          <w:color w:val="000000" w:themeColor="text1"/>
        </w:rPr>
        <w:t>còn</w:t>
      </w:r>
      <w:proofErr w:type="spellEnd"/>
      <w:r>
        <w:rPr>
          <w:rFonts w:eastAsia="Times New Roman"/>
          <w:color w:val="000000" w:themeColor="text1"/>
        </w:rPr>
        <w:t xml:space="preserve"> </w:t>
      </w:r>
      <w:proofErr w:type="spellStart"/>
      <w:r>
        <w:rPr>
          <w:rFonts w:eastAsia="Times New Roman"/>
          <w:color w:val="000000" w:themeColor="text1"/>
        </w:rPr>
        <w:t>có</w:t>
      </w:r>
      <w:proofErr w:type="spellEnd"/>
      <w:r>
        <w:rPr>
          <w:rFonts w:eastAsia="Times New Roman"/>
          <w:color w:val="000000" w:themeColor="text1"/>
        </w:rPr>
        <w:t xml:space="preserve"> </w:t>
      </w:r>
      <w:proofErr w:type="spellStart"/>
      <w:r>
        <w:rPr>
          <w:rFonts w:eastAsia="Times New Roman"/>
          <w:color w:val="000000" w:themeColor="text1"/>
        </w:rPr>
        <w:t>khả</w:t>
      </w:r>
      <w:proofErr w:type="spellEnd"/>
      <w:r>
        <w:rPr>
          <w:rFonts w:eastAsia="Times New Roman"/>
          <w:color w:val="000000" w:themeColor="text1"/>
        </w:rPr>
        <w:t xml:space="preserve"> </w:t>
      </w:r>
      <w:proofErr w:type="spellStart"/>
      <w:r>
        <w:rPr>
          <w:rFonts w:eastAsia="Times New Roman"/>
          <w:color w:val="000000" w:themeColor="text1"/>
        </w:rPr>
        <w:t>năng</w:t>
      </w:r>
      <w:proofErr w:type="spellEnd"/>
      <w:r>
        <w:rPr>
          <w:rFonts w:eastAsia="Times New Roman"/>
          <w:color w:val="000000" w:themeColor="text1"/>
        </w:rPr>
        <w:t xml:space="preserve"> </w:t>
      </w:r>
      <w:proofErr w:type="spellStart"/>
      <w:r>
        <w:rPr>
          <w:rFonts w:eastAsia="Times New Roman"/>
          <w:color w:val="000000" w:themeColor="text1"/>
        </w:rPr>
        <w:t>dừng</w:t>
      </w:r>
      <w:proofErr w:type="spellEnd"/>
      <w:r>
        <w:rPr>
          <w:rFonts w:eastAsia="Times New Roman"/>
          <w:color w:val="000000" w:themeColor="text1"/>
        </w:rPr>
        <w:t xml:space="preserve"> </w:t>
      </w:r>
      <w:proofErr w:type="spellStart"/>
      <w:r>
        <w:rPr>
          <w:rFonts w:eastAsia="Times New Roman"/>
          <w:color w:val="000000" w:themeColor="text1"/>
        </w:rPr>
        <w:t>lại</w:t>
      </w:r>
      <w:proofErr w:type="spellEnd"/>
      <w:r>
        <w:rPr>
          <w:rFonts w:eastAsia="Times New Roman"/>
          <w:color w:val="000000" w:themeColor="text1"/>
        </w:rPr>
        <w:t xml:space="preserve"> </w:t>
      </w:r>
      <w:proofErr w:type="spellStart"/>
      <w:r>
        <w:rPr>
          <w:rFonts w:eastAsia="Times New Roman"/>
          <w:color w:val="000000" w:themeColor="text1"/>
        </w:rPr>
        <w:t>tại</w:t>
      </w:r>
      <w:proofErr w:type="spellEnd"/>
      <w:r>
        <w:rPr>
          <w:rFonts w:eastAsia="Times New Roman"/>
          <w:color w:val="000000" w:themeColor="text1"/>
        </w:rPr>
        <w:t xml:space="preserve"> </w:t>
      </w:r>
      <w:proofErr w:type="spellStart"/>
      <w:r>
        <w:rPr>
          <w:rFonts w:eastAsia="Times New Roman"/>
          <w:color w:val="000000" w:themeColor="text1"/>
        </w:rPr>
        <w:t>các</w:t>
      </w:r>
      <w:proofErr w:type="spellEnd"/>
      <w:r>
        <w:rPr>
          <w:rFonts w:eastAsia="Times New Roman"/>
          <w:color w:val="000000" w:themeColor="text1"/>
        </w:rPr>
        <w:t xml:space="preserve"> </w:t>
      </w:r>
      <w:proofErr w:type="spellStart"/>
      <w:r>
        <w:rPr>
          <w:rFonts w:eastAsia="Times New Roman"/>
          <w:color w:val="000000" w:themeColor="text1"/>
        </w:rPr>
        <w:t>trạm</w:t>
      </w:r>
      <w:proofErr w:type="spellEnd"/>
      <w:r>
        <w:rPr>
          <w:rFonts w:eastAsia="Times New Roman"/>
          <w:color w:val="000000" w:themeColor="text1"/>
        </w:rPr>
        <w:t xml:space="preserve"> </w:t>
      </w:r>
      <w:proofErr w:type="spellStart"/>
      <w:r>
        <w:rPr>
          <w:rFonts w:eastAsia="Times New Roman"/>
          <w:color w:val="000000" w:themeColor="text1"/>
        </w:rPr>
        <w:t>dừng</w:t>
      </w:r>
      <w:proofErr w:type="spellEnd"/>
      <w:r>
        <w:rPr>
          <w:rFonts w:eastAsia="Times New Roman"/>
          <w:color w:val="000000" w:themeColor="text1"/>
        </w:rPr>
        <w:t xml:space="preserve"> </w:t>
      </w:r>
      <w:proofErr w:type="spellStart"/>
      <w:r>
        <w:rPr>
          <w:rFonts w:eastAsia="Times New Roman"/>
          <w:color w:val="000000" w:themeColor="text1"/>
        </w:rPr>
        <w:t>theo</w:t>
      </w:r>
      <w:proofErr w:type="spellEnd"/>
      <w:r>
        <w:rPr>
          <w:rFonts w:eastAsia="Times New Roman"/>
          <w:color w:val="000000" w:themeColor="text1"/>
        </w:rPr>
        <w:t xml:space="preserve"> ý </w:t>
      </w:r>
      <w:proofErr w:type="spellStart"/>
      <w:r>
        <w:rPr>
          <w:rFonts w:eastAsia="Times New Roman"/>
          <w:color w:val="000000" w:themeColor="text1"/>
        </w:rPr>
        <w:t>muốn</w:t>
      </w:r>
      <w:proofErr w:type="spellEnd"/>
      <w:r>
        <w:rPr>
          <w:rFonts w:eastAsia="Times New Roman"/>
          <w:color w:val="000000" w:themeColor="text1"/>
        </w:rPr>
        <w:t xml:space="preserve"> </w:t>
      </w:r>
      <w:proofErr w:type="spellStart"/>
      <w:r>
        <w:rPr>
          <w:rFonts w:eastAsia="Times New Roman"/>
          <w:color w:val="000000" w:themeColor="text1"/>
        </w:rPr>
        <w:t>của</w:t>
      </w:r>
      <w:proofErr w:type="spellEnd"/>
      <w:r>
        <w:rPr>
          <w:rFonts w:eastAsia="Times New Roman"/>
          <w:color w:val="000000" w:themeColor="text1"/>
        </w:rPr>
        <w:t xml:space="preserve"> </w:t>
      </w:r>
      <w:proofErr w:type="spellStart"/>
      <w:r>
        <w:rPr>
          <w:rFonts w:eastAsia="Times New Roman"/>
          <w:color w:val="000000" w:themeColor="text1"/>
        </w:rPr>
        <w:t>người</w:t>
      </w:r>
      <w:proofErr w:type="spellEnd"/>
      <w:r>
        <w:rPr>
          <w:rFonts w:eastAsia="Times New Roman"/>
          <w:color w:val="000000" w:themeColor="text1"/>
        </w:rPr>
        <w:t xml:space="preserve"> </w:t>
      </w:r>
      <w:proofErr w:type="spellStart"/>
      <w:r>
        <w:rPr>
          <w:rFonts w:eastAsia="Times New Roman"/>
          <w:color w:val="000000" w:themeColor="text1"/>
        </w:rPr>
        <w:t>điều</w:t>
      </w:r>
      <w:proofErr w:type="spellEnd"/>
      <w:r>
        <w:rPr>
          <w:rFonts w:eastAsia="Times New Roman"/>
          <w:color w:val="000000" w:themeColor="text1"/>
        </w:rPr>
        <w:t xml:space="preserve"> </w:t>
      </w:r>
      <w:proofErr w:type="spellStart"/>
      <w:r>
        <w:rPr>
          <w:rFonts w:eastAsia="Times New Roman"/>
          <w:color w:val="000000" w:themeColor="text1"/>
        </w:rPr>
        <w:t>khiển</w:t>
      </w:r>
      <w:proofErr w:type="spellEnd"/>
      <w:r>
        <w:rPr>
          <w:rFonts w:eastAsia="Times New Roman"/>
          <w:color w:val="000000" w:themeColor="text1"/>
        </w:rPr>
        <w:t>.</w:t>
      </w:r>
    </w:p>
    <w:p w14:paraId="660B068D" w14:textId="061893CF" w:rsidR="00F37920" w:rsidRDefault="00F37920" w:rsidP="00F37920">
      <w:pPr>
        <w:pStyle w:val="u2"/>
      </w:pPr>
      <w:bookmarkStart w:id="20" w:name="_Toc77285369"/>
      <w:bookmarkStart w:id="21" w:name="_Toc78552221"/>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tương</w:t>
      </w:r>
      <w:proofErr w:type="spellEnd"/>
      <w:r>
        <w:t xml:space="preserve"> </w:t>
      </w:r>
      <w:proofErr w:type="spellStart"/>
      <w:r>
        <w:t>tự</w:t>
      </w:r>
      <w:bookmarkEnd w:id="20"/>
      <w:bookmarkEnd w:id="21"/>
      <w:proofErr w:type="spellEnd"/>
    </w:p>
    <w:p w14:paraId="0BED7A57" w14:textId="427A35D6" w:rsidR="00A7053C" w:rsidRDefault="00A7053C" w:rsidP="00A7053C">
      <w:proofErr w:type="spellStart"/>
      <w:r>
        <w:t>Để</w:t>
      </w:r>
      <w:proofErr w:type="spellEnd"/>
      <w:r>
        <w:t xml:space="preserve"> </w:t>
      </w:r>
      <w:proofErr w:type="spellStart"/>
      <w:r>
        <w:t>đưa</w:t>
      </w:r>
      <w:proofErr w:type="spellEnd"/>
      <w:r>
        <w:t xml:space="preserve"> ra </w:t>
      </w:r>
      <w:proofErr w:type="spellStart"/>
      <w:r>
        <w:t>được</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chỉ</w:t>
      </w:r>
      <w:proofErr w:type="spellEnd"/>
      <w:r>
        <w:t xml:space="preserve"> </w:t>
      </w:r>
      <w:proofErr w:type="spellStart"/>
      <w:r>
        <w:t>tiêu</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từ</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thi</w:t>
      </w:r>
      <w:proofErr w:type="spellEnd"/>
      <w:r>
        <w:t xml:space="preserve"> </w:t>
      </w:r>
      <w:proofErr w:type="spellStart"/>
      <w:r>
        <w:t>như</w:t>
      </w:r>
      <w:proofErr w:type="spellEnd"/>
      <w:r>
        <w:t xml:space="preserve"> </w:t>
      </w:r>
      <w:proofErr w:type="spellStart"/>
      <w:r>
        <w:t>sau</w:t>
      </w:r>
      <w:proofErr w:type="spellEnd"/>
      <w:r>
        <w:t xml:space="preserve">: </w:t>
      </w:r>
    </w:p>
    <w:p w14:paraId="740EBF84" w14:textId="1B332225" w:rsidR="00A7053C" w:rsidRPr="000512B7" w:rsidRDefault="00A7053C" w:rsidP="000512B7">
      <w:pPr>
        <w:pStyle w:val="oancuaDanhsach"/>
        <w:numPr>
          <w:ilvl w:val="0"/>
          <w:numId w:val="27"/>
        </w:numPr>
        <w:rPr>
          <w:b/>
          <w:bCs/>
        </w:rPr>
      </w:pPr>
      <w:bookmarkStart w:id="22" w:name="OLE_LINK11"/>
      <w:bookmarkStart w:id="23" w:name="OLE_LINK12"/>
      <w:bookmarkStart w:id="24" w:name="OLE_LINK13"/>
      <w:bookmarkStart w:id="25" w:name="OLE_LINK14"/>
      <w:r w:rsidRPr="000512B7">
        <w:rPr>
          <w:b/>
          <w:bCs/>
        </w:rPr>
        <w:t xml:space="preserve">Japan </w:t>
      </w:r>
      <w:proofErr w:type="spellStart"/>
      <w:r w:rsidRPr="000512B7">
        <w:rPr>
          <w:b/>
          <w:bCs/>
        </w:rPr>
        <w:t>Robotrace</w:t>
      </w:r>
      <w:proofErr w:type="spellEnd"/>
      <w:r w:rsidRPr="000512B7">
        <w:rPr>
          <w:b/>
          <w:bCs/>
        </w:rPr>
        <w:t xml:space="preserve"> Contest 2014 </w:t>
      </w:r>
      <w:bookmarkEnd w:id="22"/>
      <w:bookmarkEnd w:id="23"/>
      <w:r w:rsidRPr="000512B7">
        <w:rPr>
          <w:b/>
          <w:bCs/>
        </w:rPr>
        <w:t xml:space="preserve">- </w:t>
      </w:r>
      <w:proofErr w:type="spellStart"/>
      <w:r w:rsidRPr="000512B7">
        <w:rPr>
          <w:b/>
          <w:bCs/>
        </w:rPr>
        <w:t>Đội</w:t>
      </w:r>
      <w:proofErr w:type="spellEnd"/>
      <w:r w:rsidRPr="000512B7">
        <w:rPr>
          <w:b/>
          <w:bCs/>
        </w:rPr>
        <w:t xml:space="preserve"> </w:t>
      </w:r>
      <w:proofErr w:type="spellStart"/>
      <w:r w:rsidRPr="000512B7">
        <w:rPr>
          <w:b/>
          <w:bCs/>
        </w:rPr>
        <w:t>chiến</w:t>
      </w:r>
      <w:proofErr w:type="spellEnd"/>
      <w:r w:rsidRPr="000512B7">
        <w:rPr>
          <w:b/>
          <w:bCs/>
        </w:rPr>
        <w:t xml:space="preserve"> </w:t>
      </w:r>
      <w:proofErr w:type="spellStart"/>
      <w:r w:rsidRPr="000512B7">
        <w:rPr>
          <w:b/>
          <w:bCs/>
        </w:rPr>
        <w:t>thắng</w:t>
      </w:r>
      <w:proofErr w:type="spellEnd"/>
      <w:r w:rsidRPr="000512B7">
        <w:rPr>
          <w:b/>
          <w:bCs/>
        </w:rPr>
        <w:t>: CartisX04</w:t>
      </w:r>
    </w:p>
    <w:p w14:paraId="4861A38F" w14:textId="77777777" w:rsidR="00E41209" w:rsidRDefault="00E41209" w:rsidP="00A7053C">
      <w:pPr>
        <w:ind w:firstLine="0"/>
        <w:rPr>
          <w:b/>
          <w:bCs/>
        </w:rPr>
      </w:pPr>
    </w:p>
    <w:p w14:paraId="043910F9" w14:textId="637987F5" w:rsidR="00A7053C" w:rsidRDefault="00A7053C" w:rsidP="00A7053C">
      <w:pPr>
        <w:ind w:firstLine="0"/>
        <w:rPr>
          <w:b/>
          <w:bCs/>
        </w:rPr>
      </w:pPr>
      <w:r>
        <w:rPr>
          <w:noProof/>
        </w:rPr>
        <mc:AlternateContent>
          <mc:Choice Requires="wps">
            <w:drawing>
              <wp:anchor distT="0" distB="0" distL="114300" distR="114300" simplePos="0" relativeHeight="251572736" behindDoc="0" locked="0" layoutInCell="1" allowOverlap="1" wp14:anchorId="4A8D0247" wp14:editId="2146C7E3">
                <wp:simplePos x="0" y="0"/>
                <wp:positionH relativeFrom="column">
                  <wp:posOffset>-3810</wp:posOffset>
                </wp:positionH>
                <wp:positionV relativeFrom="paragraph">
                  <wp:posOffset>2483485</wp:posOffset>
                </wp:positionV>
                <wp:extent cx="5760085" cy="635"/>
                <wp:effectExtent l="0" t="0" r="0" b="0"/>
                <wp:wrapTopAndBottom/>
                <wp:docPr id="1" name="Hộp Văn bản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242FB19" w14:textId="6D7DEFB3" w:rsidR="00B60C08" w:rsidRPr="008464CD" w:rsidRDefault="00B60C08" w:rsidP="00A7053C">
                            <w:pPr>
                              <w:pStyle w:val="Chuthich"/>
                              <w:rPr>
                                <w:noProof/>
                                <w:sz w:val="26"/>
                                <w:szCs w:val="20"/>
                              </w:rPr>
                            </w:pPr>
                            <w:bookmarkStart w:id="26" w:name="_Toc78552265"/>
                            <w:proofErr w:type="spellStart"/>
                            <w:r>
                              <w:t>Hình</w:t>
                            </w:r>
                            <w:proofErr w:type="spellEnd"/>
                            <w:r>
                              <w:t xml:space="preserve"> </w:t>
                            </w:r>
                            <w:r>
                              <w:fldChar w:fldCharType="begin"/>
                            </w:r>
                            <w:r>
                              <w:instrText>STYLEREF 1 \s</w:instrText>
                            </w:r>
                            <w:r>
                              <w:fldChar w:fldCharType="separate"/>
                            </w:r>
                            <w:r w:rsidR="004557B5">
                              <w:rPr>
                                <w:noProof/>
                              </w:rPr>
                              <w:t>1</w:t>
                            </w:r>
                            <w:r>
                              <w:fldChar w:fldCharType="end"/>
                            </w:r>
                            <w:r w:rsidR="004557B5">
                              <w:t>.</w:t>
                            </w:r>
                            <w:r>
                              <w:fldChar w:fldCharType="begin"/>
                            </w:r>
                            <w:r>
                              <w:instrText>SEQ Hình \* ARABIC \s 1</w:instrText>
                            </w:r>
                            <w:r>
                              <w:fldChar w:fldCharType="separate"/>
                            </w:r>
                            <w:r w:rsidR="004557B5">
                              <w:rPr>
                                <w:noProof/>
                              </w:rPr>
                              <w:t>1</w:t>
                            </w:r>
                            <w:r>
                              <w:fldChar w:fldCharType="end"/>
                            </w:r>
                            <w:r>
                              <w:t xml:space="preserve"> </w:t>
                            </w:r>
                            <w:bookmarkStart w:id="27" w:name="OLE_LINK15"/>
                            <w:proofErr w:type="spellStart"/>
                            <w:r w:rsidRPr="00C0074A">
                              <w:t>Hình</w:t>
                            </w:r>
                            <w:proofErr w:type="spellEnd"/>
                            <w:r w:rsidRPr="00C0074A">
                              <w:t xml:space="preserve"> </w:t>
                            </w:r>
                            <w:proofErr w:type="spellStart"/>
                            <w:r w:rsidRPr="00C0074A">
                              <w:t>ảnh</w:t>
                            </w:r>
                            <w:proofErr w:type="spellEnd"/>
                            <w:r w:rsidRPr="00C0074A">
                              <w:t xml:space="preserve"> </w:t>
                            </w:r>
                            <w:proofErr w:type="spellStart"/>
                            <w:r w:rsidRPr="00C0074A">
                              <w:t>thực</w:t>
                            </w:r>
                            <w:proofErr w:type="spellEnd"/>
                            <w:r w:rsidRPr="00C0074A">
                              <w:t xml:space="preserve"> </w:t>
                            </w:r>
                            <w:proofErr w:type="spellStart"/>
                            <w:r w:rsidRPr="00C0074A">
                              <w:t>tế</w:t>
                            </w:r>
                            <w:proofErr w:type="spellEnd"/>
                            <w:r w:rsidRPr="00C0074A">
                              <w:t xml:space="preserve"> </w:t>
                            </w:r>
                            <w:proofErr w:type="spellStart"/>
                            <w:r w:rsidRPr="00C0074A">
                              <w:t>và</w:t>
                            </w:r>
                            <w:proofErr w:type="spellEnd"/>
                            <w:r w:rsidRPr="00C0074A">
                              <w:t xml:space="preserve"> </w:t>
                            </w:r>
                            <w:proofErr w:type="spellStart"/>
                            <w:r w:rsidRPr="00C0074A">
                              <w:t>sơ</w:t>
                            </w:r>
                            <w:proofErr w:type="spellEnd"/>
                            <w:r w:rsidRPr="00C0074A">
                              <w:t xml:space="preserve"> </w:t>
                            </w:r>
                            <w:proofErr w:type="spellStart"/>
                            <w:r w:rsidRPr="00C0074A">
                              <w:t>đồ</w:t>
                            </w:r>
                            <w:proofErr w:type="spellEnd"/>
                            <w:r w:rsidRPr="00C0074A">
                              <w:t xml:space="preserve"> </w:t>
                            </w:r>
                            <w:proofErr w:type="spellStart"/>
                            <w:r w:rsidRPr="00C0074A">
                              <w:t>nguyên</w:t>
                            </w:r>
                            <w:proofErr w:type="spellEnd"/>
                            <w:r w:rsidRPr="00C0074A">
                              <w:t xml:space="preserve"> </w:t>
                            </w:r>
                            <w:proofErr w:type="spellStart"/>
                            <w:r w:rsidRPr="00C0074A">
                              <w:t>lý</w:t>
                            </w:r>
                            <w:proofErr w:type="spellEnd"/>
                            <w:r w:rsidRPr="00C0074A">
                              <w:t xml:space="preserve"> </w:t>
                            </w:r>
                            <w:proofErr w:type="spellStart"/>
                            <w:r w:rsidRPr="00C0074A">
                              <w:t>của</w:t>
                            </w:r>
                            <w:proofErr w:type="spellEnd"/>
                            <w:r w:rsidRPr="00C0074A">
                              <w:t xml:space="preserve"> CartisX04</w:t>
                            </w:r>
                            <w:bookmarkEnd w:id="27"/>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8D0247" id="_x0000_t202" coordsize="21600,21600" o:spt="202" path="m,l,21600r21600,l21600,xe">
                <v:stroke joinstyle="miter"/>
                <v:path gradientshapeok="t" o:connecttype="rect"/>
              </v:shapetype>
              <v:shape id="Hộp Văn bản 1" o:spid="_x0000_s1026" type="#_x0000_t202" style="position:absolute;left:0;text-align:left;margin-left:-.3pt;margin-top:195.55pt;width:453.5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" stroked="f">
                <v:textbox style="mso-fit-shape-to-text:t" inset="0,0,0,0">
                  <w:txbxContent>
                    <w:p w14:paraId="6242FB19" w14:textId="6D7DEFB3" w:rsidR="00B60C08" w:rsidRPr="008464CD" w:rsidRDefault="00B60C08" w:rsidP="00A7053C">
                      <w:pPr>
                        <w:pStyle w:val="Chuthich"/>
                        <w:rPr>
                          <w:noProof/>
                          <w:sz w:val="26"/>
                          <w:szCs w:val="20"/>
                        </w:rPr>
                      </w:pPr>
                      <w:bookmarkStart w:id="28" w:name="_Toc78552265"/>
                      <w:proofErr w:type="spellStart"/>
                      <w:r>
                        <w:t>Hình</w:t>
                      </w:r>
                      <w:proofErr w:type="spellEnd"/>
                      <w:r>
                        <w:t xml:space="preserve"> </w:t>
                      </w:r>
                      <w:r>
                        <w:fldChar w:fldCharType="begin"/>
                      </w:r>
                      <w:r>
                        <w:instrText>STYLEREF 1 \s</w:instrText>
                      </w:r>
                      <w:r>
                        <w:fldChar w:fldCharType="separate"/>
                      </w:r>
                      <w:r w:rsidR="004557B5">
                        <w:rPr>
                          <w:noProof/>
                        </w:rPr>
                        <w:t>1</w:t>
                      </w:r>
                      <w:r>
                        <w:fldChar w:fldCharType="end"/>
                      </w:r>
                      <w:r w:rsidR="004557B5">
                        <w:t>.</w:t>
                      </w:r>
                      <w:r>
                        <w:fldChar w:fldCharType="begin"/>
                      </w:r>
                      <w:r>
                        <w:instrText>SEQ Hình \* ARABIC \s 1</w:instrText>
                      </w:r>
                      <w:r>
                        <w:fldChar w:fldCharType="separate"/>
                      </w:r>
                      <w:r w:rsidR="004557B5">
                        <w:rPr>
                          <w:noProof/>
                        </w:rPr>
                        <w:t>1</w:t>
                      </w:r>
                      <w:r>
                        <w:fldChar w:fldCharType="end"/>
                      </w:r>
                      <w:r>
                        <w:t xml:space="preserve"> </w:t>
                      </w:r>
                      <w:bookmarkStart w:id="29" w:name="OLE_LINK15"/>
                      <w:proofErr w:type="spellStart"/>
                      <w:r w:rsidRPr="00C0074A">
                        <w:t>Hình</w:t>
                      </w:r>
                      <w:proofErr w:type="spellEnd"/>
                      <w:r w:rsidRPr="00C0074A">
                        <w:t xml:space="preserve"> </w:t>
                      </w:r>
                      <w:proofErr w:type="spellStart"/>
                      <w:r w:rsidRPr="00C0074A">
                        <w:t>ảnh</w:t>
                      </w:r>
                      <w:proofErr w:type="spellEnd"/>
                      <w:r w:rsidRPr="00C0074A">
                        <w:t xml:space="preserve"> </w:t>
                      </w:r>
                      <w:proofErr w:type="spellStart"/>
                      <w:r w:rsidRPr="00C0074A">
                        <w:t>thực</w:t>
                      </w:r>
                      <w:proofErr w:type="spellEnd"/>
                      <w:r w:rsidRPr="00C0074A">
                        <w:t xml:space="preserve"> </w:t>
                      </w:r>
                      <w:proofErr w:type="spellStart"/>
                      <w:r w:rsidRPr="00C0074A">
                        <w:t>tế</w:t>
                      </w:r>
                      <w:proofErr w:type="spellEnd"/>
                      <w:r w:rsidRPr="00C0074A">
                        <w:t xml:space="preserve"> </w:t>
                      </w:r>
                      <w:proofErr w:type="spellStart"/>
                      <w:r w:rsidRPr="00C0074A">
                        <w:t>và</w:t>
                      </w:r>
                      <w:proofErr w:type="spellEnd"/>
                      <w:r w:rsidRPr="00C0074A">
                        <w:t xml:space="preserve"> </w:t>
                      </w:r>
                      <w:proofErr w:type="spellStart"/>
                      <w:r w:rsidRPr="00C0074A">
                        <w:t>sơ</w:t>
                      </w:r>
                      <w:proofErr w:type="spellEnd"/>
                      <w:r w:rsidRPr="00C0074A">
                        <w:t xml:space="preserve"> </w:t>
                      </w:r>
                      <w:proofErr w:type="spellStart"/>
                      <w:r w:rsidRPr="00C0074A">
                        <w:t>đồ</w:t>
                      </w:r>
                      <w:proofErr w:type="spellEnd"/>
                      <w:r w:rsidRPr="00C0074A">
                        <w:t xml:space="preserve"> </w:t>
                      </w:r>
                      <w:proofErr w:type="spellStart"/>
                      <w:r w:rsidRPr="00C0074A">
                        <w:t>nguyên</w:t>
                      </w:r>
                      <w:proofErr w:type="spellEnd"/>
                      <w:r w:rsidRPr="00C0074A">
                        <w:t xml:space="preserve"> </w:t>
                      </w:r>
                      <w:proofErr w:type="spellStart"/>
                      <w:r w:rsidRPr="00C0074A">
                        <w:t>lý</w:t>
                      </w:r>
                      <w:proofErr w:type="spellEnd"/>
                      <w:r w:rsidRPr="00C0074A">
                        <w:t xml:space="preserve"> </w:t>
                      </w:r>
                      <w:proofErr w:type="spellStart"/>
                      <w:r w:rsidRPr="00C0074A">
                        <w:t>của</w:t>
                      </w:r>
                      <w:proofErr w:type="spellEnd"/>
                      <w:r w:rsidRPr="00C0074A">
                        <w:t xml:space="preserve"> CartisX04</w:t>
                      </w:r>
                      <w:bookmarkEnd w:id="29"/>
                      <w:bookmarkEnd w:id="28"/>
                    </w:p>
                  </w:txbxContent>
                </v:textbox>
                <w10:wrap type="topAndBottom"/>
              </v:shape>
            </w:pict>
          </mc:Fallback>
        </mc:AlternateContent>
      </w:r>
      <w:r>
        <w:rPr>
          <w:noProof/>
        </w:rPr>
        <w:drawing>
          <wp:anchor distT="0" distB="0" distL="114300" distR="114300" simplePos="0" relativeHeight="251569664" behindDoc="0" locked="0" layoutInCell="1" allowOverlap="1" wp14:anchorId="47FE656E" wp14:editId="18AFD550">
            <wp:simplePos x="0" y="0"/>
            <wp:positionH relativeFrom="column">
              <wp:posOffset>-3398</wp:posOffset>
            </wp:positionH>
            <wp:positionV relativeFrom="paragraph">
              <wp:posOffset>94907</wp:posOffset>
            </wp:positionV>
            <wp:extent cx="5760085" cy="2331727"/>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2331727"/>
                    </a:xfrm>
                    <a:prstGeom prst="rect">
                      <a:avLst/>
                    </a:prstGeom>
                  </pic:spPr>
                </pic:pic>
              </a:graphicData>
            </a:graphic>
          </wp:anchor>
        </w:drawing>
      </w:r>
    </w:p>
    <w:p w14:paraId="758BD905" w14:textId="5D46D6C6" w:rsidR="00E41209" w:rsidRDefault="00157478" w:rsidP="00E41209">
      <w:pPr>
        <w:ind w:firstLine="0"/>
      </w:pPr>
      <w:bookmarkStart w:id="30" w:name="OLE_LINK76"/>
      <w:proofErr w:type="spellStart"/>
      <w:r>
        <w:rPr>
          <w:b/>
          <w:bCs/>
          <w:i/>
          <w:iCs/>
        </w:rPr>
        <w:lastRenderedPageBreak/>
        <w:t>Tính</w:t>
      </w:r>
      <w:proofErr w:type="spellEnd"/>
      <w:r w:rsidR="00E41209" w:rsidRPr="00E41209">
        <w:rPr>
          <w:b/>
          <w:bCs/>
          <w:i/>
          <w:iCs/>
        </w:rPr>
        <w:t xml:space="preserve"> </w:t>
      </w:r>
      <w:proofErr w:type="spellStart"/>
      <w:r w:rsidR="00E41209" w:rsidRPr="00E41209">
        <w:rPr>
          <w:b/>
          <w:bCs/>
          <w:i/>
          <w:iCs/>
        </w:rPr>
        <w:t>năng</w:t>
      </w:r>
      <w:proofErr w:type="spellEnd"/>
      <w:r w:rsidR="00E41209" w:rsidRPr="00E41209">
        <w:rPr>
          <w:b/>
          <w:bCs/>
          <w:i/>
          <w:iCs/>
        </w:rPr>
        <w:t xml:space="preserve"> </w:t>
      </w:r>
      <w:proofErr w:type="spellStart"/>
      <w:r w:rsidR="00E41209" w:rsidRPr="00E41209">
        <w:rPr>
          <w:b/>
          <w:bCs/>
          <w:i/>
          <w:iCs/>
        </w:rPr>
        <w:t>của</w:t>
      </w:r>
      <w:proofErr w:type="spellEnd"/>
      <w:r w:rsidR="00E41209" w:rsidRPr="00E41209">
        <w:rPr>
          <w:b/>
          <w:bCs/>
          <w:i/>
          <w:iCs/>
        </w:rPr>
        <w:t xml:space="preserve"> </w:t>
      </w:r>
      <w:proofErr w:type="spellStart"/>
      <w:r w:rsidR="00E41209" w:rsidRPr="00E41209">
        <w:rPr>
          <w:b/>
          <w:bCs/>
          <w:i/>
          <w:iCs/>
        </w:rPr>
        <w:t>xe</w:t>
      </w:r>
      <w:proofErr w:type="spellEnd"/>
      <w:r w:rsidR="00E41209" w:rsidRPr="00E41209">
        <w:rPr>
          <w:b/>
          <w:bCs/>
          <w:i/>
          <w:iCs/>
        </w:rPr>
        <w:t>:</w:t>
      </w:r>
      <w:r w:rsidR="00E41209">
        <w:t xml:space="preserve"> Xe </w:t>
      </w:r>
      <w:proofErr w:type="spellStart"/>
      <w:r w:rsidR="00E41209">
        <w:t>tự</w:t>
      </w:r>
      <w:proofErr w:type="spellEnd"/>
      <w:r w:rsidR="00E41209">
        <w:t xml:space="preserve"> </w:t>
      </w:r>
      <w:proofErr w:type="spellStart"/>
      <w:r w:rsidR="00E41209">
        <w:t>động</w:t>
      </w:r>
      <w:proofErr w:type="spellEnd"/>
      <w:r w:rsidR="00E41209">
        <w:t xml:space="preserve"> di </w:t>
      </w:r>
      <w:proofErr w:type="spellStart"/>
      <w:r w:rsidR="00E41209">
        <w:t>chuyển</w:t>
      </w:r>
      <w:proofErr w:type="spellEnd"/>
      <w:r w:rsidR="00E41209">
        <w:t xml:space="preserve"> </w:t>
      </w:r>
      <w:proofErr w:type="spellStart"/>
      <w:r w:rsidR="00E41209">
        <w:t>bám</w:t>
      </w:r>
      <w:proofErr w:type="spellEnd"/>
      <w:r w:rsidR="00E41209">
        <w:t xml:space="preserve"> </w:t>
      </w:r>
      <w:proofErr w:type="spellStart"/>
      <w:r w:rsidR="00E41209">
        <w:t>theo</w:t>
      </w:r>
      <w:proofErr w:type="spellEnd"/>
      <w:r w:rsidR="00E41209">
        <w:t xml:space="preserve"> </w:t>
      </w:r>
      <w:proofErr w:type="spellStart"/>
      <w:r w:rsidR="00E41209">
        <w:t>các</w:t>
      </w:r>
      <w:proofErr w:type="spellEnd"/>
      <w:r w:rsidR="00E41209">
        <w:t xml:space="preserve"> </w:t>
      </w:r>
      <w:proofErr w:type="spellStart"/>
      <w:r w:rsidR="00E41209">
        <w:t>vạch</w:t>
      </w:r>
      <w:proofErr w:type="spellEnd"/>
      <w:r w:rsidR="00E41209">
        <w:t xml:space="preserve"> </w:t>
      </w:r>
      <w:proofErr w:type="spellStart"/>
      <w:r w:rsidR="00E41209">
        <w:t>trắng</w:t>
      </w:r>
      <w:proofErr w:type="spellEnd"/>
      <w:r w:rsidR="00E41209">
        <w:t xml:space="preserve"> </w:t>
      </w:r>
      <w:proofErr w:type="spellStart"/>
      <w:r w:rsidR="00E41209">
        <w:t>được</w:t>
      </w:r>
      <w:proofErr w:type="spellEnd"/>
      <w:r w:rsidR="00E41209">
        <w:t xml:space="preserve"> </w:t>
      </w:r>
      <w:proofErr w:type="spellStart"/>
      <w:r w:rsidR="00E41209">
        <w:t>kẻ</w:t>
      </w:r>
      <w:proofErr w:type="spellEnd"/>
      <w:r w:rsidR="00E41209">
        <w:t xml:space="preserve"> </w:t>
      </w:r>
      <w:proofErr w:type="spellStart"/>
      <w:r w:rsidR="00E41209">
        <w:t>theo</w:t>
      </w:r>
      <w:proofErr w:type="spellEnd"/>
      <w:r w:rsidR="00E41209">
        <w:t xml:space="preserve"> </w:t>
      </w:r>
      <w:proofErr w:type="spellStart"/>
      <w:r w:rsidR="00E41209">
        <w:t>các</w:t>
      </w:r>
      <w:proofErr w:type="spellEnd"/>
      <w:r w:rsidR="00E41209">
        <w:t xml:space="preserve"> </w:t>
      </w:r>
      <w:proofErr w:type="spellStart"/>
      <w:r w:rsidR="00E41209">
        <w:t>đường</w:t>
      </w:r>
      <w:proofErr w:type="spellEnd"/>
      <w:r w:rsidR="00E41209">
        <w:t xml:space="preserve"> </w:t>
      </w:r>
      <w:proofErr w:type="spellStart"/>
      <w:r w:rsidR="00E41209">
        <w:t>thẳng</w:t>
      </w:r>
      <w:proofErr w:type="spellEnd"/>
      <w:r w:rsidR="00E41209">
        <w:t xml:space="preserve"> </w:t>
      </w:r>
      <w:proofErr w:type="spellStart"/>
      <w:r w:rsidR="00E41209">
        <w:t>và</w:t>
      </w:r>
      <w:proofErr w:type="spellEnd"/>
      <w:r w:rsidR="00E41209">
        <w:t xml:space="preserve"> </w:t>
      </w:r>
      <w:proofErr w:type="spellStart"/>
      <w:r w:rsidR="00E41209">
        <w:t>đường</w:t>
      </w:r>
      <w:proofErr w:type="spellEnd"/>
      <w:r w:rsidR="00E41209">
        <w:t xml:space="preserve"> </w:t>
      </w:r>
      <w:proofErr w:type="spellStart"/>
      <w:r w:rsidR="00E41209">
        <w:t>cong</w:t>
      </w:r>
      <w:proofErr w:type="spellEnd"/>
      <w:r w:rsidR="00E41209">
        <w:t xml:space="preserve"> </w:t>
      </w:r>
      <w:proofErr w:type="spellStart"/>
      <w:r w:rsidR="00E41209">
        <w:t>trên</w:t>
      </w:r>
      <w:proofErr w:type="spellEnd"/>
      <w:r w:rsidR="00E41209">
        <w:t xml:space="preserve"> </w:t>
      </w:r>
      <w:proofErr w:type="spellStart"/>
      <w:r w:rsidR="00E41209">
        <w:t>nền</w:t>
      </w:r>
      <w:proofErr w:type="spellEnd"/>
      <w:r w:rsidR="00E41209">
        <w:t xml:space="preserve"> </w:t>
      </w:r>
      <w:proofErr w:type="spellStart"/>
      <w:r w:rsidR="00E41209">
        <w:t>đen</w:t>
      </w:r>
      <w:proofErr w:type="spellEnd"/>
      <w:r w:rsidR="00E41209">
        <w:t xml:space="preserve">, </w:t>
      </w:r>
      <w:proofErr w:type="spellStart"/>
      <w:r w:rsidR="00E41209">
        <w:t>tốc</w:t>
      </w:r>
      <w:proofErr w:type="spellEnd"/>
      <w:r w:rsidR="00E41209">
        <w:t xml:space="preserve"> </w:t>
      </w:r>
      <w:proofErr w:type="spellStart"/>
      <w:r w:rsidR="00E41209">
        <w:t>độ</w:t>
      </w:r>
      <w:proofErr w:type="spellEnd"/>
      <w:r w:rsidR="00E41209">
        <w:t xml:space="preserve"> di </w:t>
      </w:r>
      <w:proofErr w:type="spellStart"/>
      <w:r w:rsidR="00E41209">
        <w:t>chuyển</w:t>
      </w:r>
      <w:proofErr w:type="spellEnd"/>
      <w:r w:rsidR="00E41209">
        <w:t xml:space="preserve"> </w:t>
      </w:r>
      <w:proofErr w:type="spellStart"/>
      <w:r w:rsidR="00E41209">
        <w:t>tối</w:t>
      </w:r>
      <w:proofErr w:type="spellEnd"/>
      <w:r w:rsidR="00E41209">
        <w:t xml:space="preserve"> </w:t>
      </w:r>
      <w:proofErr w:type="spellStart"/>
      <w:r w:rsidR="00E41209">
        <w:t>đa</w:t>
      </w:r>
      <w:proofErr w:type="spellEnd"/>
      <w:r w:rsidR="00E41209">
        <w:t xml:space="preserve"> 4.2m/s </w:t>
      </w:r>
      <w:proofErr w:type="spellStart"/>
      <w:r w:rsidR="00E41209">
        <w:t>mà</w:t>
      </w:r>
      <w:proofErr w:type="spellEnd"/>
      <w:r w:rsidR="00E41209">
        <w:t xml:space="preserve"> </w:t>
      </w:r>
      <w:proofErr w:type="spellStart"/>
      <w:r w:rsidR="00E41209">
        <w:t>không</w:t>
      </w:r>
      <w:proofErr w:type="spellEnd"/>
      <w:r w:rsidR="00E41209">
        <w:t xml:space="preserve"> </w:t>
      </w:r>
      <w:proofErr w:type="spellStart"/>
      <w:r w:rsidR="00E41209">
        <w:t>bị</w:t>
      </w:r>
      <w:proofErr w:type="spellEnd"/>
      <w:r w:rsidR="00E41209">
        <w:t xml:space="preserve"> </w:t>
      </w:r>
      <w:proofErr w:type="spellStart"/>
      <w:r w:rsidR="00E41209">
        <w:t>trượt</w:t>
      </w:r>
      <w:proofErr w:type="spellEnd"/>
      <w:r w:rsidR="00E41209">
        <w:t xml:space="preserve"> ra </w:t>
      </w:r>
      <w:proofErr w:type="spellStart"/>
      <w:r w:rsidR="00E41209">
        <w:t>khỏi</w:t>
      </w:r>
      <w:proofErr w:type="spellEnd"/>
      <w:r w:rsidR="00E41209">
        <w:t xml:space="preserve"> </w:t>
      </w:r>
      <w:proofErr w:type="spellStart"/>
      <w:r w:rsidR="00E41209">
        <w:t>đường</w:t>
      </w:r>
      <w:proofErr w:type="spellEnd"/>
      <w:r w:rsidR="00E41209">
        <w:t xml:space="preserve"> </w:t>
      </w:r>
      <w:proofErr w:type="spellStart"/>
      <w:r w:rsidR="00E41209">
        <w:t>đua</w:t>
      </w:r>
      <w:proofErr w:type="spellEnd"/>
      <w:r w:rsidR="00E41209">
        <w:t>.</w:t>
      </w:r>
    </w:p>
    <w:p w14:paraId="11118DFB" w14:textId="3B2AEB3F" w:rsidR="00E41209" w:rsidRPr="00E41209" w:rsidRDefault="00E41209" w:rsidP="00E41209">
      <w:pPr>
        <w:ind w:firstLine="0"/>
        <w:rPr>
          <w:b/>
          <w:bCs/>
          <w:i/>
          <w:iCs/>
        </w:rPr>
      </w:pPr>
      <w:bookmarkStart w:id="31" w:name="OLE_LINK16"/>
      <w:bookmarkStart w:id="32" w:name="OLE_LINK17"/>
      <w:r w:rsidRPr="00E41209">
        <w:rPr>
          <w:b/>
          <w:bCs/>
          <w:i/>
          <w:iCs/>
        </w:rPr>
        <w:t xml:space="preserve">Các </w:t>
      </w:r>
      <w:proofErr w:type="spellStart"/>
      <w:r w:rsidRPr="00E41209">
        <w:rPr>
          <w:b/>
          <w:bCs/>
          <w:i/>
          <w:iCs/>
        </w:rPr>
        <w:t>thông</w:t>
      </w:r>
      <w:proofErr w:type="spellEnd"/>
      <w:r w:rsidRPr="00E41209">
        <w:rPr>
          <w:b/>
          <w:bCs/>
          <w:i/>
          <w:iCs/>
        </w:rPr>
        <w:t xml:space="preserve"> </w:t>
      </w:r>
      <w:proofErr w:type="spellStart"/>
      <w:r w:rsidRPr="00E41209">
        <w:rPr>
          <w:b/>
          <w:bCs/>
          <w:i/>
          <w:iCs/>
        </w:rPr>
        <w:t>số</w:t>
      </w:r>
      <w:proofErr w:type="spellEnd"/>
      <w:r w:rsidRPr="00E41209">
        <w:rPr>
          <w:b/>
          <w:bCs/>
          <w:i/>
          <w:iCs/>
        </w:rPr>
        <w:t xml:space="preserve"> </w:t>
      </w:r>
      <w:proofErr w:type="spellStart"/>
      <w:r w:rsidRPr="00E41209">
        <w:rPr>
          <w:b/>
          <w:bCs/>
          <w:i/>
          <w:iCs/>
        </w:rPr>
        <w:t>của</w:t>
      </w:r>
      <w:proofErr w:type="spellEnd"/>
      <w:r w:rsidRPr="00E41209">
        <w:rPr>
          <w:b/>
          <w:bCs/>
          <w:i/>
          <w:iCs/>
        </w:rPr>
        <w:t xml:space="preserve"> </w:t>
      </w:r>
      <w:proofErr w:type="spellStart"/>
      <w:r w:rsidRPr="00E41209">
        <w:rPr>
          <w:b/>
          <w:bCs/>
          <w:i/>
          <w:iCs/>
        </w:rPr>
        <w:t>mô</w:t>
      </w:r>
      <w:proofErr w:type="spellEnd"/>
      <w:r w:rsidRPr="00E41209">
        <w:rPr>
          <w:b/>
          <w:bCs/>
          <w:i/>
          <w:iCs/>
        </w:rPr>
        <w:t xml:space="preserve"> </w:t>
      </w:r>
      <w:proofErr w:type="spellStart"/>
      <w:r w:rsidRPr="00E41209">
        <w:rPr>
          <w:b/>
          <w:bCs/>
          <w:i/>
          <w:iCs/>
        </w:rPr>
        <w:t>hình</w:t>
      </w:r>
      <w:proofErr w:type="spellEnd"/>
      <w:r w:rsidRPr="00E41209">
        <w:rPr>
          <w:b/>
          <w:bCs/>
          <w:i/>
          <w:iCs/>
        </w:rPr>
        <w:t xml:space="preserve"> </w:t>
      </w:r>
      <w:proofErr w:type="spellStart"/>
      <w:r w:rsidRPr="00E41209">
        <w:rPr>
          <w:b/>
          <w:bCs/>
          <w:i/>
          <w:iCs/>
        </w:rPr>
        <w:t>trên</w:t>
      </w:r>
      <w:proofErr w:type="spellEnd"/>
      <w:r w:rsidRPr="00E41209">
        <w:rPr>
          <w:b/>
          <w:bCs/>
          <w:i/>
          <w:iCs/>
        </w:rPr>
        <w:t xml:space="preserve"> </w:t>
      </w:r>
      <w:proofErr w:type="spellStart"/>
      <w:r w:rsidRPr="00E41209">
        <w:rPr>
          <w:b/>
          <w:bCs/>
          <w:i/>
          <w:iCs/>
        </w:rPr>
        <w:t>như</w:t>
      </w:r>
      <w:proofErr w:type="spellEnd"/>
      <w:r w:rsidRPr="00E41209">
        <w:rPr>
          <w:b/>
          <w:bCs/>
          <w:i/>
          <w:iCs/>
        </w:rPr>
        <w:t xml:space="preserve"> </w:t>
      </w:r>
      <w:proofErr w:type="spellStart"/>
      <w:r w:rsidRPr="00E41209">
        <w:rPr>
          <w:b/>
          <w:bCs/>
          <w:i/>
          <w:iCs/>
        </w:rPr>
        <w:t>sau</w:t>
      </w:r>
      <w:bookmarkEnd w:id="31"/>
      <w:bookmarkEnd w:id="32"/>
      <w:proofErr w:type="spellEnd"/>
      <w:r w:rsidRPr="00E41209">
        <w:rPr>
          <w:b/>
          <w:bCs/>
          <w:i/>
          <w:iCs/>
        </w:rPr>
        <w:t xml:space="preserve">: </w:t>
      </w:r>
      <w:sdt>
        <w:sdtPr>
          <w:rPr>
            <w:b/>
            <w:bCs/>
            <w:i/>
            <w:iCs/>
          </w:rPr>
          <w:id w:val="255711649"/>
          <w:citation/>
        </w:sdtPr>
        <w:sdtContent>
          <w:r w:rsidRPr="00E41209">
            <w:rPr>
              <w:b/>
              <w:bCs/>
              <w:i/>
              <w:iCs/>
            </w:rPr>
            <w:fldChar w:fldCharType="begin"/>
          </w:r>
          <w:r w:rsidRPr="00E41209">
            <w:rPr>
              <w:b/>
              <w:bCs/>
              <w:i/>
              <w:iCs/>
            </w:rPr>
            <w:instrText xml:space="preserve"> CITATION Car14 \l 1033 </w:instrText>
          </w:r>
          <w:r w:rsidRPr="00E41209">
            <w:rPr>
              <w:b/>
              <w:bCs/>
              <w:i/>
              <w:iCs/>
            </w:rPr>
            <w:fldChar w:fldCharType="separate"/>
          </w:r>
          <w:r w:rsidR="00D73F60">
            <w:rPr>
              <w:noProof/>
            </w:rPr>
            <w:t>[5]</w:t>
          </w:r>
          <w:r w:rsidRPr="00E41209">
            <w:rPr>
              <w:b/>
              <w:bCs/>
              <w:i/>
              <w:iCs/>
            </w:rPr>
            <w:fldChar w:fldCharType="end"/>
          </w:r>
        </w:sdtContent>
      </w:sdt>
    </w:p>
    <w:p w14:paraId="69807EB8" w14:textId="77777777" w:rsidR="00E41209" w:rsidRDefault="00E41209" w:rsidP="00E41209">
      <w:pPr>
        <w:pStyle w:val="oancuaDanhsach"/>
        <w:numPr>
          <w:ilvl w:val="0"/>
          <w:numId w:val="19"/>
        </w:numPr>
      </w:pPr>
      <w:r>
        <w:t xml:space="preserve">Xe </w:t>
      </w:r>
      <w:proofErr w:type="spellStart"/>
      <w:r>
        <w:t>sử</w:t>
      </w:r>
      <w:proofErr w:type="spellEnd"/>
      <w:r>
        <w:t xml:space="preserve"> </w:t>
      </w:r>
      <w:proofErr w:type="spellStart"/>
      <w:r>
        <w:t>dụng</w:t>
      </w:r>
      <w:proofErr w:type="spellEnd"/>
      <w:r>
        <w:t xml:space="preserve"> 6 </w:t>
      </w:r>
      <w:proofErr w:type="spellStart"/>
      <w:r>
        <w:t>cảm</w:t>
      </w:r>
      <w:proofErr w:type="spellEnd"/>
      <w:r>
        <w:t xml:space="preserve"> </w:t>
      </w:r>
      <w:proofErr w:type="spellStart"/>
      <w:r>
        <w:t>biến</w:t>
      </w:r>
      <w:proofErr w:type="spellEnd"/>
      <w:r>
        <w:t xml:space="preserve"> led </w:t>
      </w:r>
      <w:proofErr w:type="spellStart"/>
      <w:r>
        <w:t>hồng</w:t>
      </w:r>
      <w:proofErr w:type="spellEnd"/>
      <w:r>
        <w:t xml:space="preserve"> </w:t>
      </w:r>
      <w:proofErr w:type="spellStart"/>
      <w:r>
        <w:t>ngoại</w:t>
      </w:r>
      <w:proofErr w:type="spellEnd"/>
      <w:r>
        <w:t xml:space="preserve">, 2 </w:t>
      </w:r>
      <w:proofErr w:type="spellStart"/>
      <w:r>
        <w:t>cảm</w:t>
      </w:r>
      <w:proofErr w:type="spellEnd"/>
      <w:r>
        <w:t xml:space="preserve"> </w:t>
      </w:r>
      <w:proofErr w:type="spellStart"/>
      <w:r>
        <w:t>biến</w:t>
      </w:r>
      <w:proofErr w:type="spellEnd"/>
      <w:r>
        <w:t xml:space="preserve"> gyro.</w:t>
      </w:r>
    </w:p>
    <w:p w14:paraId="018A3CF4" w14:textId="77777777" w:rsidR="00E41209" w:rsidRDefault="00E41209" w:rsidP="00E41209">
      <w:pPr>
        <w:pStyle w:val="oancuaDanhsach"/>
        <w:numPr>
          <w:ilvl w:val="0"/>
          <w:numId w:val="19"/>
        </w:numPr>
      </w:pPr>
      <w:proofErr w:type="spellStart"/>
      <w:r>
        <w:t>Kết</w:t>
      </w:r>
      <w:proofErr w:type="spellEnd"/>
      <w:r>
        <w:t xml:space="preserve"> </w:t>
      </w:r>
      <w:proofErr w:type="spellStart"/>
      <w:r>
        <w:t>cấu</w:t>
      </w:r>
      <w:proofErr w:type="spellEnd"/>
      <w:r>
        <w:t xml:space="preserve"> bánh </w:t>
      </w:r>
      <w:proofErr w:type="spellStart"/>
      <w:r>
        <w:t>xe</w:t>
      </w:r>
      <w:proofErr w:type="spellEnd"/>
      <w:r>
        <w:t xml:space="preserve"> </w:t>
      </w:r>
      <w:proofErr w:type="spellStart"/>
      <w:r>
        <w:t>với</w:t>
      </w:r>
      <w:proofErr w:type="spellEnd"/>
      <w:r>
        <w:t xml:space="preserve"> bánh </w:t>
      </w:r>
      <w:proofErr w:type="spellStart"/>
      <w:r>
        <w:t>sau</w:t>
      </w:r>
      <w:proofErr w:type="spellEnd"/>
      <w:r>
        <w:t xml:space="preserve"> </w:t>
      </w:r>
      <w:proofErr w:type="spellStart"/>
      <w:r>
        <w:t>gồm</w:t>
      </w:r>
      <w:proofErr w:type="spellEnd"/>
      <w:r>
        <w:t xml:space="preserve"> 4 bánh </w:t>
      </w:r>
      <w:proofErr w:type="spellStart"/>
      <w:r>
        <w:t>chủ</w:t>
      </w:r>
      <w:proofErr w:type="spellEnd"/>
      <w:r>
        <w:t xml:space="preserve"> </w:t>
      </w:r>
      <w:proofErr w:type="spellStart"/>
      <w:r>
        <w:t>động</w:t>
      </w:r>
      <w:proofErr w:type="spellEnd"/>
      <w:r>
        <w:t xml:space="preserve">, 2 </w:t>
      </w:r>
      <w:proofErr w:type="spellStart"/>
      <w:r>
        <w:t>động</w:t>
      </w:r>
      <w:proofErr w:type="spellEnd"/>
      <w:r>
        <w:t xml:space="preserve"> </w:t>
      </w:r>
      <w:proofErr w:type="spellStart"/>
      <w:r>
        <w:t>cơ</w:t>
      </w:r>
      <w:proofErr w:type="spellEnd"/>
      <w:r>
        <w:t xml:space="preserve"> DC </w:t>
      </w:r>
      <w:proofErr w:type="spellStart"/>
      <w:r>
        <w:t>và</w:t>
      </w:r>
      <w:proofErr w:type="spellEnd"/>
      <w:r>
        <w:t xml:space="preserve"> bánh </w:t>
      </w:r>
      <w:proofErr w:type="spellStart"/>
      <w:r>
        <w:t>trước</w:t>
      </w:r>
      <w:proofErr w:type="spellEnd"/>
      <w:r>
        <w:t xml:space="preserve"> </w:t>
      </w:r>
      <w:proofErr w:type="spellStart"/>
      <w:r>
        <w:t>gồm</w:t>
      </w:r>
      <w:proofErr w:type="spellEnd"/>
      <w:r>
        <w:t xml:space="preserve"> </w:t>
      </w:r>
      <w:proofErr w:type="spellStart"/>
      <w:r>
        <w:t>một</w:t>
      </w:r>
      <w:proofErr w:type="spellEnd"/>
      <w:r>
        <w:t xml:space="preserve"> bánh </w:t>
      </w:r>
      <w:proofErr w:type="spellStart"/>
      <w:r>
        <w:t>lái</w:t>
      </w:r>
      <w:proofErr w:type="spellEnd"/>
      <w:r>
        <w:t xml:space="preserve"> </w:t>
      </w:r>
      <w:proofErr w:type="spellStart"/>
      <w:r>
        <w:t>có</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chỉ</w:t>
      </w:r>
      <w:proofErr w:type="spellEnd"/>
      <w:r>
        <w:t xml:space="preserve"> </w:t>
      </w:r>
      <w:proofErr w:type="spellStart"/>
      <w:r>
        <w:t>đạo</w:t>
      </w:r>
      <w:proofErr w:type="spellEnd"/>
      <w:r>
        <w:t>.</w:t>
      </w:r>
    </w:p>
    <w:p w14:paraId="2F510388" w14:textId="77777777" w:rsidR="00E41209" w:rsidRDefault="00E41209" w:rsidP="00E41209">
      <w:pPr>
        <w:pStyle w:val="oancuaDanhsach"/>
        <w:numPr>
          <w:ilvl w:val="0"/>
          <w:numId w:val="19"/>
        </w:numPr>
      </w:pP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đa</w:t>
      </w:r>
      <w:proofErr w:type="spellEnd"/>
      <w:r>
        <w:t xml:space="preserve"> </w:t>
      </w:r>
      <w:proofErr w:type="spellStart"/>
      <w:r>
        <w:t>của</w:t>
      </w:r>
      <w:proofErr w:type="spellEnd"/>
      <w:r>
        <w:t xml:space="preserve"> </w:t>
      </w:r>
      <w:proofErr w:type="spellStart"/>
      <w:r>
        <w:t>xe</w:t>
      </w:r>
      <w:proofErr w:type="spellEnd"/>
      <w:r>
        <w:t xml:space="preserve"> </w:t>
      </w:r>
      <w:proofErr w:type="spellStart"/>
      <w:r>
        <w:t>là</w:t>
      </w:r>
      <w:proofErr w:type="spellEnd"/>
      <w:r>
        <w:t xml:space="preserve"> 4.2m/s </w:t>
      </w:r>
    </w:p>
    <w:p w14:paraId="5201364C" w14:textId="77777777" w:rsidR="00E41209" w:rsidRDefault="00E41209" w:rsidP="00E41209">
      <w:pPr>
        <w:ind w:firstLine="0"/>
      </w:pPr>
      <w:proofErr w:type="spellStart"/>
      <w:r w:rsidRPr="00E41209">
        <w:rPr>
          <w:b/>
          <w:bCs/>
          <w:i/>
          <w:iCs/>
        </w:rPr>
        <w:t>Ưu</w:t>
      </w:r>
      <w:proofErr w:type="spellEnd"/>
      <w:r w:rsidRPr="00E41209">
        <w:rPr>
          <w:b/>
          <w:bCs/>
          <w:i/>
          <w:iCs/>
        </w:rPr>
        <w:t xml:space="preserve"> </w:t>
      </w:r>
      <w:proofErr w:type="spellStart"/>
      <w:r w:rsidRPr="00E41209">
        <w:rPr>
          <w:b/>
          <w:bCs/>
          <w:i/>
          <w:iCs/>
        </w:rPr>
        <w:t>nhược</w:t>
      </w:r>
      <w:proofErr w:type="spellEnd"/>
      <w:r w:rsidRPr="00E41209">
        <w:rPr>
          <w:b/>
          <w:bCs/>
          <w:i/>
          <w:iCs/>
        </w:rPr>
        <w:t xml:space="preserve"> </w:t>
      </w:r>
      <w:proofErr w:type="spellStart"/>
      <w:r w:rsidRPr="00E41209">
        <w:rPr>
          <w:b/>
          <w:bCs/>
          <w:i/>
          <w:iCs/>
        </w:rPr>
        <w:t>điểm</w:t>
      </w:r>
      <w:proofErr w:type="spellEnd"/>
      <w:r w:rsidRPr="00E41209">
        <w:rPr>
          <w:b/>
          <w:bCs/>
          <w:i/>
          <w:iCs/>
        </w:rPr>
        <w:t>:</w:t>
      </w:r>
      <w:r>
        <w:t xml:space="preserve"> </w:t>
      </w:r>
      <w:proofErr w:type="spellStart"/>
      <w:r>
        <w:t>Kết</w:t>
      </w:r>
      <w:proofErr w:type="spellEnd"/>
      <w:r>
        <w:t xml:space="preserve"> </w:t>
      </w:r>
      <w:proofErr w:type="spellStart"/>
      <w:r>
        <w:t>cấu</w:t>
      </w:r>
      <w:proofErr w:type="spellEnd"/>
      <w:r>
        <w:t xml:space="preserve"> </w:t>
      </w:r>
      <w:proofErr w:type="spellStart"/>
      <w:r>
        <w:t>giúp</w:t>
      </w:r>
      <w:proofErr w:type="spellEnd"/>
      <w:r>
        <w:t xml:space="preserve"> </w:t>
      </w:r>
      <w:proofErr w:type="spellStart"/>
      <w:r>
        <w:t>xe</w:t>
      </w:r>
      <w:proofErr w:type="spellEnd"/>
      <w:r>
        <w:t xml:space="preserve"> </w:t>
      </w:r>
      <w:proofErr w:type="spellStart"/>
      <w:r>
        <w:t>dễ</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hơn</w:t>
      </w:r>
      <w:proofErr w:type="spellEnd"/>
      <w:r>
        <w:t xml:space="preserve"> </w:t>
      </w:r>
      <w:proofErr w:type="spellStart"/>
      <w:r>
        <w:t>nhưng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xảy</w:t>
      </w:r>
      <w:proofErr w:type="spellEnd"/>
      <w:r>
        <w:t xml:space="preserve"> ra </w:t>
      </w:r>
      <w:proofErr w:type="spellStart"/>
      <w:r>
        <w:t>hiện</w:t>
      </w:r>
      <w:proofErr w:type="spellEnd"/>
      <w:r>
        <w:t xml:space="preserve"> </w:t>
      </w:r>
      <w:proofErr w:type="spellStart"/>
      <w:r>
        <w:t>tượng</w:t>
      </w:r>
      <w:proofErr w:type="spellEnd"/>
      <w:r>
        <w:t xml:space="preserve"> </w:t>
      </w:r>
      <w:proofErr w:type="spellStart"/>
      <w:r>
        <w:t>trượt</w:t>
      </w:r>
      <w:proofErr w:type="spellEnd"/>
      <w:r>
        <w:t xml:space="preserve"> </w:t>
      </w:r>
      <w:proofErr w:type="spellStart"/>
      <w:r>
        <w:t>khi</w:t>
      </w:r>
      <w:proofErr w:type="spellEnd"/>
      <w:r>
        <w:t xml:space="preserve"> </w:t>
      </w:r>
      <w:proofErr w:type="spellStart"/>
      <w:r>
        <w:t>rẽ</w:t>
      </w:r>
      <w:proofErr w:type="spellEnd"/>
      <w:r>
        <w:t>.</w:t>
      </w:r>
      <w:bookmarkEnd w:id="30"/>
    </w:p>
    <w:p w14:paraId="6A61288E" w14:textId="78344217" w:rsidR="00A7053C" w:rsidRPr="000512B7" w:rsidRDefault="00A7053C" w:rsidP="000512B7">
      <w:pPr>
        <w:pStyle w:val="oancuaDanhsach"/>
        <w:numPr>
          <w:ilvl w:val="0"/>
          <w:numId w:val="27"/>
        </w:numPr>
        <w:rPr>
          <w:b/>
          <w:bCs/>
        </w:rPr>
      </w:pPr>
      <w:proofErr w:type="spellStart"/>
      <w:r w:rsidRPr="000512B7">
        <w:rPr>
          <w:b/>
          <w:bCs/>
        </w:rPr>
        <w:t>Cuộc</w:t>
      </w:r>
      <w:proofErr w:type="spellEnd"/>
      <w:r w:rsidRPr="000512B7">
        <w:rPr>
          <w:b/>
          <w:bCs/>
        </w:rPr>
        <w:t xml:space="preserve"> </w:t>
      </w:r>
      <w:proofErr w:type="spellStart"/>
      <w:r w:rsidRPr="000512B7">
        <w:rPr>
          <w:b/>
          <w:bCs/>
        </w:rPr>
        <w:t>thi</w:t>
      </w:r>
      <w:proofErr w:type="spellEnd"/>
      <w:r w:rsidRPr="000512B7">
        <w:rPr>
          <w:b/>
          <w:bCs/>
        </w:rPr>
        <w:t xml:space="preserve"> </w:t>
      </w:r>
      <w:proofErr w:type="spellStart"/>
      <w:r w:rsidRPr="000512B7">
        <w:rPr>
          <w:b/>
          <w:bCs/>
        </w:rPr>
        <w:t>Chibots</w:t>
      </w:r>
      <w:proofErr w:type="spellEnd"/>
      <w:r w:rsidRPr="000512B7">
        <w:rPr>
          <w:b/>
          <w:bCs/>
        </w:rPr>
        <w:t xml:space="preserve"> ở </w:t>
      </w:r>
      <w:proofErr w:type="spellStart"/>
      <w:r w:rsidRPr="000512B7">
        <w:rPr>
          <w:b/>
          <w:bCs/>
        </w:rPr>
        <w:t>Mỹ</w:t>
      </w:r>
      <w:proofErr w:type="spellEnd"/>
      <w:r w:rsidRPr="000512B7">
        <w:rPr>
          <w:b/>
          <w:bCs/>
        </w:rPr>
        <w:t xml:space="preserve"> - </w:t>
      </w:r>
      <w:proofErr w:type="spellStart"/>
      <w:r w:rsidRPr="000512B7">
        <w:rPr>
          <w:b/>
          <w:bCs/>
        </w:rPr>
        <w:t>Đội</w:t>
      </w:r>
      <w:proofErr w:type="spellEnd"/>
      <w:r w:rsidRPr="000512B7">
        <w:rPr>
          <w:b/>
          <w:bCs/>
        </w:rPr>
        <w:t xml:space="preserve"> </w:t>
      </w:r>
      <w:proofErr w:type="spellStart"/>
      <w:r w:rsidRPr="000512B7">
        <w:rPr>
          <w:b/>
          <w:bCs/>
        </w:rPr>
        <w:t>chiến</w:t>
      </w:r>
      <w:proofErr w:type="spellEnd"/>
      <w:r w:rsidRPr="000512B7">
        <w:rPr>
          <w:b/>
          <w:bCs/>
        </w:rPr>
        <w:t xml:space="preserve"> </w:t>
      </w:r>
      <w:proofErr w:type="spellStart"/>
      <w:r w:rsidRPr="000512B7">
        <w:rPr>
          <w:b/>
          <w:bCs/>
        </w:rPr>
        <w:t>thắng</w:t>
      </w:r>
      <w:proofErr w:type="spellEnd"/>
      <w:r w:rsidRPr="000512B7">
        <w:rPr>
          <w:b/>
          <w:bCs/>
        </w:rPr>
        <w:t>: Fireball</w:t>
      </w:r>
    </w:p>
    <w:p w14:paraId="1C89B7E9" w14:textId="005BBF0F" w:rsidR="00A7053C" w:rsidRDefault="00E41209" w:rsidP="00AE1E52">
      <w:pPr>
        <w:ind w:firstLine="0"/>
        <w:rPr>
          <w:b/>
          <w:bCs/>
          <w:i/>
          <w:iCs/>
        </w:rPr>
      </w:pPr>
      <w:r w:rsidRPr="00AE1E52">
        <w:rPr>
          <w:i/>
          <w:iCs/>
          <w:noProof/>
        </w:rPr>
        <mc:AlternateContent>
          <mc:Choice Requires="wps">
            <w:drawing>
              <wp:anchor distT="0" distB="0" distL="114300" distR="114300" simplePos="0" relativeHeight="251578880" behindDoc="0" locked="0" layoutInCell="1" allowOverlap="1" wp14:anchorId="24CEE23E" wp14:editId="7D10F47C">
                <wp:simplePos x="0" y="0"/>
                <wp:positionH relativeFrom="column">
                  <wp:posOffset>3175</wp:posOffset>
                </wp:positionH>
                <wp:positionV relativeFrom="paragraph">
                  <wp:posOffset>2767965</wp:posOffset>
                </wp:positionV>
                <wp:extent cx="5760085" cy="635"/>
                <wp:effectExtent l="0" t="0" r="0" b="0"/>
                <wp:wrapTopAndBottom/>
                <wp:docPr id="8" name="Hộp Văn bản 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74AF165" w14:textId="73D38173" w:rsidR="00B60C08" w:rsidRPr="00A56560" w:rsidRDefault="00B60C08" w:rsidP="00E41209">
                            <w:pPr>
                              <w:pStyle w:val="Chuthich"/>
                              <w:rPr>
                                <w:noProof/>
                                <w:sz w:val="26"/>
                                <w:szCs w:val="20"/>
                              </w:rPr>
                            </w:pPr>
                            <w:bookmarkStart w:id="33" w:name="_Toc78552266"/>
                            <w:proofErr w:type="spellStart"/>
                            <w:r>
                              <w:t>Hình</w:t>
                            </w:r>
                            <w:proofErr w:type="spellEnd"/>
                            <w:r>
                              <w:t xml:space="preserve"> </w:t>
                            </w:r>
                            <w:r>
                              <w:fldChar w:fldCharType="begin"/>
                            </w:r>
                            <w:r>
                              <w:instrText>STYLEREF 1 \s</w:instrText>
                            </w:r>
                            <w:r>
                              <w:fldChar w:fldCharType="separate"/>
                            </w:r>
                            <w:r w:rsidR="004557B5">
                              <w:rPr>
                                <w:noProof/>
                              </w:rPr>
                              <w:t>1</w:t>
                            </w:r>
                            <w:r>
                              <w:fldChar w:fldCharType="end"/>
                            </w:r>
                            <w:r w:rsidR="004557B5">
                              <w:t>.</w:t>
                            </w:r>
                            <w:r>
                              <w:fldChar w:fldCharType="begin"/>
                            </w:r>
                            <w:r>
                              <w:instrText>SEQ Hình \* ARABIC \s 1</w:instrText>
                            </w:r>
                            <w:r>
                              <w:fldChar w:fldCharType="separate"/>
                            </w:r>
                            <w:r w:rsidR="004557B5">
                              <w:rPr>
                                <w:noProof/>
                              </w:rPr>
                              <w:t>2</w:t>
                            </w:r>
                            <w:r>
                              <w:fldChar w:fldCharType="end"/>
                            </w:r>
                            <w:r>
                              <w:t xml:space="preserve"> </w:t>
                            </w:r>
                            <w:proofErr w:type="spellStart"/>
                            <w:r w:rsidRPr="00C0074A">
                              <w:t>Hình</w:t>
                            </w:r>
                            <w:proofErr w:type="spellEnd"/>
                            <w:r w:rsidRPr="00C0074A">
                              <w:t xml:space="preserve"> </w:t>
                            </w:r>
                            <w:proofErr w:type="spellStart"/>
                            <w:r w:rsidRPr="00C0074A">
                              <w:t>ảnh</w:t>
                            </w:r>
                            <w:proofErr w:type="spellEnd"/>
                            <w:r w:rsidRPr="00C0074A">
                              <w:t xml:space="preserve"> </w:t>
                            </w:r>
                            <w:proofErr w:type="spellStart"/>
                            <w:r w:rsidRPr="00C0074A">
                              <w:t>thực</w:t>
                            </w:r>
                            <w:proofErr w:type="spellEnd"/>
                            <w:r w:rsidRPr="00C0074A">
                              <w:t xml:space="preserve"> </w:t>
                            </w:r>
                            <w:proofErr w:type="spellStart"/>
                            <w:r w:rsidRPr="00C0074A">
                              <w:t>tế</w:t>
                            </w:r>
                            <w:proofErr w:type="spellEnd"/>
                            <w:r w:rsidRPr="00C0074A">
                              <w:t xml:space="preserve"> </w:t>
                            </w:r>
                            <w:proofErr w:type="spellStart"/>
                            <w:r w:rsidRPr="00C0074A">
                              <w:t>và</w:t>
                            </w:r>
                            <w:proofErr w:type="spellEnd"/>
                            <w:r w:rsidRPr="00C0074A">
                              <w:t xml:space="preserve"> </w:t>
                            </w:r>
                            <w:proofErr w:type="spellStart"/>
                            <w:r w:rsidRPr="00C0074A">
                              <w:t>sơ</w:t>
                            </w:r>
                            <w:proofErr w:type="spellEnd"/>
                            <w:r w:rsidRPr="00C0074A">
                              <w:t xml:space="preserve"> </w:t>
                            </w:r>
                            <w:proofErr w:type="spellStart"/>
                            <w:r w:rsidRPr="00C0074A">
                              <w:t>đồ</w:t>
                            </w:r>
                            <w:proofErr w:type="spellEnd"/>
                            <w:r w:rsidRPr="00C0074A">
                              <w:t xml:space="preserve"> </w:t>
                            </w:r>
                            <w:proofErr w:type="spellStart"/>
                            <w:r w:rsidRPr="00C0074A">
                              <w:t>nguyên</w:t>
                            </w:r>
                            <w:proofErr w:type="spellEnd"/>
                            <w:r w:rsidRPr="00C0074A">
                              <w:t xml:space="preserve"> </w:t>
                            </w:r>
                            <w:proofErr w:type="spellStart"/>
                            <w:r w:rsidRPr="00C0074A">
                              <w:t>lý</w:t>
                            </w:r>
                            <w:proofErr w:type="spellEnd"/>
                            <w:r w:rsidRPr="00C0074A">
                              <w:t xml:space="preserve"> </w:t>
                            </w:r>
                            <w:proofErr w:type="spellStart"/>
                            <w:r w:rsidRPr="00C0074A">
                              <w:t>củ</w:t>
                            </w:r>
                            <w:r>
                              <w:t>a</w:t>
                            </w:r>
                            <w:proofErr w:type="spellEnd"/>
                            <w:r>
                              <w:t xml:space="preserve"> </w:t>
                            </w:r>
                            <w:r w:rsidRPr="00D9488D">
                              <w:t>Robot Fireball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EE23E" id="Hộp Văn bản 8" o:spid="_x0000_s1027" type="#_x0000_t202" style="position:absolute;left:0;text-align:left;margin-left:.25pt;margin-top:217.95pt;width:453.5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" stroked="f">
                <v:textbox style="mso-fit-shape-to-text:t" inset="0,0,0,0">
                  <w:txbxContent>
                    <w:p w14:paraId="374AF165" w14:textId="73D38173" w:rsidR="00B60C08" w:rsidRPr="00A56560" w:rsidRDefault="00B60C08" w:rsidP="00E41209">
                      <w:pPr>
                        <w:pStyle w:val="Chuthich"/>
                        <w:rPr>
                          <w:noProof/>
                          <w:sz w:val="26"/>
                          <w:szCs w:val="20"/>
                        </w:rPr>
                      </w:pPr>
                      <w:bookmarkStart w:id="34" w:name="_Toc78552266"/>
                      <w:proofErr w:type="spellStart"/>
                      <w:r>
                        <w:t>Hình</w:t>
                      </w:r>
                      <w:proofErr w:type="spellEnd"/>
                      <w:r>
                        <w:t xml:space="preserve"> </w:t>
                      </w:r>
                      <w:r>
                        <w:fldChar w:fldCharType="begin"/>
                      </w:r>
                      <w:r>
                        <w:instrText>STYLEREF 1 \s</w:instrText>
                      </w:r>
                      <w:r>
                        <w:fldChar w:fldCharType="separate"/>
                      </w:r>
                      <w:r w:rsidR="004557B5">
                        <w:rPr>
                          <w:noProof/>
                        </w:rPr>
                        <w:t>1</w:t>
                      </w:r>
                      <w:r>
                        <w:fldChar w:fldCharType="end"/>
                      </w:r>
                      <w:r w:rsidR="004557B5">
                        <w:t>.</w:t>
                      </w:r>
                      <w:r>
                        <w:fldChar w:fldCharType="begin"/>
                      </w:r>
                      <w:r>
                        <w:instrText>SEQ Hình \* ARABIC \s 1</w:instrText>
                      </w:r>
                      <w:r>
                        <w:fldChar w:fldCharType="separate"/>
                      </w:r>
                      <w:r w:rsidR="004557B5">
                        <w:rPr>
                          <w:noProof/>
                        </w:rPr>
                        <w:t>2</w:t>
                      </w:r>
                      <w:r>
                        <w:fldChar w:fldCharType="end"/>
                      </w:r>
                      <w:r>
                        <w:t xml:space="preserve"> </w:t>
                      </w:r>
                      <w:proofErr w:type="spellStart"/>
                      <w:r w:rsidRPr="00C0074A">
                        <w:t>Hình</w:t>
                      </w:r>
                      <w:proofErr w:type="spellEnd"/>
                      <w:r w:rsidRPr="00C0074A">
                        <w:t xml:space="preserve"> </w:t>
                      </w:r>
                      <w:proofErr w:type="spellStart"/>
                      <w:r w:rsidRPr="00C0074A">
                        <w:t>ảnh</w:t>
                      </w:r>
                      <w:proofErr w:type="spellEnd"/>
                      <w:r w:rsidRPr="00C0074A">
                        <w:t xml:space="preserve"> </w:t>
                      </w:r>
                      <w:proofErr w:type="spellStart"/>
                      <w:r w:rsidRPr="00C0074A">
                        <w:t>thực</w:t>
                      </w:r>
                      <w:proofErr w:type="spellEnd"/>
                      <w:r w:rsidRPr="00C0074A">
                        <w:t xml:space="preserve"> </w:t>
                      </w:r>
                      <w:proofErr w:type="spellStart"/>
                      <w:r w:rsidRPr="00C0074A">
                        <w:t>tế</w:t>
                      </w:r>
                      <w:proofErr w:type="spellEnd"/>
                      <w:r w:rsidRPr="00C0074A">
                        <w:t xml:space="preserve"> </w:t>
                      </w:r>
                      <w:proofErr w:type="spellStart"/>
                      <w:r w:rsidRPr="00C0074A">
                        <w:t>và</w:t>
                      </w:r>
                      <w:proofErr w:type="spellEnd"/>
                      <w:r w:rsidRPr="00C0074A">
                        <w:t xml:space="preserve"> </w:t>
                      </w:r>
                      <w:proofErr w:type="spellStart"/>
                      <w:r w:rsidRPr="00C0074A">
                        <w:t>sơ</w:t>
                      </w:r>
                      <w:proofErr w:type="spellEnd"/>
                      <w:r w:rsidRPr="00C0074A">
                        <w:t xml:space="preserve"> </w:t>
                      </w:r>
                      <w:proofErr w:type="spellStart"/>
                      <w:r w:rsidRPr="00C0074A">
                        <w:t>đồ</w:t>
                      </w:r>
                      <w:proofErr w:type="spellEnd"/>
                      <w:r w:rsidRPr="00C0074A">
                        <w:t xml:space="preserve"> </w:t>
                      </w:r>
                      <w:proofErr w:type="spellStart"/>
                      <w:r w:rsidRPr="00C0074A">
                        <w:t>nguyên</w:t>
                      </w:r>
                      <w:proofErr w:type="spellEnd"/>
                      <w:r w:rsidRPr="00C0074A">
                        <w:t xml:space="preserve"> </w:t>
                      </w:r>
                      <w:proofErr w:type="spellStart"/>
                      <w:r w:rsidRPr="00C0074A">
                        <w:t>lý</w:t>
                      </w:r>
                      <w:proofErr w:type="spellEnd"/>
                      <w:r w:rsidRPr="00C0074A">
                        <w:t xml:space="preserve"> </w:t>
                      </w:r>
                      <w:proofErr w:type="spellStart"/>
                      <w:r w:rsidRPr="00C0074A">
                        <w:t>củ</w:t>
                      </w:r>
                      <w:r>
                        <w:t>a</w:t>
                      </w:r>
                      <w:proofErr w:type="spellEnd"/>
                      <w:r>
                        <w:t xml:space="preserve"> </w:t>
                      </w:r>
                      <w:r w:rsidRPr="00D9488D">
                        <w:t>Robot Fireball</w:t>
                      </w:r>
                      <w:bookmarkEnd w:id="34"/>
                    </w:p>
                  </w:txbxContent>
                </v:textbox>
                <w10:wrap type="topAndBottom"/>
              </v:shape>
            </w:pict>
          </mc:Fallback>
        </mc:AlternateContent>
      </w:r>
      <w:r w:rsidRPr="00AE1E52">
        <w:rPr>
          <w:i/>
          <w:iCs/>
          <w:noProof/>
        </w:rPr>
        <w:drawing>
          <wp:anchor distT="0" distB="0" distL="114300" distR="114300" simplePos="0" relativeHeight="251575808" behindDoc="0" locked="0" layoutInCell="1" allowOverlap="1" wp14:anchorId="32172D27" wp14:editId="089C952B">
            <wp:simplePos x="0" y="0"/>
            <wp:positionH relativeFrom="column">
              <wp:posOffset>3314</wp:posOffset>
            </wp:positionH>
            <wp:positionV relativeFrom="page">
              <wp:posOffset>4149378</wp:posOffset>
            </wp:positionV>
            <wp:extent cx="5760085" cy="2680335"/>
            <wp:effectExtent l="0" t="0" r="0" b="57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085" cy="2680335"/>
                    </a:xfrm>
                    <a:prstGeom prst="rect">
                      <a:avLst/>
                    </a:prstGeom>
                  </pic:spPr>
                </pic:pic>
              </a:graphicData>
            </a:graphic>
          </wp:anchor>
        </w:drawing>
      </w:r>
      <w:proofErr w:type="spellStart"/>
      <w:r w:rsidR="00157478">
        <w:rPr>
          <w:b/>
          <w:bCs/>
          <w:i/>
          <w:iCs/>
        </w:rPr>
        <w:t>Tính</w:t>
      </w:r>
      <w:proofErr w:type="spellEnd"/>
      <w:r w:rsidR="00AE1E52" w:rsidRPr="00AE1E52">
        <w:rPr>
          <w:b/>
          <w:bCs/>
          <w:i/>
          <w:iCs/>
        </w:rPr>
        <w:t xml:space="preserve"> </w:t>
      </w:r>
      <w:proofErr w:type="spellStart"/>
      <w:r w:rsidR="00AE1E52" w:rsidRPr="00AE1E52">
        <w:rPr>
          <w:b/>
          <w:bCs/>
          <w:i/>
          <w:iCs/>
        </w:rPr>
        <w:t>năng</w:t>
      </w:r>
      <w:proofErr w:type="spellEnd"/>
      <w:r w:rsidR="00AE1E52" w:rsidRPr="00AE1E52">
        <w:rPr>
          <w:b/>
          <w:bCs/>
          <w:i/>
          <w:iCs/>
        </w:rPr>
        <w:t xml:space="preserve"> </w:t>
      </w:r>
      <w:proofErr w:type="spellStart"/>
      <w:r w:rsidR="00AE1E52" w:rsidRPr="00AE1E52">
        <w:rPr>
          <w:b/>
          <w:bCs/>
          <w:i/>
          <w:iCs/>
        </w:rPr>
        <w:t>của</w:t>
      </w:r>
      <w:proofErr w:type="spellEnd"/>
      <w:r w:rsidR="00AE1E52" w:rsidRPr="00AE1E52">
        <w:rPr>
          <w:b/>
          <w:bCs/>
          <w:i/>
          <w:iCs/>
        </w:rPr>
        <w:t xml:space="preserve"> </w:t>
      </w:r>
      <w:proofErr w:type="spellStart"/>
      <w:r w:rsidR="00AE1E52" w:rsidRPr="00AE1E52">
        <w:rPr>
          <w:b/>
          <w:bCs/>
          <w:i/>
          <w:iCs/>
        </w:rPr>
        <w:t>xe</w:t>
      </w:r>
      <w:proofErr w:type="spellEnd"/>
      <w:r w:rsidR="00AE1E52">
        <w:rPr>
          <w:b/>
          <w:bCs/>
          <w:i/>
          <w:iCs/>
        </w:rPr>
        <w:t xml:space="preserve">: </w:t>
      </w:r>
      <w:r w:rsidR="00AE1E52">
        <w:t xml:space="preserve">Xe </w:t>
      </w:r>
      <w:proofErr w:type="spellStart"/>
      <w:r w:rsidR="00AE1E52">
        <w:t>tự</w:t>
      </w:r>
      <w:proofErr w:type="spellEnd"/>
      <w:r w:rsidR="00AE1E52">
        <w:t xml:space="preserve"> </w:t>
      </w:r>
      <w:proofErr w:type="spellStart"/>
      <w:r w:rsidR="00AE1E52">
        <w:t>động</w:t>
      </w:r>
      <w:proofErr w:type="spellEnd"/>
      <w:r w:rsidR="00AE1E52">
        <w:t xml:space="preserve"> di </w:t>
      </w:r>
      <w:proofErr w:type="spellStart"/>
      <w:r w:rsidR="00AE1E52">
        <w:t>chuyển</w:t>
      </w:r>
      <w:proofErr w:type="spellEnd"/>
      <w:r w:rsidR="00AE1E52">
        <w:t xml:space="preserve"> </w:t>
      </w:r>
      <w:proofErr w:type="spellStart"/>
      <w:r w:rsidR="00AE1E52">
        <w:t>bám</w:t>
      </w:r>
      <w:proofErr w:type="spellEnd"/>
      <w:r w:rsidR="00AE1E52">
        <w:t xml:space="preserve"> </w:t>
      </w:r>
      <w:proofErr w:type="spellStart"/>
      <w:r w:rsidR="00AE1E52">
        <w:t>theo</w:t>
      </w:r>
      <w:proofErr w:type="spellEnd"/>
      <w:r w:rsidR="00AE1E52">
        <w:t xml:space="preserve"> </w:t>
      </w:r>
      <w:proofErr w:type="spellStart"/>
      <w:r w:rsidR="00AE1E52">
        <w:t>các</w:t>
      </w:r>
      <w:proofErr w:type="spellEnd"/>
      <w:r w:rsidR="00AE1E52">
        <w:t xml:space="preserve"> </w:t>
      </w:r>
      <w:proofErr w:type="spellStart"/>
      <w:r w:rsidR="00AE1E52">
        <w:t>vạch</w:t>
      </w:r>
      <w:proofErr w:type="spellEnd"/>
      <w:r w:rsidR="00AE1E52">
        <w:t xml:space="preserve"> </w:t>
      </w:r>
      <w:proofErr w:type="spellStart"/>
      <w:r w:rsidR="00AE1E52">
        <w:t>trắng</w:t>
      </w:r>
      <w:proofErr w:type="spellEnd"/>
      <w:r w:rsidR="00AE1E52">
        <w:t xml:space="preserve"> </w:t>
      </w:r>
      <w:proofErr w:type="spellStart"/>
      <w:r w:rsidR="00AE1E52">
        <w:t>được</w:t>
      </w:r>
      <w:proofErr w:type="spellEnd"/>
      <w:r w:rsidR="00AE1E52">
        <w:t xml:space="preserve"> </w:t>
      </w:r>
      <w:proofErr w:type="spellStart"/>
      <w:r w:rsidR="00AE1E52">
        <w:t>kẻ</w:t>
      </w:r>
      <w:proofErr w:type="spellEnd"/>
      <w:r w:rsidR="00AE1E52">
        <w:t xml:space="preserve"> </w:t>
      </w:r>
      <w:proofErr w:type="spellStart"/>
      <w:r w:rsidR="00AE1E52">
        <w:t>theo</w:t>
      </w:r>
      <w:proofErr w:type="spellEnd"/>
      <w:r w:rsidR="00AE1E52">
        <w:t xml:space="preserve"> </w:t>
      </w:r>
      <w:proofErr w:type="spellStart"/>
      <w:r w:rsidR="00AE1E52">
        <w:t>các</w:t>
      </w:r>
      <w:proofErr w:type="spellEnd"/>
      <w:r w:rsidR="00AE1E52">
        <w:t xml:space="preserve"> </w:t>
      </w:r>
      <w:proofErr w:type="spellStart"/>
      <w:r w:rsidR="00AE1E52">
        <w:t>đường</w:t>
      </w:r>
      <w:proofErr w:type="spellEnd"/>
      <w:r w:rsidR="00AE1E52">
        <w:t xml:space="preserve"> </w:t>
      </w:r>
      <w:proofErr w:type="spellStart"/>
      <w:r w:rsidR="00AE1E52">
        <w:t>thẳng</w:t>
      </w:r>
      <w:proofErr w:type="spellEnd"/>
      <w:r w:rsidR="00AE1E52">
        <w:t xml:space="preserve"> </w:t>
      </w:r>
      <w:proofErr w:type="spellStart"/>
      <w:r w:rsidR="00AE1E52">
        <w:t>và</w:t>
      </w:r>
      <w:proofErr w:type="spellEnd"/>
      <w:r w:rsidR="00AE1E52">
        <w:t xml:space="preserve"> </w:t>
      </w:r>
      <w:proofErr w:type="spellStart"/>
      <w:r w:rsidR="00AE1E52">
        <w:t>đường</w:t>
      </w:r>
      <w:proofErr w:type="spellEnd"/>
      <w:r w:rsidR="00AE1E52">
        <w:t xml:space="preserve"> </w:t>
      </w:r>
      <w:proofErr w:type="spellStart"/>
      <w:r w:rsidR="00AE1E52">
        <w:t>cong</w:t>
      </w:r>
      <w:proofErr w:type="spellEnd"/>
      <w:r w:rsidR="00AE1E52">
        <w:t xml:space="preserve"> </w:t>
      </w:r>
      <w:proofErr w:type="spellStart"/>
      <w:r w:rsidR="00AE1E52">
        <w:t>trên</w:t>
      </w:r>
      <w:proofErr w:type="spellEnd"/>
      <w:r w:rsidR="00AE1E52">
        <w:t xml:space="preserve"> </w:t>
      </w:r>
      <w:proofErr w:type="spellStart"/>
      <w:r w:rsidR="00AE1E52">
        <w:t>nền</w:t>
      </w:r>
      <w:proofErr w:type="spellEnd"/>
      <w:r w:rsidR="00AE1E52">
        <w:t xml:space="preserve"> </w:t>
      </w:r>
      <w:proofErr w:type="spellStart"/>
      <w:r w:rsidR="00AE1E52">
        <w:t>đen</w:t>
      </w:r>
      <w:proofErr w:type="spellEnd"/>
      <w:r w:rsidR="00AE1E52">
        <w:t xml:space="preserve">, </w:t>
      </w:r>
      <w:proofErr w:type="spellStart"/>
      <w:r w:rsidR="00AE1E52">
        <w:t>bề</w:t>
      </w:r>
      <w:proofErr w:type="spellEnd"/>
      <w:r w:rsidR="00AE1E52">
        <w:t xml:space="preserve"> </w:t>
      </w:r>
      <w:proofErr w:type="spellStart"/>
      <w:r w:rsidR="00AE1E52">
        <w:t>mặt</w:t>
      </w:r>
      <w:proofErr w:type="spellEnd"/>
      <w:r w:rsidR="00AE1E52">
        <w:t xml:space="preserve"> </w:t>
      </w:r>
      <w:proofErr w:type="spellStart"/>
      <w:r w:rsidR="00AE1E52">
        <w:t>đường</w:t>
      </w:r>
      <w:proofErr w:type="spellEnd"/>
      <w:r w:rsidR="00AE1E52">
        <w:t xml:space="preserve"> </w:t>
      </w:r>
      <w:proofErr w:type="spellStart"/>
      <w:r w:rsidR="00AE1E52">
        <w:t>đua</w:t>
      </w:r>
      <w:proofErr w:type="spellEnd"/>
      <w:r w:rsidR="00AE1E52">
        <w:t xml:space="preserve"> </w:t>
      </w:r>
      <w:proofErr w:type="spellStart"/>
      <w:r w:rsidR="00AE1E52">
        <w:t>có</w:t>
      </w:r>
      <w:proofErr w:type="spellEnd"/>
      <w:r w:rsidR="00AE1E52">
        <w:t xml:space="preserve"> </w:t>
      </w:r>
      <w:proofErr w:type="spellStart"/>
      <w:r w:rsidR="00AE1E52">
        <w:t>dốc</w:t>
      </w:r>
      <w:proofErr w:type="spellEnd"/>
      <w:r w:rsidR="00AE1E52">
        <w:t xml:space="preserve">, </w:t>
      </w:r>
      <w:proofErr w:type="spellStart"/>
      <w:r w:rsidR="00AE1E52">
        <w:t>không</w:t>
      </w:r>
      <w:proofErr w:type="spellEnd"/>
      <w:r w:rsidR="00AE1E52">
        <w:t xml:space="preserve"> </w:t>
      </w:r>
      <w:proofErr w:type="spellStart"/>
      <w:r w:rsidR="00AE1E52">
        <w:t>bằng</w:t>
      </w:r>
      <w:proofErr w:type="spellEnd"/>
      <w:r w:rsidR="00AE1E52">
        <w:t xml:space="preserve"> </w:t>
      </w:r>
      <w:proofErr w:type="spellStart"/>
      <w:r w:rsidR="00AE1E52">
        <w:t>phẳng</w:t>
      </w:r>
      <w:proofErr w:type="spellEnd"/>
      <w:r w:rsidR="00AE1E52">
        <w:t xml:space="preserve">, </w:t>
      </w:r>
      <w:proofErr w:type="spellStart"/>
      <w:r w:rsidR="00AE1E52">
        <w:t>tốc</w:t>
      </w:r>
      <w:proofErr w:type="spellEnd"/>
      <w:r w:rsidR="00AE1E52">
        <w:t xml:space="preserve"> </w:t>
      </w:r>
      <w:proofErr w:type="spellStart"/>
      <w:r w:rsidR="00AE1E52">
        <w:t>độ</w:t>
      </w:r>
      <w:proofErr w:type="spellEnd"/>
      <w:r w:rsidR="00AE1E52">
        <w:t xml:space="preserve"> di </w:t>
      </w:r>
      <w:proofErr w:type="spellStart"/>
      <w:r w:rsidR="00AE1E52">
        <w:t>chuyển</w:t>
      </w:r>
      <w:proofErr w:type="spellEnd"/>
      <w:r w:rsidR="00AE1E52">
        <w:t xml:space="preserve"> </w:t>
      </w:r>
      <w:proofErr w:type="spellStart"/>
      <w:r w:rsidR="00AE1E52">
        <w:t>tối</w:t>
      </w:r>
      <w:proofErr w:type="spellEnd"/>
      <w:r w:rsidR="00AE1E52">
        <w:t xml:space="preserve"> </w:t>
      </w:r>
      <w:proofErr w:type="spellStart"/>
      <w:r w:rsidR="00AE1E52">
        <w:t>đa</w:t>
      </w:r>
      <w:proofErr w:type="spellEnd"/>
      <w:r w:rsidR="00AE1E52">
        <w:t xml:space="preserve"> 3m/s </w:t>
      </w:r>
      <w:proofErr w:type="spellStart"/>
      <w:r w:rsidR="00AE1E52">
        <w:t>mà</w:t>
      </w:r>
      <w:proofErr w:type="spellEnd"/>
      <w:r w:rsidR="00AE1E52">
        <w:t xml:space="preserve"> </w:t>
      </w:r>
      <w:proofErr w:type="spellStart"/>
      <w:r w:rsidR="00AE1E52">
        <w:t>không</w:t>
      </w:r>
      <w:proofErr w:type="spellEnd"/>
      <w:r w:rsidR="00AE1E52">
        <w:t xml:space="preserve"> </w:t>
      </w:r>
      <w:proofErr w:type="spellStart"/>
      <w:r w:rsidR="00AE1E52">
        <w:t>bị</w:t>
      </w:r>
      <w:proofErr w:type="spellEnd"/>
      <w:r w:rsidR="00AE1E52">
        <w:t xml:space="preserve"> </w:t>
      </w:r>
      <w:proofErr w:type="spellStart"/>
      <w:r w:rsidR="00AE1E52">
        <w:t>trượt</w:t>
      </w:r>
      <w:proofErr w:type="spellEnd"/>
      <w:r w:rsidR="00AE1E52">
        <w:t xml:space="preserve"> ra </w:t>
      </w:r>
      <w:proofErr w:type="spellStart"/>
      <w:r w:rsidR="00AE1E52">
        <w:t>khỏi</w:t>
      </w:r>
      <w:proofErr w:type="spellEnd"/>
      <w:r w:rsidR="00AE1E52">
        <w:t xml:space="preserve"> </w:t>
      </w:r>
      <w:proofErr w:type="spellStart"/>
      <w:r w:rsidR="00AE1E52">
        <w:t>đường</w:t>
      </w:r>
      <w:proofErr w:type="spellEnd"/>
      <w:r w:rsidR="00AE1E52">
        <w:t xml:space="preserve"> </w:t>
      </w:r>
      <w:proofErr w:type="spellStart"/>
      <w:r w:rsidR="00AE1E52">
        <w:t>đua</w:t>
      </w:r>
      <w:proofErr w:type="spellEnd"/>
      <w:r w:rsidR="00AE1E52">
        <w:t>.</w:t>
      </w:r>
    </w:p>
    <w:p w14:paraId="49F39AFD" w14:textId="577105A3" w:rsidR="00AE1E52" w:rsidRDefault="00AE1E52" w:rsidP="00AE1E52">
      <w:pPr>
        <w:ind w:firstLine="0"/>
        <w:rPr>
          <w:b/>
          <w:bCs/>
          <w:i/>
          <w:iCs/>
        </w:rPr>
      </w:pPr>
      <w:r w:rsidRPr="00AE1E52">
        <w:rPr>
          <w:b/>
          <w:bCs/>
          <w:i/>
          <w:iCs/>
        </w:rPr>
        <w:t xml:space="preserve">Các </w:t>
      </w:r>
      <w:proofErr w:type="spellStart"/>
      <w:r w:rsidRPr="00AE1E52">
        <w:rPr>
          <w:b/>
          <w:bCs/>
          <w:i/>
          <w:iCs/>
        </w:rPr>
        <w:t>thông</w:t>
      </w:r>
      <w:proofErr w:type="spellEnd"/>
      <w:r w:rsidRPr="00AE1E52">
        <w:rPr>
          <w:b/>
          <w:bCs/>
          <w:i/>
          <w:iCs/>
        </w:rPr>
        <w:t xml:space="preserve"> </w:t>
      </w:r>
      <w:proofErr w:type="spellStart"/>
      <w:r w:rsidRPr="00AE1E52">
        <w:rPr>
          <w:b/>
          <w:bCs/>
          <w:i/>
          <w:iCs/>
        </w:rPr>
        <w:t>số</w:t>
      </w:r>
      <w:proofErr w:type="spellEnd"/>
      <w:r w:rsidRPr="00AE1E52">
        <w:rPr>
          <w:b/>
          <w:bCs/>
          <w:i/>
          <w:iCs/>
        </w:rPr>
        <w:t xml:space="preserve"> </w:t>
      </w:r>
      <w:proofErr w:type="spellStart"/>
      <w:r w:rsidRPr="00AE1E52">
        <w:rPr>
          <w:b/>
          <w:bCs/>
          <w:i/>
          <w:iCs/>
        </w:rPr>
        <w:t>của</w:t>
      </w:r>
      <w:proofErr w:type="spellEnd"/>
      <w:r w:rsidRPr="00AE1E52">
        <w:rPr>
          <w:b/>
          <w:bCs/>
          <w:i/>
          <w:iCs/>
        </w:rPr>
        <w:t xml:space="preserve"> </w:t>
      </w:r>
      <w:proofErr w:type="spellStart"/>
      <w:r w:rsidRPr="00AE1E52">
        <w:rPr>
          <w:b/>
          <w:bCs/>
          <w:i/>
          <w:iCs/>
        </w:rPr>
        <w:t>mô</w:t>
      </w:r>
      <w:proofErr w:type="spellEnd"/>
      <w:r w:rsidRPr="00AE1E52">
        <w:rPr>
          <w:b/>
          <w:bCs/>
          <w:i/>
          <w:iCs/>
        </w:rPr>
        <w:t xml:space="preserve"> </w:t>
      </w:r>
      <w:proofErr w:type="spellStart"/>
      <w:r w:rsidRPr="00AE1E52">
        <w:rPr>
          <w:b/>
          <w:bCs/>
          <w:i/>
          <w:iCs/>
        </w:rPr>
        <w:t>hình</w:t>
      </w:r>
      <w:proofErr w:type="spellEnd"/>
      <w:r w:rsidRPr="00AE1E52">
        <w:rPr>
          <w:b/>
          <w:bCs/>
          <w:i/>
          <w:iCs/>
        </w:rPr>
        <w:t xml:space="preserve"> </w:t>
      </w:r>
      <w:proofErr w:type="spellStart"/>
      <w:r w:rsidRPr="00AE1E52">
        <w:rPr>
          <w:b/>
          <w:bCs/>
          <w:i/>
          <w:iCs/>
        </w:rPr>
        <w:t>trên</w:t>
      </w:r>
      <w:proofErr w:type="spellEnd"/>
      <w:r w:rsidRPr="00AE1E52">
        <w:rPr>
          <w:b/>
          <w:bCs/>
          <w:i/>
          <w:iCs/>
        </w:rPr>
        <w:t xml:space="preserve"> </w:t>
      </w:r>
      <w:proofErr w:type="spellStart"/>
      <w:r w:rsidRPr="00AE1E52">
        <w:rPr>
          <w:b/>
          <w:bCs/>
          <w:i/>
          <w:iCs/>
        </w:rPr>
        <w:t>như</w:t>
      </w:r>
      <w:proofErr w:type="spellEnd"/>
      <w:r w:rsidRPr="00AE1E52">
        <w:rPr>
          <w:b/>
          <w:bCs/>
          <w:i/>
          <w:iCs/>
        </w:rPr>
        <w:t xml:space="preserve"> </w:t>
      </w:r>
      <w:proofErr w:type="spellStart"/>
      <w:r w:rsidRPr="00AE1E52">
        <w:rPr>
          <w:b/>
          <w:bCs/>
          <w:i/>
          <w:iCs/>
        </w:rPr>
        <w:t>sau</w:t>
      </w:r>
      <w:proofErr w:type="spellEnd"/>
      <w:r w:rsidRPr="00AE1E52">
        <w:rPr>
          <w:b/>
          <w:bCs/>
          <w:i/>
          <w:iCs/>
        </w:rPr>
        <w:t xml:space="preserve">: </w:t>
      </w:r>
      <w:sdt>
        <w:sdtPr>
          <w:rPr>
            <w:b/>
            <w:bCs/>
            <w:i/>
            <w:iCs/>
          </w:rPr>
          <w:id w:val="2003544270"/>
          <w:citation/>
        </w:sdtPr>
        <w:sdtContent>
          <w:r w:rsidRPr="00AE1E52">
            <w:rPr>
              <w:b/>
              <w:bCs/>
              <w:i/>
              <w:iCs/>
            </w:rPr>
            <w:fldChar w:fldCharType="begin"/>
          </w:r>
          <w:r w:rsidRPr="00AE1E52">
            <w:rPr>
              <w:b/>
              <w:bCs/>
              <w:i/>
              <w:iCs/>
            </w:rPr>
            <w:instrText xml:space="preserve"> CITATION Fir04 \l 1033 </w:instrText>
          </w:r>
          <w:r w:rsidRPr="00AE1E52">
            <w:rPr>
              <w:b/>
              <w:bCs/>
              <w:i/>
              <w:iCs/>
            </w:rPr>
            <w:fldChar w:fldCharType="separate"/>
          </w:r>
          <w:r w:rsidR="00D73F60">
            <w:rPr>
              <w:noProof/>
            </w:rPr>
            <w:t>[6]</w:t>
          </w:r>
          <w:r w:rsidRPr="00AE1E52">
            <w:rPr>
              <w:b/>
              <w:bCs/>
              <w:i/>
              <w:iCs/>
            </w:rPr>
            <w:fldChar w:fldCharType="end"/>
          </w:r>
        </w:sdtContent>
      </w:sdt>
    </w:p>
    <w:p w14:paraId="6694CD99" w14:textId="77777777" w:rsidR="00AE1E52" w:rsidRDefault="00AE1E52" w:rsidP="00AE1E52">
      <w:pPr>
        <w:pStyle w:val="oancuaDanhsach"/>
        <w:numPr>
          <w:ilvl w:val="0"/>
          <w:numId w:val="20"/>
        </w:numPr>
      </w:pPr>
      <w:r>
        <w:t xml:space="preserve">Xe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với</w:t>
      </w:r>
      <w:proofErr w:type="spellEnd"/>
      <w:r>
        <w:t xml:space="preserve"> 16 </w:t>
      </w:r>
      <w:proofErr w:type="spellStart"/>
      <w:r>
        <w:t>bộ</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hồng</w:t>
      </w:r>
      <w:proofErr w:type="spellEnd"/>
      <w:r>
        <w:t xml:space="preserve"> </w:t>
      </w:r>
      <w:proofErr w:type="spellStart"/>
      <w:r>
        <w:t>ngoại</w:t>
      </w:r>
      <w:proofErr w:type="spellEnd"/>
      <w:r>
        <w:t>.</w:t>
      </w:r>
    </w:p>
    <w:p w14:paraId="75A049B6" w14:textId="77777777" w:rsidR="00AE1E52" w:rsidRDefault="00AE1E52" w:rsidP="00AE1E52">
      <w:pPr>
        <w:pStyle w:val="oancuaDanhsach"/>
        <w:numPr>
          <w:ilvl w:val="0"/>
          <w:numId w:val="20"/>
        </w:numPr>
      </w:pPr>
      <w:proofErr w:type="spellStart"/>
      <w:r>
        <w:t>Kết</w:t>
      </w:r>
      <w:proofErr w:type="spellEnd"/>
      <w:r>
        <w:t xml:space="preserve"> </w:t>
      </w:r>
      <w:proofErr w:type="spellStart"/>
      <w:r>
        <w:t>cấu</w:t>
      </w:r>
      <w:proofErr w:type="spellEnd"/>
      <w:r>
        <w:t xml:space="preserve"> </w:t>
      </w:r>
      <w:proofErr w:type="spellStart"/>
      <w:r>
        <w:t>xe</w:t>
      </w:r>
      <w:proofErr w:type="spellEnd"/>
      <w:r>
        <w:t xml:space="preserve"> </w:t>
      </w:r>
      <w:proofErr w:type="spellStart"/>
      <w:r>
        <w:t>gồm</w:t>
      </w:r>
      <w:proofErr w:type="spellEnd"/>
      <w:r>
        <w:t xml:space="preserve"> 4 bánh </w:t>
      </w:r>
      <w:proofErr w:type="spellStart"/>
      <w:r>
        <w:t>chủ</w:t>
      </w:r>
      <w:proofErr w:type="spellEnd"/>
      <w:r>
        <w:t xml:space="preserve"> </w:t>
      </w:r>
      <w:proofErr w:type="spellStart"/>
      <w:r>
        <w:t>động</w:t>
      </w:r>
      <w:proofErr w:type="spellEnd"/>
      <w:r>
        <w:t xml:space="preserve"> - 4 </w:t>
      </w:r>
      <w:proofErr w:type="spellStart"/>
      <w:r>
        <w:t>động</w:t>
      </w:r>
      <w:proofErr w:type="spellEnd"/>
      <w:r>
        <w:t xml:space="preserve"> </w:t>
      </w:r>
      <w:proofErr w:type="spellStart"/>
      <w:r>
        <w:t>cơ</w:t>
      </w:r>
      <w:proofErr w:type="spellEnd"/>
      <w:r>
        <w:t xml:space="preserve"> DC.</w:t>
      </w:r>
    </w:p>
    <w:p w14:paraId="3C6650C8" w14:textId="72285481" w:rsidR="00AE1E52" w:rsidRPr="00AE1E52" w:rsidRDefault="00AE1E52" w:rsidP="00AE1E52">
      <w:pPr>
        <w:pStyle w:val="oancuaDanhsach"/>
        <w:numPr>
          <w:ilvl w:val="0"/>
          <w:numId w:val="20"/>
        </w:numPr>
        <w:rPr>
          <w:b/>
          <w:bCs/>
          <w:i/>
          <w:iCs/>
        </w:rPr>
      </w:pPr>
      <w:proofErr w:type="spellStart"/>
      <w:r>
        <w:t>Vận</w:t>
      </w:r>
      <w:proofErr w:type="spellEnd"/>
      <w:r>
        <w:t xml:space="preserve"> </w:t>
      </w:r>
      <w:proofErr w:type="spellStart"/>
      <w:r>
        <w:t>tốc</w:t>
      </w:r>
      <w:proofErr w:type="spellEnd"/>
      <w:r>
        <w:t xml:space="preserve"> </w:t>
      </w:r>
      <w:proofErr w:type="spellStart"/>
      <w:r>
        <w:t>tối</w:t>
      </w:r>
      <w:proofErr w:type="spellEnd"/>
      <w:r>
        <w:t xml:space="preserve"> </w:t>
      </w:r>
      <w:proofErr w:type="spellStart"/>
      <w:r>
        <w:t>đa</w:t>
      </w:r>
      <w:proofErr w:type="spellEnd"/>
      <w:r>
        <w:t xml:space="preserve"> </w:t>
      </w:r>
      <w:proofErr w:type="spellStart"/>
      <w:r>
        <w:t>của</w:t>
      </w:r>
      <w:proofErr w:type="spellEnd"/>
      <w:r>
        <w:t xml:space="preserve"> </w:t>
      </w:r>
      <w:proofErr w:type="spellStart"/>
      <w:r>
        <w:t>xe</w:t>
      </w:r>
      <w:proofErr w:type="spellEnd"/>
      <w:r>
        <w:t xml:space="preserve"> </w:t>
      </w:r>
      <w:proofErr w:type="spellStart"/>
      <w:r>
        <w:t>là</w:t>
      </w:r>
      <w:proofErr w:type="spellEnd"/>
      <w:r>
        <w:t xml:space="preserve"> 3 m/s</w:t>
      </w:r>
    </w:p>
    <w:p w14:paraId="0B22BB9E" w14:textId="77777777" w:rsidR="00AE1E52" w:rsidRDefault="00AE1E52" w:rsidP="00AE1E52">
      <w:pPr>
        <w:ind w:firstLine="0"/>
      </w:pPr>
      <w:proofErr w:type="spellStart"/>
      <w:r w:rsidRPr="00AE1E52">
        <w:rPr>
          <w:b/>
          <w:bCs/>
          <w:i/>
          <w:iCs/>
        </w:rPr>
        <w:t>Nhược</w:t>
      </w:r>
      <w:proofErr w:type="spellEnd"/>
      <w:r w:rsidRPr="00AE1E52">
        <w:rPr>
          <w:b/>
          <w:bCs/>
          <w:i/>
          <w:iCs/>
        </w:rPr>
        <w:t xml:space="preserve"> </w:t>
      </w:r>
      <w:proofErr w:type="spellStart"/>
      <w:r w:rsidRPr="00AE1E52">
        <w:rPr>
          <w:b/>
          <w:bCs/>
          <w:i/>
          <w:iCs/>
        </w:rPr>
        <w:t>điểm</w:t>
      </w:r>
      <w:proofErr w:type="spellEnd"/>
      <w:r w:rsidRPr="00AE1E52">
        <w:rPr>
          <w:b/>
          <w:bCs/>
          <w:i/>
          <w:iCs/>
        </w:rPr>
        <w:t>:</w:t>
      </w:r>
      <w:r>
        <w:t xml:space="preserve">  </w:t>
      </w:r>
      <w:proofErr w:type="spellStart"/>
      <w:r>
        <w:t>Kết</w:t>
      </w:r>
      <w:proofErr w:type="spellEnd"/>
      <w:r>
        <w:t xml:space="preserve"> </w:t>
      </w:r>
      <w:proofErr w:type="spellStart"/>
      <w:r>
        <w:t>cấu</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độ</w:t>
      </w:r>
      <w:proofErr w:type="spellEnd"/>
      <w:r>
        <w:t xml:space="preserve"> </w:t>
      </w:r>
      <w:proofErr w:type="spellStart"/>
      <w:r>
        <w:t>đồng</w:t>
      </w:r>
      <w:proofErr w:type="spellEnd"/>
      <w:r>
        <w:t xml:space="preserve"> </w:t>
      </w:r>
      <w:proofErr w:type="spellStart"/>
      <w:r>
        <w:t>phẳng</w:t>
      </w:r>
      <w:proofErr w:type="spellEnd"/>
      <w:r>
        <w:t xml:space="preserve"> </w:t>
      </w:r>
      <w:proofErr w:type="spellStart"/>
      <w:r>
        <w:t>thấp</w:t>
      </w:r>
      <w:proofErr w:type="spellEnd"/>
      <w:r>
        <w:t xml:space="preserve">, </w:t>
      </w:r>
      <w:proofErr w:type="spellStart"/>
      <w:r>
        <w:t>khó</w:t>
      </w:r>
      <w:proofErr w:type="spellEnd"/>
      <w:r>
        <w:t xml:space="preserve"> </w:t>
      </w:r>
      <w:proofErr w:type="spellStart"/>
      <w:r>
        <w:t>điều</w:t>
      </w:r>
      <w:proofErr w:type="spellEnd"/>
      <w:r>
        <w:t xml:space="preserve"> </w:t>
      </w:r>
      <w:proofErr w:type="spellStart"/>
      <w:r>
        <w:t>khiển</w:t>
      </w:r>
      <w:proofErr w:type="spellEnd"/>
      <w:r>
        <w:t>.</w:t>
      </w:r>
    </w:p>
    <w:p w14:paraId="4E845B6A" w14:textId="05A8A08C" w:rsidR="00AE1E52" w:rsidRDefault="00AE1E52" w:rsidP="00AE1E52">
      <w:r>
        <w:lastRenderedPageBreak/>
        <w:t xml:space="preserve">Qua </w:t>
      </w:r>
      <w:proofErr w:type="spellStart"/>
      <w:r>
        <w:t>tìm</w:t>
      </w:r>
      <w:proofErr w:type="spellEnd"/>
      <w:r>
        <w:t xml:space="preserve"> </w:t>
      </w:r>
      <w:proofErr w:type="spellStart"/>
      <w:r>
        <w:t>hiểu</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robot </w:t>
      </w:r>
      <w:proofErr w:type="spellStart"/>
      <w:r>
        <w:t>dò</w:t>
      </w:r>
      <w:proofErr w:type="spellEnd"/>
      <w:r>
        <w:t xml:space="preserve"> </w:t>
      </w:r>
      <w:proofErr w:type="spellStart"/>
      <w:r>
        <w:t>đường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thi</w:t>
      </w:r>
      <w:proofErr w:type="spellEnd"/>
      <w:r>
        <w:t xml:space="preserve"> </w:t>
      </w:r>
      <w:proofErr w:type="spellStart"/>
      <w:r>
        <w:t>nêu</w:t>
      </w:r>
      <w:proofErr w:type="spellEnd"/>
      <w:r>
        <w:t xml:space="preserve"> </w:t>
      </w:r>
      <w:proofErr w:type="spellStart"/>
      <w:r>
        <w:t>trên</w:t>
      </w:r>
      <w:proofErr w:type="spellEnd"/>
      <w:r>
        <w:t xml:space="preserv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nhóm</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robot </w:t>
      </w:r>
      <w:proofErr w:type="spellStart"/>
      <w:r>
        <w:t>này</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chính</w:t>
      </w:r>
      <w:proofErr w:type="spellEnd"/>
      <w:r>
        <w:t xml:space="preserve"> </w:t>
      </w:r>
      <w:proofErr w:type="spellStart"/>
      <w:r>
        <w:t>gồm</w:t>
      </w:r>
      <w:proofErr w:type="spellEnd"/>
      <w:r>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khối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khối</w:t>
      </w:r>
      <w:proofErr w:type="spellEnd"/>
      <w:r>
        <w:t xml:space="preserve"> </w:t>
      </w:r>
      <w:proofErr w:type="spellStart"/>
      <w:r>
        <w:t>nguồn</w:t>
      </w:r>
      <w:proofErr w:type="spellEnd"/>
      <w:r>
        <w:t xml:space="preserve">. Robot di </w:t>
      </w:r>
      <w:proofErr w:type="spellStart"/>
      <w:r>
        <w:t>chuyển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kẻ</w:t>
      </w:r>
      <w:proofErr w:type="spellEnd"/>
      <w:r>
        <w:t xml:space="preserve"> </w:t>
      </w:r>
      <w:proofErr w:type="spellStart"/>
      <w:r>
        <w:t>có</w:t>
      </w:r>
      <w:proofErr w:type="spellEnd"/>
      <w:r>
        <w:t xml:space="preserve"> </w:t>
      </w:r>
      <w:proofErr w:type="spellStart"/>
      <w:r>
        <w:t>màu</w:t>
      </w:r>
      <w:proofErr w:type="spellEnd"/>
      <w:r>
        <w:t xml:space="preserve"> </w:t>
      </w:r>
      <w:proofErr w:type="spellStart"/>
      <w:r>
        <w:t>sắc</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rõ</w:t>
      </w:r>
      <w:proofErr w:type="spellEnd"/>
      <w:r>
        <w:t xml:space="preserve"> </w:t>
      </w:r>
      <w:proofErr w:type="spellStart"/>
      <w:r>
        <w:t>rệt</w:t>
      </w:r>
      <w:proofErr w:type="spellEnd"/>
      <w:r>
        <w:t xml:space="preserve"> so </w:t>
      </w:r>
      <w:proofErr w:type="spellStart"/>
      <w:r>
        <w:t>với</w:t>
      </w:r>
      <w:proofErr w:type="spellEnd"/>
      <w:r>
        <w:t xml:space="preserve"> </w:t>
      </w:r>
      <w:proofErr w:type="spellStart"/>
      <w:r>
        <w:t>mặt</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đa</w:t>
      </w:r>
      <w:proofErr w:type="spellEnd"/>
      <w:r>
        <w:t xml:space="preserve"> </w:t>
      </w:r>
      <w:proofErr w:type="spellStart"/>
      <w:r>
        <w:t>thường</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2-4m/s </w:t>
      </w:r>
      <w:bookmarkStart w:id="35" w:name="OLE_LINK34"/>
      <w:bookmarkStart w:id="36" w:name="OLE_LINK35"/>
      <w:proofErr w:type="spellStart"/>
      <w:r>
        <w:t>nhằm</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nhận</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bám</w:t>
      </w:r>
      <w:proofErr w:type="spellEnd"/>
      <w:r>
        <w:t xml:space="preserve"> </w:t>
      </w:r>
      <w:proofErr w:type="spellStart"/>
      <w:r>
        <w:t>đường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trượt</w:t>
      </w:r>
      <w:proofErr w:type="spellEnd"/>
      <w:r>
        <w:t xml:space="preserve"> ra </w:t>
      </w:r>
      <w:proofErr w:type="spellStart"/>
      <w:r>
        <w:t>khỏi</w:t>
      </w:r>
      <w:proofErr w:type="spellEnd"/>
      <w:r>
        <w:t xml:space="preserve"> </w:t>
      </w:r>
      <w:proofErr w:type="spellStart"/>
      <w:r>
        <w:t>đường</w:t>
      </w:r>
      <w:proofErr w:type="spellEnd"/>
      <w:r>
        <w:t xml:space="preserve"> </w:t>
      </w:r>
      <w:proofErr w:type="spellStart"/>
      <w:r>
        <w:t>đua</w:t>
      </w:r>
      <w:proofErr w:type="spellEnd"/>
      <w:r>
        <w:t xml:space="preserve">. </w:t>
      </w:r>
    </w:p>
    <w:p w14:paraId="37DBE60D" w14:textId="7B035198" w:rsidR="00F37920" w:rsidRDefault="00F37920" w:rsidP="00F37920">
      <w:pPr>
        <w:pStyle w:val="u2"/>
      </w:pPr>
      <w:bookmarkStart w:id="37" w:name="_Toc77285370"/>
      <w:bookmarkStart w:id="38" w:name="_Toc78552222"/>
      <w:bookmarkEnd w:id="24"/>
      <w:bookmarkEnd w:id="25"/>
      <w:bookmarkEnd w:id="35"/>
      <w:bookmarkEnd w:id="36"/>
      <w:proofErr w:type="spellStart"/>
      <w:r>
        <w:t>Chỉ</w:t>
      </w:r>
      <w:proofErr w:type="spellEnd"/>
      <w:r>
        <w:t xml:space="preserve"> </w:t>
      </w:r>
      <w:proofErr w:type="spellStart"/>
      <w:r>
        <w:t>tiêu</w:t>
      </w:r>
      <w:proofErr w:type="spellEnd"/>
      <w:r>
        <w:t xml:space="preserve"> </w:t>
      </w:r>
      <w:proofErr w:type="spellStart"/>
      <w:r>
        <w:t>kỹ</w:t>
      </w:r>
      <w:proofErr w:type="spellEnd"/>
      <w:r>
        <w:t xml:space="preserve"> </w:t>
      </w:r>
      <w:proofErr w:type="spellStart"/>
      <w:r>
        <w:t>thuật</w:t>
      </w:r>
      <w:bookmarkEnd w:id="37"/>
      <w:bookmarkEnd w:id="38"/>
      <w:proofErr w:type="spellEnd"/>
    </w:p>
    <w:p w14:paraId="495E3E89" w14:textId="2577C175" w:rsidR="00AE1E52" w:rsidRPr="00AE1E52" w:rsidRDefault="00AE1E52" w:rsidP="00AE1E52">
      <w:pPr>
        <w:ind w:firstLine="0"/>
      </w:pPr>
      <w:proofErr w:type="spellStart"/>
      <w:r>
        <w:t>Với</w:t>
      </w:r>
      <w:proofErr w:type="spellEnd"/>
      <w:r>
        <w:t xml:space="preserve"> ý </w:t>
      </w:r>
      <w:proofErr w:type="spellStart"/>
      <w:r>
        <w:t>tưởng</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mục</w:t>
      </w:r>
      <w:proofErr w:type="spellEnd"/>
      <w:r>
        <w:t xml:space="preserve"> 1.2 </w:t>
      </w:r>
      <w:proofErr w:type="spellStart"/>
      <w:r>
        <w:t>và</w:t>
      </w:r>
      <w:proofErr w:type="spellEnd"/>
      <w:r>
        <w:t xml:space="preserve"> qua </w:t>
      </w:r>
      <w:proofErr w:type="spellStart"/>
      <w:r>
        <w:t>tham</w:t>
      </w:r>
      <w:proofErr w:type="spellEnd"/>
      <w:r>
        <w:t xml:space="preserve"> </w:t>
      </w:r>
      <w:proofErr w:type="spellStart"/>
      <w:r>
        <w:t>khảo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tại</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thi</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robot </w:t>
      </w:r>
      <w:proofErr w:type="spellStart"/>
      <w:r>
        <w:t>dò</w:t>
      </w:r>
      <w:proofErr w:type="spellEnd"/>
      <w:r>
        <w:t xml:space="preserve"> </w:t>
      </w:r>
      <w:proofErr w:type="spellStart"/>
      <w:r>
        <w:t>đường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chỉ</w:t>
      </w:r>
      <w:proofErr w:type="spellEnd"/>
      <w:r>
        <w:t xml:space="preserve"> </w:t>
      </w:r>
      <w:proofErr w:type="spellStart"/>
      <w:r>
        <w:t>tiêu</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sau</w:t>
      </w:r>
      <w:proofErr w:type="spellEnd"/>
      <w:r>
        <w:t>:</w:t>
      </w:r>
    </w:p>
    <w:p w14:paraId="352F2E1C" w14:textId="30429158" w:rsidR="00F37920" w:rsidRDefault="00F37920" w:rsidP="00F37920">
      <w:pPr>
        <w:pStyle w:val="u3"/>
      </w:pPr>
      <w:bookmarkStart w:id="39" w:name="_Toc77285371"/>
      <w:bookmarkStart w:id="40" w:name="_Toc78552223"/>
      <w:proofErr w:type="spellStart"/>
      <w:r>
        <w:t>Chỉ</w:t>
      </w:r>
      <w:proofErr w:type="spellEnd"/>
      <w:r>
        <w:t xml:space="preserve"> </w:t>
      </w:r>
      <w:proofErr w:type="spellStart"/>
      <w:r>
        <w:t>tiêu</w:t>
      </w:r>
      <w:proofErr w:type="spellEnd"/>
      <w:r>
        <w:t xml:space="preserve"> </w:t>
      </w:r>
      <w:proofErr w:type="spellStart"/>
      <w:r>
        <w:t>chức</w:t>
      </w:r>
      <w:proofErr w:type="spellEnd"/>
      <w:r>
        <w:t xml:space="preserve"> </w:t>
      </w:r>
      <w:proofErr w:type="spellStart"/>
      <w:r>
        <w:t>năng</w:t>
      </w:r>
      <w:bookmarkEnd w:id="39"/>
      <w:bookmarkEnd w:id="40"/>
      <w:proofErr w:type="spellEnd"/>
    </w:p>
    <w:p w14:paraId="51E61013" w14:textId="4BF15F39" w:rsidR="00AE1E52" w:rsidRDefault="00AE1E52" w:rsidP="00AE1E52">
      <w:r>
        <w:t xml:space="preserve">Xe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tự</w:t>
      </w:r>
      <w:proofErr w:type="spellEnd"/>
      <w:r>
        <w:t xml:space="preserve"> </w:t>
      </w:r>
      <w:proofErr w:type="spellStart"/>
      <w:r>
        <w:t>dò</w:t>
      </w:r>
      <w:proofErr w:type="spellEnd"/>
      <w:r>
        <w:t xml:space="preserve"> </w:t>
      </w:r>
      <w:proofErr w:type="spellStart"/>
      <w:r>
        <w:t>theo</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sẵn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vào</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và</w:t>
      </w:r>
      <w:proofErr w:type="spellEnd"/>
      <w:r>
        <w:t xml:space="preserve"> </w:t>
      </w:r>
      <w:proofErr w:type="spellStart"/>
      <w:r>
        <w:t>khúc</w:t>
      </w:r>
      <w:proofErr w:type="spellEnd"/>
      <w:r>
        <w:t xml:space="preserve"> </w:t>
      </w:r>
      <w:proofErr w:type="spellStart"/>
      <w:r>
        <w:t>cua</w:t>
      </w:r>
      <w:proofErr w:type="spellEnd"/>
      <w:r>
        <w:t xml:space="preserve"> </w:t>
      </w:r>
      <w:proofErr w:type="spellStart"/>
      <w:r>
        <w:t>trên</w:t>
      </w:r>
      <w:proofErr w:type="spellEnd"/>
      <w:r>
        <w:t xml:space="preserve"> </w:t>
      </w:r>
      <w:proofErr w:type="spellStart"/>
      <w:r>
        <w:t>đường</w:t>
      </w:r>
      <w:proofErr w:type="spellEnd"/>
      <w:r>
        <w:t xml:space="preserve"> </w:t>
      </w:r>
      <w:proofErr w:type="spellStart"/>
      <w:r>
        <w:t>đua</w:t>
      </w:r>
      <w:proofErr w:type="spellEnd"/>
      <w:r>
        <w:t xml:space="preserve">, </w:t>
      </w:r>
      <w:proofErr w:type="spellStart"/>
      <w:r>
        <w:t>xe</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rẽ</w:t>
      </w:r>
      <w:proofErr w:type="spellEnd"/>
      <w:r>
        <w:t xml:space="preserve"> </w:t>
      </w:r>
      <w:proofErr w:type="spellStart"/>
      <w:r>
        <w:t>trái</w:t>
      </w:r>
      <w:proofErr w:type="spellEnd"/>
      <w:r>
        <w:t xml:space="preserve">, </w:t>
      </w:r>
      <w:proofErr w:type="spellStart"/>
      <w:r>
        <w:t>rẽ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thẳng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sau</w:t>
      </w:r>
      <w:proofErr w:type="spellEnd"/>
      <w:r>
        <w:t xml:space="preserve">: </w:t>
      </w:r>
    </w:p>
    <w:p w14:paraId="02038B5D" w14:textId="77777777" w:rsidR="00AE1E52" w:rsidRDefault="00AE1E52" w:rsidP="00AE1E52">
      <w:pPr>
        <w:pStyle w:val="oancuaDanhsach"/>
        <w:numPr>
          <w:ilvl w:val="0"/>
          <w:numId w:val="22"/>
        </w:numPr>
      </w:pPr>
      <w:r>
        <w:t xml:space="preserve">Khi </w:t>
      </w:r>
      <w:proofErr w:type="spellStart"/>
      <w:r>
        <w:t>đi</w:t>
      </w:r>
      <w:proofErr w:type="spellEnd"/>
      <w:r>
        <w:t xml:space="preserve"> </w:t>
      </w:r>
      <w:proofErr w:type="spellStart"/>
      <w:r>
        <w:t>thẳng</w:t>
      </w:r>
      <w:proofErr w:type="spellEnd"/>
      <w:r>
        <w:t xml:space="preserve">, </w:t>
      </w:r>
      <w:proofErr w:type="spellStart"/>
      <w:r>
        <w:t>hai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trái</w:t>
      </w:r>
      <w:proofErr w:type="spellEnd"/>
      <w:r>
        <w:t xml:space="preserve"> </w:t>
      </w:r>
      <w:proofErr w:type="spellStart"/>
      <w:r>
        <w:t>phải</w:t>
      </w:r>
      <w:proofErr w:type="spellEnd"/>
      <w:r>
        <w:t xml:space="preserve"> quay </w:t>
      </w:r>
      <w:proofErr w:type="spellStart"/>
      <w:r>
        <w:t>cùng</w:t>
      </w:r>
      <w:proofErr w:type="spellEnd"/>
      <w:r>
        <w:t xml:space="preserve"> </w:t>
      </w:r>
      <w:proofErr w:type="spellStart"/>
      <w:r>
        <w:t>chiều</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chạy</w:t>
      </w:r>
      <w:proofErr w:type="spellEnd"/>
      <w:r>
        <w:t xml:space="preserve"> </w:t>
      </w:r>
      <w:proofErr w:type="spellStart"/>
      <w:r>
        <w:t>cùng</w:t>
      </w:r>
      <w:proofErr w:type="spellEnd"/>
      <w:r>
        <w:t xml:space="preserve"> </w:t>
      </w:r>
      <w:proofErr w:type="spellStart"/>
      <w:r>
        <w:t>tốc</w:t>
      </w:r>
      <w:proofErr w:type="spellEnd"/>
      <w:r>
        <w:t xml:space="preserve"> </w:t>
      </w:r>
      <w:proofErr w:type="spellStart"/>
      <w:r>
        <w:t>độ</w:t>
      </w:r>
      <w:proofErr w:type="spellEnd"/>
      <w:r>
        <w:t>.</w:t>
      </w:r>
    </w:p>
    <w:p w14:paraId="5D0615D2" w14:textId="44531967" w:rsidR="00AE1E52" w:rsidRDefault="00AE1E52" w:rsidP="00AE1E52">
      <w:pPr>
        <w:pStyle w:val="oancuaDanhsach"/>
        <w:numPr>
          <w:ilvl w:val="0"/>
          <w:numId w:val="22"/>
        </w:numPr>
      </w:pPr>
      <w:r>
        <w:t xml:space="preserve">Khi </w:t>
      </w:r>
      <w:proofErr w:type="spellStart"/>
      <w:r>
        <w:t>rẽ</w:t>
      </w:r>
      <w:proofErr w:type="spellEnd"/>
      <w:r>
        <w:t xml:space="preserve"> </w:t>
      </w:r>
      <w:proofErr w:type="spellStart"/>
      <w:r>
        <w:t>trái</w:t>
      </w:r>
      <w:proofErr w:type="spellEnd"/>
      <w:r>
        <w:t xml:space="preserve">, </w:t>
      </w:r>
      <w:bookmarkStart w:id="41" w:name="OLE_LINK18"/>
      <w:bookmarkStart w:id="42" w:name="OLE_LINK19"/>
      <w:bookmarkStart w:id="43" w:name="OLE_LINK22"/>
      <w:proofErr w:type="spellStart"/>
      <w:r>
        <w:t>động</w:t>
      </w:r>
      <w:proofErr w:type="spellEnd"/>
      <w:r>
        <w:t xml:space="preserve"> </w:t>
      </w:r>
      <w:proofErr w:type="spellStart"/>
      <w:r>
        <w:t>cơ</w:t>
      </w:r>
      <w:proofErr w:type="spellEnd"/>
      <w:r>
        <w:t xml:space="preserve"> </w:t>
      </w:r>
      <w:proofErr w:type="spellStart"/>
      <w:r>
        <w:t>bên</w:t>
      </w:r>
      <w:proofErr w:type="spellEnd"/>
      <w:r>
        <w:t xml:space="preserve"> </w:t>
      </w:r>
      <w:proofErr w:type="spellStart"/>
      <w:r>
        <w:t>trái</w:t>
      </w:r>
      <w:proofErr w:type="spellEnd"/>
      <w:r>
        <w:t xml:space="preserve"> quay </w:t>
      </w:r>
      <w:proofErr w:type="spellStart"/>
      <w:r>
        <w:t>ngược</w:t>
      </w:r>
      <w:proofErr w:type="spellEnd"/>
      <w:r>
        <w:t xml:space="preserve"> </w:t>
      </w:r>
      <w:proofErr w:type="spellStart"/>
      <w:r>
        <w:t>chiều</w:t>
      </w:r>
      <w:proofErr w:type="spellEnd"/>
      <w:r>
        <w:t xml:space="preserve"> di </w:t>
      </w:r>
      <w:proofErr w:type="spellStart"/>
      <w:r>
        <w:t>chuyển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bên</w:t>
      </w:r>
      <w:proofErr w:type="spellEnd"/>
      <w:r>
        <w:t xml:space="preserve"> </w:t>
      </w:r>
      <w:proofErr w:type="spellStart"/>
      <w:r>
        <w:t>phải</w:t>
      </w:r>
      <w:proofErr w:type="spellEnd"/>
      <w:r>
        <w:t xml:space="preserve"> </w:t>
      </w:r>
      <w:bookmarkEnd w:id="41"/>
      <w:bookmarkEnd w:id="42"/>
      <w:r>
        <w:t xml:space="preserve">quay </w:t>
      </w:r>
      <w:proofErr w:type="spellStart"/>
      <w:r>
        <w:t>cùng</w:t>
      </w:r>
      <w:proofErr w:type="spellEnd"/>
      <w:r>
        <w:t xml:space="preserve"> </w:t>
      </w:r>
      <w:proofErr w:type="spellStart"/>
      <w:r>
        <w:t>chiều</w:t>
      </w:r>
      <w:proofErr w:type="spellEnd"/>
      <w:r>
        <w:t xml:space="preserve"> di </w:t>
      </w:r>
      <w:proofErr w:type="spellStart"/>
      <w:r>
        <w:t>chuyển</w:t>
      </w:r>
      <w:proofErr w:type="spellEnd"/>
      <w:r>
        <w:t xml:space="preserve"> </w:t>
      </w:r>
      <w:proofErr w:type="spellStart"/>
      <w:r>
        <w:t>với</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so </w:t>
      </w:r>
      <w:proofErr w:type="spellStart"/>
      <w:r>
        <w:t>với</w:t>
      </w:r>
      <w:proofErr w:type="spellEnd"/>
      <w:r>
        <w:t xml:space="preserve"> </w:t>
      </w:r>
      <w:proofErr w:type="spellStart"/>
      <w:r>
        <w:t>khi</w:t>
      </w:r>
      <w:proofErr w:type="spellEnd"/>
      <w:r>
        <w:t xml:space="preserve"> </w:t>
      </w:r>
      <w:proofErr w:type="spellStart"/>
      <w:r>
        <w:t>đi</w:t>
      </w:r>
      <w:proofErr w:type="spellEnd"/>
      <w:r>
        <w:t xml:space="preserve"> </w:t>
      </w:r>
      <w:proofErr w:type="spellStart"/>
      <w:r>
        <w:t>thẳng</w:t>
      </w:r>
      <w:bookmarkEnd w:id="43"/>
      <w:proofErr w:type="spellEnd"/>
      <w:r>
        <w:t xml:space="preserve">. </w:t>
      </w:r>
      <w:proofErr w:type="spellStart"/>
      <w:r>
        <w:t>Góc</w:t>
      </w:r>
      <w:proofErr w:type="spellEnd"/>
      <w:r>
        <w:t xml:space="preserve"> quay </w:t>
      </w:r>
      <w:proofErr w:type="spellStart"/>
      <w:r>
        <w:t>trái</w:t>
      </w:r>
      <w:proofErr w:type="spellEnd"/>
      <w:r>
        <w:t xml:space="preserve"> </w:t>
      </w:r>
      <w:proofErr w:type="spellStart"/>
      <w:r>
        <w:t>tối</w:t>
      </w:r>
      <w:proofErr w:type="spellEnd"/>
      <w:r>
        <w:t xml:space="preserve"> </w:t>
      </w:r>
      <w:proofErr w:type="spellStart"/>
      <w:r>
        <w:t>thiểu</w:t>
      </w:r>
      <w:proofErr w:type="spellEnd"/>
      <w:r>
        <w:t xml:space="preserve"> </w:t>
      </w:r>
      <w:bookmarkStart w:id="44" w:name="OLE_LINK20"/>
      <w:bookmarkStart w:id="45" w:name="OLE_LINK21"/>
      <m:oMath>
        <m:sSup>
          <m:sSupPr>
            <m:ctrlPr>
              <w:rPr>
                <w:rFonts w:ascii="Cambria Math" w:hAnsi="Cambria Math"/>
                <w:i/>
                <w:szCs w:val="26"/>
              </w:rPr>
            </m:ctrlPr>
          </m:sSupPr>
          <m:e>
            <m:r>
              <w:rPr>
                <w:rFonts w:ascii="Cambria Math" w:hAnsi="Cambria Math"/>
              </w:rPr>
              <m:t>70</m:t>
            </m:r>
          </m:e>
          <m:sup>
            <m:r>
              <w:rPr>
                <w:rFonts w:ascii="Cambria Math" w:hAnsi="Cambria Math"/>
              </w:rPr>
              <m:t>o</m:t>
            </m:r>
          </m:sup>
        </m:sSup>
      </m:oMath>
      <w:bookmarkEnd w:id="44"/>
      <w:bookmarkEnd w:id="45"/>
    </w:p>
    <w:p w14:paraId="4D800B7B" w14:textId="77777777" w:rsidR="00AE1E52" w:rsidRDefault="00AE1E52" w:rsidP="00AE1E52">
      <w:pPr>
        <w:pStyle w:val="oancuaDanhsach"/>
        <w:numPr>
          <w:ilvl w:val="0"/>
          <w:numId w:val="22"/>
        </w:numPr>
      </w:pPr>
      <w:r>
        <w:t xml:space="preserve">Khi </w:t>
      </w:r>
      <w:proofErr w:type="spellStart"/>
      <w:r>
        <w:t>rẽ</w:t>
      </w:r>
      <w:proofErr w:type="spellEnd"/>
      <w:r>
        <w:t xml:space="preserve"> </w:t>
      </w:r>
      <w:proofErr w:type="spellStart"/>
      <w:r>
        <w:t>phải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bên</w:t>
      </w:r>
      <w:proofErr w:type="spellEnd"/>
      <w:r>
        <w:t xml:space="preserve"> </w:t>
      </w:r>
      <w:proofErr w:type="spellStart"/>
      <w:r>
        <w:t>phải</w:t>
      </w:r>
      <w:proofErr w:type="spellEnd"/>
      <w:r>
        <w:t xml:space="preserve"> quay </w:t>
      </w:r>
      <w:proofErr w:type="spellStart"/>
      <w:r>
        <w:t>ngược</w:t>
      </w:r>
      <w:proofErr w:type="spellEnd"/>
      <w:r>
        <w:t xml:space="preserve"> </w:t>
      </w:r>
      <w:proofErr w:type="spellStart"/>
      <w:r>
        <w:t>chiều</w:t>
      </w:r>
      <w:proofErr w:type="spellEnd"/>
      <w:r>
        <w:t xml:space="preserve"> di </w:t>
      </w:r>
      <w:proofErr w:type="spellStart"/>
      <w:r>
        <w:t>chuyển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bên</w:t>
      </w:r>
      <w:proofErr w:type="spellEnd"/>
      <w:r>
        <w:t xml:space="preserve"> </w:t>
      </w:r>
      <w:proofErr w:type="spellStart"/>
      <w:r>
        <w:t>trái</w:t>
      </w:r>
      <w:proofErr w:type="spellEnd"/>
      <w:r>
        <w:t xml:space="preserve"> quay </w:t>
      </w:r>
      <w:proofErr w:type="spellStart"/>
      <w:r>
        <w:t>cùng</w:t>
      </w:r>
      <w:proofErr w:type="spellEnd"/>
      <w:r>
        <w:t xml:space="preserve"> </w:t>
      </w:r>
      <w:proofErr w:type="spellStart"/>
      <w:r>
        <w:t>chiều</w:t>
      </w:r>
      <w:proofErr w:type="spellEnd"/>
      <w:r>
        <w:t xml:space="preserve"> di </w:t>
      </w:r>
      <w:proofErr w:type="spellStart"/>
      <w:r>
        <w:t>chuyển</w:t>
      </w:r>
      <w:proofErr w:type="spellEnd"/>
      <w:r>
        <w:t xml:space="preserve"> </w:t>
      </w:r>
      <w:proofErr w:type="spellStart"/>
      <w:r>
        <w:t>với</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so </w:t>
      </w:r>
      <w:proofErr w:type="spellStart"/>
      <w:r>
        <w:t>với</w:t>
      </w:r>
      <w:proofErr w:type="spellEnd"/>
      <w:r>
        <w:t xml:space="preserve"> </w:t>
      </w:r>
      <w:proofErr w:type="spellStart"/>
      <w:r>
        <w:t>khi</w:t>
      </w:r>
      <w:proofErr w:type="spellEnd"/>
      <w:r>
        <w:t xml:space="preserve"> </w:t>
      </w:r>
      <w:proofErr w:type="spellStart"/>
      <w:r>
        <w:t>đi</w:t>
      </w:r>
      <w:proofErr w:type="spellEnd"/>
      <w:r>
        <w:t xml:space="preserve"> </w:t>
      </w:r>
      <w:proofErr w:type="spellStart"/>
      <w:r>
        <w:t>thẳng</w:t>
      </w:r>
      <w:proofErr w:type="spellEnd"/>
      <w:r>
        <w:t xml:space="preserve">. </w:t>
      </w:r>
      <w:proofErr w:type="spellStart"/>
      <w:r>
        <w:t>Góc</w:t>
      </w:r>
      <w:proofErr w:type="spellEnd"/>
      <w:r>
        <w:t xml:space="preserve"> quay </w:t>
      </w:r>
      <w:proofErr w:type="spellStart"/>
      <w:r>
        <w:t>phải</w:t>
      </w:r>
      <w:proofErr w:type="spellEnd"/>
      <w:r>
        <w:t xml:space="preserve"> </w:t>
      </w:r>
      <w:proofErr w:type="spellStart"/>
      <w:r>
        <w:t>tối</w:t>
      </w:r>
      <w:proofErr w:type="spellEnd"/>
      <w:r>
        <w:t xml:space="preserve"> </w:t>
      </w:r>
      <w:proofErr w:type="spellStart"/>
      <w:r>
        <w:t>thiểu</w:t>
      </w:r>
      <w:proofErr w:type="spellEnd"/>
      <w:r>
        <w:t xml:space="preserve"> </w:t>
      </w:r>
      <m:oMath>
        <m:sSup>
          <m:sSupPr>
            <m:ctrlPr>
              <w:rPr>
                <w:rFonts w:ascii="Cambria Math" w:hAnsi="Cambria Math"/>
                <w:i/>
                <w:szCs w:val="26"/>
              </w:rPr>
            </m:ctrlPr>
          </m:sSupPr>
          <m:e>
            <m:r>
              <w:rPr>
                <w:rFonts w:ascii="Cambria Math" w:hAnsi="Cambria Math"/>
              </w:rPr>
              <m:t>70</m:t>
            </m:r>
          </m:e>
          <m:sup>
            <m:r>
              <w:rPr>
                <w:rFonts w:ascii="Cambria Math" w:hAnsi="Cambria Math"/>
              </w:rPr>
              <m:t>o</m:t>
            </m:r>
          </m:sup>
        </m:sSup>
      </m:oMath>
    </w:p>
    <w:p w14:paraId="444557A2" w14:textId="77777777" w:rsidR="00AE1E52" w:rsidRDefault="00AE1E52" w:rsidP="00AE1E52">
      <w:proofErr w:type="spellStart"/>
      <w:r>
        <w:t>Tại</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cong</w:t>
      </w:r>
      <w:proofErr w:type="spellEnd"/>
      <w:r>
        <w:t xml:space="preserve"> </w:t>
      </w:r>
      <w:proofErr w:type="spellStart"/>
      <w:r>
        <w:t>với</w:t>
      </w:r>
      <w:proofErr w:type="spellEnd"/>
      <w:r>
        <w:t xml:space="preserve"> </w:t>
      </w:r>
      <w:proofErr w:type="spellStart"/>
      <w:r>
        <w:t>bán</w:t>
      </w:r>
      <w:proofErr w:type="spellEnd"/>
      <w:r>
        <w:t xml:space="preserve"> </w:t>
      </w:r>
      <w:proofErr w:type="spellStart"/>
      <w:r>
        <w:t>kính</w:t>
      </w:r>
      <w:proofErr w:type="spellEnd"/>
      <w:r>
        <w:t xml:space="preserve"> </w:t>
      </w:r>
      <w:proofErr w:type="spellStart"/>
      <w:r>
        <w:t>cong</w:t>
      </w:r>
      <w:proofErr w:type="spellEnd"/>
      <w:r>
        <w:t xml:space="preserve"> </w:t>
      </w:r>
      <w:proofErr w:type="spellStart"/>
      <w:r>
        <w:t>tối</w:t>
      </w:r>
      <w:proofErr w:type="spellEnd"/>
      <w:r>
        <w:t xml:space="preserve"> </w:t>
      </w:r>
      <w:proofErr w:type="spellStart"/>
      <w:r>
        <w:t>đa</w:t>
      </w:r>
      <w:proofErr w:type="spellEnd"/>
      <w:r>
        <w:t xml:space="preserve"> 25 cm, </w:t>
      </w:r>
      <w:proofErr w:type="spellStart"/>
      <w:r>
        <w:t>xe</w:t>
      </w:r>
      <w:proofErr w:type="spellEnd"/>
      <w:r>
        <w:t xml:space="preserve"> di </w:t>
      </w:r>
      <w:proofErr w:type="spellStart"/>
      <w:r>
        <w:t>chuyển</w:t>
      </w:r>
      <w:proofErr w:type="spellEnd"/>
      <w:r>
        <w:t xml:space="preserve"> </w:t>
      </w:r>
      <w:proofErr w:type="spellStart"/>
      <w:r>
        <w:t>bám</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lật</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đa</w:t>
      </w:r>
      <w:proofErr w:type="spellEnd"/>
      <w:r>
        <w:t xml:space="preserve"> </w:t>
      </w:r>
      <w:proofErr w:type="spellStart"/>
      <w:r>
        <w:t>của</w:t>
      </w:r>
      <w:proofErr w:type="spellEnd"/>
      <w:r>
        <w:t xml:space="preserve"> </w:t>
      </w:r>
      <w:proofErr w:type="spellStart"/>
      <w:r>
        <w:t>xe</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là</w:t>
      </w:r>
      <w:proofErr w:type="spellEnd"/>
      <w:r>
        <w:t xml:space="preserve"> 3m/s. </w:t>
      </w:r>
    </w:p>
    <w:p w14:paraId="333FB58C" w14:textId="24EF0F8D" w:rsidR="00AE1E52" w:rsidRDefault="00AE1E52" w:rsidP="00AE1E52">
      <w:pPr>
        <w:rPr>
          <w:rFonts w:eastAsia="Times New Roman"/>
          <w:color w:val="000000" w:themeColor="text1"/>
        </w:rPr>
      </w:pPr>
      <w:proofErr w:type="spellStart"/>
      <w:r>
        <w:t>Ngoài</w:t>
      </w:r>
      <w:proofErr w:type="spellEnd"/>
      <w:r>
        <w:t xml:space="preserve"> ra, </w:t>
      </w:r>
      <w:proofErr w:type="spellStart"/>
      <w:r>
        <w:t>xe</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dừng</w:t>
      </w:r>
      <w:proofErr w:type="spellEnd"/>
      <w:r>
        <w:t xml:space="preserve"> </w:t>
      </w:r>
      <w:proofErr w:type="spellStart"/>
      <w:r>
        <w:t>lại</w:t>
      </w:r>
      <w:proofErr w:type="spellEnd"/>
      <w:r>
        <w:t xml:space="preserve"> </w:t>
      </w:r>
      <w:proofErr w:type="spellStart"/>
      <w:r>
        <w:t>tại</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đồng</w:t>
      </w:r>
      <w:proofErr w:type="spellEnd"/>
      <w:r>
        <w:t xml:space="preserve"> </w:t>
      </w:r>
      <w:proofErr w:type="spellStart"/>
      <w:proofErr w:type="gramStart"/>
      <w:r>
        <w:t>thời</w:t>
      </w:r>
      <w:proofErr w:type="spellEnd"/>
      <w:r>
        <w:t xml:space="preserve">  </w:t>
      </w:r>
      <w:proofErr w:type="spellStart"/>
      <w:r>
        <w:t>đếm</w:t>
      </w:r>
      <w:proofErr w:type="spellEnd"/>
      <w:proofErr w:type="gramEnd"/>
      <w:r>
        <w:t xml:space="preserve"> </w:t>
      </w:r>
      <w:proofErr w:type="spellStart"/>
      <w:r>
        <w:t>số</w:t>
      </w:r>
      <w:proofErr w:type="spellEnd"/>
      <w:r>
        <w:t xml:space="preserve"> </w:t>
      </w:r>
      <w:proofErr w:type="spellStart"/>
      <w:r>
        <w:t>trạm</w:t>
      </w:r>
      <w:proofErr w:type="spellEnd"/>
      <w:r>
        <w:t xml:space="preserve"> </w:t>
      </w:r>
      <w:proofErr w:type="spellStart"/>
      <w:r>
        <w:t>dừng</w:t>
      </w:r>
      <w:proofErr w:type="spellEnd"/>
      <w:r>
        <w:t xml:space="preserve"> </w:t>
      </w:r>
      <w:proofErr w:type="spellStart"/>
      <w:r>
        <w:t>đã</w:t>
      </w:r>
      <w:proofErr w:type="spellEnd"/>
      <w:r>
        <w:t xml:space="preserve"> </w:t>
      </w:r>
      <w:proofErr w:type="spellStart"/>
      <w:r>
        <w:t>đi</w:t>
      </w:r>
      <w:proofErr w:type="spellEnd"/>
      <w:r>
        <w:t xml:space="preserve"> qua, </w:t>
      </w:r>
      <w:proofErr w:type="spellStart"/>
      <w:r>
        <w:t>từ</w:t>
      </w:r>
      <w:proofErr w:type="spellEnd"/>
      <w:r>
        <w:t xml:space="preserve"> </w:t>
      </w:r>
      <w:proofErr w:type="spellStart"/>
      <w:r>
        <w:t>đó</w:t>
      </w:r>
      <w:proofErr w:type="spellEnd"/>
      <w:r>
        <w:t xml:space="preserve">, </w:t>
      </w:r>
      <w:proofErr w:type="spellStart"/>
      <w:r>
        <w:rPr>
          <w:rFonts w:eastAsia="Times New Roman"/>
          <w:color w:val="000000" w:themeColor="text1"/>
        </w:rPr>
        <w:t>gửi</w:t>
      </w:r>
      <w:proofErr w:type="spellEnd"/>
      <w:r>
        <w:rPr>
          <w:rFonts w:eastAsia="Times New Roman"/>
          <w:color w:val="000000" w:themeColor="text1"/>
        </w:rPr>
        <w:t xml:space="preserve"> </w:t>
      </w:r>
      <w:proofErr w:type="spellStart"/>
      <w:r>
        <w:rPr>
          <w:rFonts w:eastAsia="Times New Roman"/>
          <w:color w:val="000000" w:themeColor="text1"/>
        </w:rPr>
        <w:t>thông</w:t>
      </w:r>
      <w:proofErr w:type="spellEnd"/>
      <w:r>
        <w:rPr>
          <w:rFonts w:eastAsia="Times New Roman"/>
          <w:color w:val="000000" w:themeColor="text1"/>
        </w:rPr>
        <w:t xml:space="preserve"> tin </w:t>
      </w:r>
      <w:proofErr w:type="spellStart"/>
      <w:r>
        <w:rPr>
          <w:rFonts w:eastAsia="Times New Roman"/>
          <w:color w:val="000000" w:themeColor="text1"/>
        </w:rPr>
        <w:t>về</w:t>
      </w:r>
      <w:proofErr w:type="spellEnd"/>
      <w:r>
        <w:rPr>
          <w:rFonts w:eastAsia="Times New Roman"/>
          <w:color w:val="000000" w:themeColor="text1"/>
        </w:rPr>
        <w:t xml:space="preserve"> </w:t>
      </w:r>
      <w:proofErr w:type="spellStart"/>
      <w:r>
        <w:rPr>
          <w:rFonts w:eastAsia="Times New Roman"/>
          <w:color w:val="000000" w:themeColor="text1"/>
        </w:rPr>
        <w:t>số</w:t>
      </w:r>
      <w:proofErr w:type="spellEnd"/>
      <w:r>
        <w:rPr>
          <w:rFonts w:eastAsia="Times New Roman"/>
          <w:color w:val="000000" w:themeColor="text1"/>
        </w:rPr>
        <w:t xml:space="preserve"> </w:t>
      </w:r>
      <w:proofErr w:type="spellStart"/>
      <w:r>
        <w:rPr>
          <w:rFonts w:eastAsia="Times New Roman"/>
          <w:color w:val="000000" w:themeColor="text1"/>
        </w:rPr>
        <w:t>vạch</w:t>
      </w:r>
      <w:proofErr w:type="spellEnd"/>
      <w:r>
        <w:rPr>
          <w:rFonts w:eastAsia="Times New Roman"/>
          <w:color w:val="000000" w:themeColor="text1"/>
        </w:rPr>
        <w:t xml:space="preserve">, </w:t>
      </w:r>
      <w:proofErr w:type="spellStart"/>
      <w:r>
        <w:rPr>
          <w:rFonts w:eastAsia="Times New Roman"/>
          <w:color w:val="000000" w:themeColor="text1"/>
        </w:rPr>
        <w:t>cũng</w:t>
      </w:r>
      <w:proofErr w:type="spellEnd"/>
      <w:r>
        <w:rPr>
          <w:rFonts w:eastAsia="Times New Roman"/>
          <w:color w:val="000000" w:themeColor="text1"/>
        </w:rPr>
        <w:t xml:space="preserve"> </w:t>
      </w:r>
      <w:proofErr w:type="spellStart"/>
      <w:r>
        <w:rPr>
          <w:rFonts w:eastAsia="Times New Roman"/>
          <w:color w:val="000000" w:themeColor="text1"/>
        </w:rPr>
        <w:t>như</w:t>
      </w:r>
      <w:proofErr w:type="spellEnd"/>
      <w:r>
        <w:rPr>
          <w:rFonts w:eastAsia="Times New Roman"/>
          <w:color w:val="000000" w:themeColor="text1"/>
        </w:rPr>
        <w:t xml:space="preserve"> </w:t>
      </w:r>
      <w:proofErr w:type="spellStart"/>
      <w:r>
        <w:rPr>
          <w:rFonts w:eastAsia="Times New Roman"/>
          <w:color w:val="000000" w:themeColor="text1"/>
        </w:rPr>
        <w:t>nhận</w:t>
      </w:r>
      <w:proofErr w:type="spellEnd"/>
      <w:r>
        <w:rPr>
          <w:rFonts w:eastAsia="Times New Roman"/>
          <w:color w:val="000000" w:themeColor="text1"/>
        </w:rPr>
        <w:t xml:space="preserve"> </w:t>
      </w:r>
      <w:proofErr w:type="spellStart"/>
      <w:r>
        <w:rPr>
          <w:rFonts w:eastAsia="Times New Roman"/>
          <w:color w:val="000000" w:themeColor="text1"/>
        </w:rPr>
        <w:t>và</w:t>
      </w:r>
      <w:proofErr w:type="spellEnd"/>
      <w:r>
        <w:rPr>
          <w:rFonts w:eastAsia="Times New Roman"/>
          <w:color w:val="000000" w:themeColor="text1"/>
        </w:rPr>
        <w:t xml:space="preserve"> </w:t>
      </w:r>
      <w:proofErr w:type="spellStart"/>
      <w:r>
        <w:rPr>
          <w:rFonts w:eastAsia="Times New Roman"/>
          <w:color w:val="000000" w:themeColor="text1"/>
        </w:rPr>
        <w:t>thực</w:t>
      </w:r>
      <w:proofErr w:type="spellEnd"/>
      <w:r>
        <w:rPr>
          <w:rFonts w:eastAsia="Times New Roman"/>
          <w:color w:val="000000" w:themeColor="text1"/>
        </w:rPr>
        <w:t xml:space="preserve"> </w:t>
      </w:r>
      <w:proofErr w:type="spellStart"/>
      <w:r>
        <w:rPr>
          <w:rFonts w:eastAsia="Times New Roman"/>
          <w:color w:val="000000" w:themeColor="text1"/>
        </w:rPr>
        <w:t>hiện</w:t>
      </w:r>
      <w:proofErr w:type="spellEnd"/>
      <w:r>
        <w:rPr>
          <w:rFonts w:eastAsia="Times New Roman"/>
          <w:color w:val="000000" w:themeColor="text1"/>
        </w:rPr>
        <w:t xml:space="preserve"> </w:t>
      </w:r>
      <w:proofErr w:type="spellStart"/>
      <w:r>
        <w:rPr>
          <w:rFonts w:eastAsia="Times New Roman"/>
          <w:color w:val="000000" w:themeColor="text1"/>
        </w:rPr>
        <w:t>thông</w:t>
      </w:r>
      <w:proofErr w:type="spellEnd"/>
      <w:r>
        <w:rPr>
          <w:rFonts w:eastAsia="Times New Roman"/>
          <w:color w:val="000000" w:themeColor="text1"/>
        </w:rPr>
        <w:t xml:space="preserve"> </w:t>
      </w:r>
      <w:proofErr w:type="spellStart"/>
      <w:r>
        <w:rPr>
          <w:rFonts w:eastAsia="Times New Roman"/>
          <w:color w:val="000000" w:themeColor="text1"/>
        </w:rPr>
        <w:t>báo</w:t>
      </w:r>
      <w:proofErr w:type="spellEnd"/>
      <w:r>
        <w:rPr>
          <w:rFonts w:eastAsia="Times New Roman"/>
          <w:color w:val="000000" w:themeColor="text1"/>
        </w:rPr>
        <w:t xml:space="preserve"> </w:t>
      </w:r>
      <w:proofErr w:type="spellStart"/>
      <w:r>
        <w:rPr>
          <w:rFonts w:eastAsia="Times New Roman"/>
          <w:color w:val="000000" w:themeColor="text1"/>
        </w:rPr>
        <w:t>bật</w:t>
      </w:r>
      <w:proofErr w:type="spellEnd"/>
      <w:r>
        <w:rPr>
          <w:rFonts w:eastAsia="Times New Roman"/>
          <w:color w:val="000000" w:themeColor="text1"/>
        </w:rPr>
        <w:t xml:space="preserve"> </w:t>
      </w:r>
      <w:proofErr w:type="spellStart"/>
      <w:r>
        <w:rPr>
          <w:rFonts w:eastAsia="Times New Roman"/>
          <w:color w:val="000000" w:themeColor="text1"/>
        </w:rPr>
        <w:t>tắt</w:t>
      </w:r>
      <w:proofErr w:type="spellEnd"/>
      <w:r>
        <w:rPr>
          <w:rFonts w:eastAsia="Times New Roman"/>
          <w:color w:val="000000" w:themeColor="text1"/>
        </w:rPr>
        <w:t xml:space="preserve"> </w:t>
      </w:r>
      <w:proofErr w:type="spellStart"/>
      <w:r>
        <w:rPr>
          <w:rFonts w:eastAsia="Times New Roman"/>
          <w:color w:val="000000" w:themeColor="text1"/>
        </w:rPr>
        <w:t>từ</w:t>
      </w:r>
      <w:proofErr w:type="spellEnd"/>
      <w:r>
        <w:rPr>
          <w:rFonts w:eastAsia="Times New Roman"/>
          <w:color w:val="000000" w:themeColor="text1"/>
        </w:rPr>
        <w:t xml:space="preserve"> Blynk, </w:t>
      </w:r>
      <w:proofErr w:type="spellStart"/>
      <w:r w:rsidR="003C6E94">
        <w:rPr>
          <w:rFonts w:eastAsia="Times New Roman"/>
          <w:color w:val="000000" w:themeColor="text1"/>
        </w:rPr>
        <w:t>điều</w:t>
      </w:r>
      <w:proofErr w:type="spellEnd"/>
      <w:r w:rsidR="003C6E94">
        <w:rPr>
          <w:rFonts w:eastAsia="Times New Roman"/>
          <w:color w:val="000000" w:themeColor="text1"/>
        </w:rPr>
        <w:t xml:space="preserve"> </w:t>
      </w:r>
      <w:proofErr w:type="spellStart"/>
      <w:r w:rsidR="003C6E94">
        <w:rPr>
          <w:rFonts w:eastAsia="Times New Roman"/>
          <w:color w:val="000000" w:themeColor="text1"/>
        </w:rPr>
        <w:t>chỉnh</w:t>
      </w:r>
      <w:proofErr w:type="spellEnd"/>
      <w:r w:rsidR="003C6E94">
        <w:rPr>
          <w:rFonts w:eastAsia="Times New Roman"/>
          <w:color w:val="000000" w:themeColor="text1"/>
        </w:rPr>
        <w:t xml:space="preserve"> </w:t>
      </w:r>
      <w:proofErr w:type="spellStart"/>
      <w:r w:rsidR="003C6E94">
        <w:rPr>
          <w:rFonts w:eastAsia="Times New Roman"/>
          <w:color w:val="000000" w:themeColor="text1"/>
        </w:rPr>
        <w:t>tốc</w:t>
      </w:r>
      <w:proofErr w:type="spellEnd"/>
      <w:r w:rsidR="003C6E94">
        <w:rPr>
          <w:rFonts w:eastAsia="Times New Roman"/>
          <w:color w:val="000000" w:themeColor="text1"/>
        </w:rPr>
        <w:t xml:space="preserve"> </w:t>
      </w:r>
      <w:proofErr w:type="spellStart"/>
      <w:r w:rsidR="003C6E94">
        <w:rPr>
          <w:rFonts w:eastAsia="Times New Roman"/>
          <w:color w:val="000000" w:themeColor="text1"/>
        </w:rPr>
        <w:t>độ</w:t>
      </w:r>
      <w:proofErr w:type="spellEnd"/>
      <w:r w:rsidR="003C6E94">
        <w:rPr>
          <w:rFonts w:eastAsia="Times New Roman"/>
          <w:color w:val="000000" w:themeColor="text1"/>
        </w:rPr>
        <w:t xml:space="preserve"> </w:t>
      </w:r>
      <w:proofErr w:type="spellStart"/>
      <w:r w:rsidR="00A66AE0">
        <w:rPr>
          <w:rFonts w:eastAsia="Times New Roman"/>
          <w:color w:val="000000" w:themeColor="text1"/>
        </w:rPr>
        <w:t>và</w:t>
      </w:r>
      <w:proofErr w:type="spellEnd"/>
      <w:r w:rsidR="00A66AE0">
        <w:rPr>
          <w:rFonts w:eastAsia="Times New Roman"/>
          <w:color w:val="000000" w:themeColor="text1"/>
        </w:rPr>
        <w:t xml:space="preserve"> </w:t>
      </w:r>
      <w:proofErr w:type="spellStart"/>
      <w:r w:rsidR="00A66AE0">
        <w:rPr>
          <w:rFonts w:eastAsia="Times New Roman"/>
          <w:color w:val="000000" w:themeColor="text1"/>
        </w:rPr>
        <w:t>vị</w:t>
      </w:r>
      <w:proofErr w:type="spellEnd"/>
      <w:r w:rsidR="00A66AE0">
        <w:rPr>
          <w:rFonts w:eastAsia="Times New Roman"/>
          <w:color w:val="000000" w:themeColor="text1"/>
        </w:rPr>
        <w:t xml:space="preserve"> </w:t>
      </w:r>
      <w:proofErr w:type="spellStart"/>
      <w:r w:rsidR="00A66AE0">
        <w:rPr>
          <w:rFonts w:eastAsia="Times New Roman"/>
          <w:color w:val="000000" w:themeColor="text1"/>
        </w:rPr>
        <w:t>trí</w:t>
      </w:r>
      <w:proofErr w:type="spellEnd"/>
      <w:r w:rsidR="00A66AE0">
        <w:rPr>
          <w:rFonts w:eastAsia="Times New Roman"/>
          <w:color w:val="000000" w:themeColor="text1"/>
        </w:rPr>
        <w:t xml:space="preserve"> </w:t>
      </w:r>
      <w:proofErr w:type="spellStart"/>
      <w:r w:rsidR="00A66AE0">
        <w:rPr>
          <w:rFonts w:eastAsia="Times New Roman"/>
          <w:color w:val="000000" w:themeColor="text1"/>
        </w:rPr>
        <w:t>dừng</w:t>
      </w:r>
      <w:proofErr w:type="spellEnd"/>
      <w:r w:rsidR="00A66AE0">
        <w:rPr>
          <w:rFonts w:eastAsia="Times New Roman"/>
          <w:color w:val="000000" w:themeColor="text1"/>
        </w:rPr>
        <w:t xml:space="preserve"> </w:t>
      </w:r>
      <w:proofErr w:type="spellStart"/>
      <w:r w:rsidR="00A66AE0">
        <w:rPr>
          <w:rFonts w:eastAsia="Times New Roman"/>
          <w:color w:val="000000" w:themeColor="text1"/>
        </w:rPr>
        <w:t>thông</w:t>
      </w:r>
      <w:proofErr w:type="spellEnd"/>
      <w:r w:rsidR="00A66AE0">
        <w:rPr>
          <w:rFonts w:eastAsia="Times New Roman"/>
          <w:color w:val="000000" w:themeColor="text1"/>
        </w:rPr>
        <w:t xml:space="preserve"> qua </w:t>
      </w:r>
      <w:r w:rsidR="00160DE1">
        <w:rPr>
          <w:rFonts w:eastAsia="Times New Roman"/>
          <w:color w:val="000000" w:themeColor="text1"/>
        </w:rPr>
        <w:t>app Blynk</w:t>
      </w:r>
      <w:r w:rsidR="005F4D03">
        <w:rPr>
          <w:rFonts w:eastAsia="Times New Roman"/>
          <w:color w:val="000000" w:themeColor="text1"/>
        </w:rPr>
        <w:t>.</w:t>
      </w:r>
    </w:p>
    <w:p w14:paraId="2E249194" w14:textId="77777777" w:rsidR="00AE1E52" w:rsidRDefault="00AE1E52" w:rsidP="00AE1E52">
      <w:r>
        <w:rPr>
          <w:rFonts w:eastAsiaTheme="minorEastAsia"/>
        </w:rPr>
        <w:t xml:space="preserve">Trong </w:t>
      </w:r>
      <w:proofErr w:type="spellStart"/>
      <w:r>
        <w:rPr>
          <w:rFonts w:eastAsiaTheme="minorEastAsia"/>
        </w:rPr>
        <w:t>các</w:t>
      </w:r>
      <w:proofErr w:type="spellEnd"/>
      <w:r>
        <w:rPr>
          <w:rFonts w:eastAsiaTheme="minorEastAsia"/>
        </w:rPr>
        <w:t xml:space="preserve"> </w:t>
      </w:r>
      <w:proofErr w:type="spellStart"/>
      <w:r>
        <w:rPr>
          <w:rFonts w:eastAsiaTheme="minorEastAsia"/>
        </w:rPr>
        <w:t>môi</w:t>
      </w:r>
      <w:proofErr w:type="spellEnd"/>
      <w:r>
        <w:rPr>
          <w:rFonts w:eastAsiaTheme="minorEastAsia"/>
        </w:rPr>
        <w:t xml:space="preserve"> </w:t>
      </w:r>
      <w:proofErr w:type="spellStart"/>
      <w:r>
        <w:rPr>
          <w:rFonts w:eastAsiaTheme="minorEastAsia"/>
        </w:rPr>
        <w:t>trường</w:t>
      </w:r>
      <w:proofErr w:type="spellEnd"/>
      <w:r>
        <w:rPr>
          <w:rFonts w:eastAsiaTheme="minorEastAsia"/>
        </w:rPr>
        <w:t xml:space="preserve"> </w:t>
      </w:r>
      <w:proofErr w:type="spellStart"/>
      <w:r>
        <w:rPr>
          <w:rFonts w:eastAsiaTheme="minorEastAsia"/>
        </w:rPr>
        <w:t>ánh</w:t>
      </w:r>
      <w:proofErr w:type="spellEnd"/>
      <w:r>
        <w:rPr>
          <w:rFonts w:eastAsiaTheme="minorEastAsia"/>
        </w:rPr>
        <w:t xml:space="preserve"> </w:t>
      </w:r>
      <w:proofErr w:type="spellStart"/>
      <w:r>
        <w:rPr>
          <w:rFonts w:eastAsiaTheme="minorEastAsia"/>
        </w:rPr>
        <w:t>sáng</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độ</w:t>
      </w:r>
      <w:proofErr w:type="spellEnd"/>
      <w:r>
        <w:rPr>
          <w:rFonts w:eastAsiaTheme="minorEastAsia"/>
        </w:rPr>
        <w:t xml:space="preserve"> </w:t>
      </w:r>
      <w:proofErr w:type="spellStart"/>
      <w:r>
        <w:rPr>
          <w:rFonts w:eastAsiaTheme="minorEastAsia"/>
        </w:rPr>
        <w:t>tương</w:t>
      </w:r>
      <w:proofErr w:type="spellEnd"/>
      <w:r>
        <w:rPr>
          <w:rFonts w:eastAsiaTheme="minorEastAsia"/>
        </w:rPr>
        <w:t xml:space="preserve"> </w:t>
      </w:r>
      <w:proofErr w:type="spellStart"/>
      <w:r>
        <w:rPr>
          <w:rFonts w:eastAsiaTheme="minorEastAsia"/>
        </w:rPr>
        <w:t>phản</w:t>
      </w:r>
      <w:proofErr w:type="spellEnd"/>
      <w:r>
        <w:rPr>
          <w:rFonts w:eastAsiaTheme="minorEastAsia"/>
        </w:rPr>
        <w:t xml:space="preserve"> </w:t>
      </w:r>
      <w:proofErr w:type="spellStart"/>
      <w:r>
        <w:rPr>
          <w:rFonts w:eastAsiaTheme="minorEastAsia"/>
        </w:rPr>
        <w:t>màu</w:t>
      </w:r>
      <w:proofErr w:type="spellEnd"/>
      <w:r>
        <w:rPr>
          <w:rFonts w:eastAsiaTheme="minorEastAsia"/>
        </w:rPr>
        <w:t xml:space="preserve"> </w:t>
      </w:r>
      <w:proofErr w:type="spellStart"/>
      <w:r>
        <w:rPr>
          <w:rFonts w:eastAsiaTheme="minorEastAsia"/>
        </w:rPr>
        <w:t>sắc</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đi</w:t>
      </w:r>
      <w:proofErr w:type="spellEnd"/>
      <w:r>
        <w:rPr>
          <w:rFonts w:eastAsiaTheme="minorEastAsia"/>
        </w:rPr>
        <w:t xml:space="preserve"> </w:t>
      </w:r>
      <w:proofErr w:type="spellStart"/>
      <w:r>
        <w:rPr>
          <w:rFonts w:eastAsiaTheme="minorEastAsia"/>
        </w:rPr>
        <w:t>khác</w:t>
      </w:r>
      <w:proofErr w:type="spellEnd"/>
      <w:r>
        <w:rPr>
          <w:rFonts w:eastAsiaTheme="minorEastAsia"/>
        </w:rPr>
        <w:t xml:space="preserve"> </w:t>
      </w:r>
      <w:proofErr w:type="spellStart"/>
      <w:r>
        <w:rPr>
          <w:rFonts w:eastAsiaTheme="minorEastAsia"/>
        </w:rPr>
        <w:t>nhau</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w:t>
      </w:r>
      <w:proofErr w:type="spellStart"/>
      <w:r>
        <w:rPr>
          <w:rFonts w:eastAsiaTheme="minorEastAsia"/>
        </w:rPr>
        <w:t>vẫn</w:t>
      </w:r>
      <w:proofErr w:type="spellEnd"/>
      <w:r>
        <w:rPr>
          <w:rFonts w:eastAsiaTheme="minorEastAsia"/>
        </w:rPr>
        <w:t xml:space="preserve"> </w:t>
      </w:r>
      <w:proofErr w:type="spellStart"/>
      <w:r>
        <w:rPr>
          <w:rFonts w:eastAsiaTheme="minorEastAsia"/>
        </w:rPr>
        <w:t>đáp</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yêu</w:t>
      </w:r>
      <w:proofErr w:type="spellEnd"/>
      <w:r>
        <w:rPr>
          <w:rFonts w:eastAsiaTheme="minorEastAsia"/>
        </w:rPr>
        <w:t xml:space="preserve"> </w:t>
      </w:r>
      <w:proofErr w:type="spellStart"/>
      <w:r>
        <w:rPr>
          <w:rFonts w:eastAsiaTheme="minorEastAsia"/>
        </w:rPr>
        <w:t>cầu</w:t>
      </w:r>
      <w:proofErr w:type="spellEnd"/>
      <w:r>
        <w:rPr>
          <w:rFonts w:eastAsiaTheme="minorEastAsia"/>
        </w:rPr>
        <w:t xml:space="preserve"> </w:t>
      </w:r>
      <w:proofErr w:type="spellStart"/>
      <w:r>
        <w:rPr>
          <w:rFonts w:eastAsiaTheme="minorEastAsia"/>
        </w:rPr>
        <w:t>chức</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nêu</w:t>
      </w:r>
      <w:proofErr w:type="spellEnd"/>
      <w:r>
        <w:rPr>
          <w:rFonts w:eastAsiaTheme="minorEastAsia"/>
        </w:rPr>
        <w:t xml:space="preserve"> </w:t>
      </w:r>
      <w:proofErr w:type="spellStart"/>
      <w:r>
        <w:rPr>
          <w:rFonts w:eastAsiaTheme="minorEastAsia"/>
        </w:rPr>
        <w:t>trên</w:t>
      </w:r>
      <w:proofErr w:type="spellEnd"/>
      <w:r>
        <w:rPr>
          <w:rFonts w:eastAsiaTheme="minorEastAsia"/>
        </w:rPr>
        <w:t>.</w:t>
      </w:r>
    </w:p>
    <w:p w14:paraId="1EAF679E" w14:textId="05DEE766" w:rsidR="00F37920" w:rsidRDefault="00F37920" w:rsidP="00F37920">
      <w:pPr>
        <w:pStyle w:val="u3"/>
      </w:pPr>
      <w:bookmarkStart w:id="46" w:name="_Toc77285372"/>
      <w:bookmarkStart w:id="47" w:name="_Toc78552224"/>
      <w:proofErr w:type="spellStart"/>
      <w:r>
        <w:t>Chỉ</w:t>
      </w:r>
      <w:proofErr w:type="spellEnd"/>
      <w:r>
        <w:t xml:space="preserve"> </w:t>
      </w:r>
      <w:proofErr w:type="spellStart"/>
      <w:r>
        <w:t>tiêu</w:t>
      </w:r>
      <w:proofErr w:type="spellEnd"/>
      <w:r>
        <w:t xml:space="preserve"> phi </w:t>
      </w:r>
      <w:proofErr w:type="spellStart"/>
      <w:r>
        <w:t>chức</w:t>
      </w:r>
      <w:proofErr w:type="spellEnd"/>
      <w:r>
        <w:t xml:space="preserve"> </w:t>
      </w:r>
      <w:proofErr w:type="spellStart"/>
      <w:r>
        <w:t>năng</w:t>
      </w:r>
      <w:bookmarkEnd w:id="46"/>
      <w:bookmarkEnd w:id="47"/>
      <w:proofErr w:type="spellEnd"/>
    </w:p>
    <w:p w14:paraId="5F94AE26" w14:textId="3FFE20B3" w:rsidR="00AE1E52" w:rsidRDefault="00AE1E52" w:rsidP="000701B9">
      <w:pPr>
        <w:pStyle w:val="oancuaDanhsach"/>
        <w:numPr>
          <w:ilvl w:val="0"/>
          <w:numId w:val="23"/>
        </w:numPr>
        <w:ind w:firstLine="0"/>
      </w:pPr>
      <w:proofErr w:type="spellStart"/>
      <w:r w:rsidRPr="00B65266">
        <w:rPr>
          <w:b/>
          <w:bCs/>
        </w:rPr>
        <w:t>Năng</w:t>
      </w:r>
      <w:proofErr w:type="spellEnd"/>
      <w:r w:rsidRPr="00B65266">
        <w:rPr>
          <w:b/>
          <w:bCs/>
        </w:rPr>
        <w:t xml:space="preserve"> </w:t>
      </w:r>
      <w:proofErr w:type="spellStart"/>
      <w:r w:rsidRPr="00B65266">
        <w:rPr>
          <w:b/>
          <w:bCs/>
        </w:rPr>
        <w:t>lượng</w:t>
      </w:r>
      <w:proofErr w:type="spellEnd"/>
      <w:r w:rsidR="00B65266" w:rsidRPr="00B65266">
        <w:rPr>
          <w:b/>
          <w:bCs/>
        </w:rPr>
        <w:t xml:space="preserve">: </w:t>
      </w:r>
      <w:r w:rsidR="00232075">
        <w:t xml:space="preserve">Xe </w:t>
      </w:r>
      <w:proofErr w:type="spellStart"/>
      <w:r w:rsidR="00232075">
        <w:t>tiêu</w:t>
      </w:r>
      <w:proofErr w:type="spellEnd"/>
      <w:r w:rsidR="00232075">
        <w:t xml:space="preserve"> </w:t>
      </w:r>
      <w:proofErr w:type="spellStart"/>
      <w:r w:rsidR="00232075">
        <w:t>thụ</w:t>
      </w:r>
      <w:proofErr w:type="spellEnd"/>
      <w:r w:rsidR="00232075">
        <w:t xml:space="preserve"> </w:t>
      </w:r>
      <w:proofErr w:type="spellStart"/>
      <w:r w:rsidR="00232075">
        <w:t>công</w:t>
      </w:r>
      <w:proofErr w:type="spellEnd"/>
      <w:r w:rsidR="00232075">
        <w:t xml:space="preserve"> </w:t>
      </w:r>
      <w:proofErr w:type="spellStart"/>
      <w:r w:rsidR="00232075">
        <w:t>suất</w:t>
      </w:r>
      <w:proofErr w:type="spellEnd"/>
      <w:r w:rsidR="00232075">
        <w:t xml:space="preserve"> </w:t>
      </w:r>
      <w:proofErr w:type="spellStart"/>
      <w:r w:rsidR="00232075">
        <w:t>không</w:t>
      </w:r>
      <w:proofErr w:type="spellEnd"/>
      <w:r w:rsidR="00232075">
        <w:t xml:space="preserve"> </w:t>
      </w:r>
      <w:proofErr w:type="spellStart"/>
      <w:r w:rsidR="00232075">
        <w:t>quá</w:t>
      </w:r>
      <w:proofErr w:type="spellEnd"/>
      <w:r w:rsidR="00232075">
        <w:t xml:space="preserve"> 15W</w:t>
      </w:r>
      <w:r>
        <w:t xml:space="preserve"> </w:t>
      </w:r>
    </w:p>
    <w:p w14:paraId="01E92172" w14:textId="2EE5A3C8" w:rsidR="00AE1E52" w:rsidRPr="00B65266" w:rsidRDefault="00AE1E52" w:rsidP="000701B9">
      <w:pPr>
        <w:pStyle w:val="oancuaDanhsach"/>
        <w:numPr>
          <w:ilvl w:val="0"/>
          <w:numId w:val="23"/>
        </w:numPr>
        <w:rPr>
          <w:rFonts w:eastAsia="Times New Roman"/>
          <w:color w:val="000000" w:themeColor="text1"/>
        </w:rPr>
      </w:pPr>
      <w:proofErr w:type="spellStart"/>
      <w:r w:rsidRPr="00B65266">
        <w:rPr>
          <w:b/>
          <w:bCs/>
        </w:rPr>
        <w:lastRenderedPageBreak/>
        <w:t>Ngoại</w:t>
      </w:r>
      <w:proofErr w:type="spellEnd"/>
      <w:r w:rsidRPr="00B65266">
        <w:rPr>
          <w:b/>
          <w:bCs/>
        </w:rPr>
        <w:t xml:space="preserve"> </w:t>
      </w:r>
      <w:proofErr w:type="spellStart"/>
      <w:r w:rsidRPr="00B65266">
        <w:rPr>
          <w:b/>
          <w:bCs/>
        </w:rPr>
        <w:t>quan</w:t>
      </w:r>
      <w:proofErr w:type="spellEnd"/>
      <w:r w:rsidR="00B65266" w:rsidRPr="00B65266">
        <w:rPr>
          <w:b/>
          <w:bCs/>
        </w:rPr>
        <w:t xml:space="preserve">: </w:t>
      </w:r>
      <w:proofErr w:type="spellStart"/>
      <w:r>
        <w:t>Trọng</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tối</w:t>
      </w:r>
      <w:proofErr w:type="spellEnd"/>
      <w:r>
        <w:t xml:space="preserve"> </w:t>
      </w:r>
      <w:proofErr w:type="spellStart"/>
      <w:r>
        <w:t>đa</w:t>
      </w:r>
      <w:proofErr w:type="spellEnd"/>
      <w:r>
        <w:t xml:space="preserve"> </w:t>
      </w:r>
      <w:proofErr w:type="spellStart"/>
      <w:r>
        <w:t>là</w:t>
      </w:r>
      <w:proofErr w:type="spellEnd"/>
      <w:r>
        <w:t xml:space="preserve"> 1 kg </w:t>
      </w: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tối</w:t>
      </w:r>
      <w:proofErr w:type="spellEnd"/>
      <w:r>
        <w:t xml:space="preserve"> </w:t>
      </w:r>
      <w:proofErr w:type="spellStart"/>
      <w:r>
        <w:t>đa</w:t>
      </w:r>
      <w:proofErr w:type="spellEnd"/>
      <w:r>
        <w:t xml:space="preserve"> </w:t>
      </w:r>
      <w:r w:rsidRPr="00B65266">
        <w:rPr>
          <w:rFonts w:eastAsia="Times New Roman"/>
          <w:color w:val="000000" w:themeColor="text1"/>
        </w:rPr>
        <w:t>(</w:t>
      </w:r>
      <w:proofErr w:type="spellStart"/>
      <w:r w:rsidRPr="00B65266">
        <w:rPr>
          <w:rFonts w:eastAsia="Times New Roman"/>
          <w:color w:val="000000" w:themeColor="text1"/>
        </w:rPr>
        <w:t>dài</w:t>
      </w:r>
      <w:proofErr w:type="spellEnd"/>
      <w:r w:rsidRPr="00B65266">
        <w:rPr>
          <w:rFonts w:eastAsia="Times New Roman"/>
          <w:color w:val="000000" w:themeColor="text1"/>
        </w:rPr>
        <w:t xml:space="preserve"> x </w:t>
      </w:r>
      <w:proofErr w:type="spellStart"/>
      <w:r w:rsidRPr="00B65266">
        <w:rPr>
          <w:rFonts w:eastAsia="Times New Roman"/>
          <w:color w:val="000000" w:themeColor="text1"/>
        </w:rPr>
        <w:t>rộng</w:t>
      </w:r>
      <w:proofErr w:type="spellEnd"/>
      <w:r w:rsidRPr="00B65266">
        <w:rPr>
          <w:rFonts w:eastAsia="Times New Roman"/>
          <w:color w:val="000000" w:themeColor="text1"/>
        </w:rPr>
        <w:t xml:space="preserve"> x </w:t>
      </w:r>
      <w:proofErr w:type="spellStart"/>
      <w:r w:rsidRPr="00B65266">
        <w:rPr>
          <w:rFonts w:eastAsia="Times New Roman"/>
          <w:color w:val="000000" w:themeColor="text1"/>
        </w:rPr>
        <w:t>cao</w:t>
      </w:r>
      <w:proofErr w:type="spellEnd"/>
      <w:r w:rsidRPr="00B65266">
        <w:rPr>
          <w:rFonts w:eastAsia="Times New Roman"/>
          <w:color w:val="000000" w:themeColor="text1"/>
        </w:rPr>
        <w:t xml:space="preserve">): </w:t>
      </w:r>
      <w:r w:rsidR="00EB7240" w:rsidRPr="00B65266">
        <w:rPr>
          <w:rFonts w:eastAsia="Times New Roman"/>
          <w:color w:val="000000" w:themeColor="text1"/>
        </w:rPr>
        <w:t>25</w:t>
      </w:r>
      <w:r w:rsidRPr="00B65266">
        <w:rPr>
          <w:rFonts w:eastAsia="Times New Roman"/>
          <w:color w:val="000000" w:themeColor="text1"/>
        </w:rPr>
        <w:t xml:space="preserve">0mm x 200mm x 100mm, </w:t>
      </w:r>
      <w:proofErr w:type="spellStart"/>
      <w:r w:rsidRPr="00B65266">
        <w:rPr>
          <w:rFonts w:eastAsia="Times New Roman"/>
          <w:color w:val="000000" w:themeColor="text1"/>
        </w:rPr>
        <w:t>độ</w:t>
      </w:r>
      <w:proofErr w:type="spellEnd"/>
      <w:r w:rsidRPr="00B65266">
        <w:rPr>
          <w:rFonts w:eastAsia="Times New Roman"/>
          <w:color w:val="000000" w:themeColor="text1"/>
        </w:rPr>
        <w:t xml:space="preserve"> </w:t>
      </w:r>
      <w:proofErr w:type="spellStart"/>
      <w:r w:rsidRPr="00B65266">
        <w:rPr>
          <w:rFonts w:eastAsia="Times New Roman"/>
          <w:color w:val="000000" w:themeColor="text1"/>
        </w:rPr>
        <w:t>chịu</w:t>
      </w:r>
      <w:proofErr w:type="spellEnd"/>
      <w:r w:rsidRPr="00B65266">
        <w:rPr>
          <w:rFonts w:eastAsia="Times New Roman"/>
          <w:color w:val="000000" w:themeColor="text1"/>
        </w:rPr>
        <w:t xml:space="preserve"> </w:t>
      </w:r>
      <w:proofErr w:type="spellStart"/>
      <w:r w:rsidRPr="00B65266">
        <w:rPr>
          <w:rFonts w:eastAsia="Times New Roman"/>
          <w:color w:val="000000" w:themeColor="text1"/>
        </w:rPr>
        <w:t>lực</w:t>
      </w:r>
      <w:proofErr w:type="spellEnd"/>
      <w:r w:rsidRPr="00B65266">
        <w:rPr>
          <w:rFonts w:eastAsia="Times New Roman"/>
          <w:color w:val="000000" w:themeColor="text1"/>
        </w:rPr>
        <w:t xml:space="preserve"> </w:t>
      </w:r>
      <w:proofErr w:type="spellStart"/>
      <w:r w:rsidRPr="00B65266">
        <w:rPr>
          <w:rFonts w:eastAsia="Times New Roman"/>
          <w:color w:val="000000" w:themeColor="text1"/>
        </w:rPr>
        <w:t>tối</w:t>
      </w:r>
      <w:proofErr w:type="spellEnd"/>
      <w:r w:rsidRPr="00B65266">
        <w:rPr>
          <w:rFonts w:eastAsia="Times New Roman"/>
          <w:color w:val="000000" w:themeColor="text1"/>
        </w:rPr>
        <w:t xml:space="preserve"> </w:t>
      </w:r>
      <w:proofErr w:type="spellStart"/>
      <w:r w:rsidRPr="00B65266">
        <w:rPr>
          <w:rFonts w:eastAsia="Times New Roman"/>
          <w:color w:val="000000" w:themeColor="text1"/>
        </w:rPr>
        <w:t>đa</w:t>
      </w:r>
      <w:proofErr w:type="spellEnd"/>
      <w:r w:rsidRPr="00B65266">
        <w:rPr>
          <w:rFonts w:eastAsia="Times New Roman"/>
          <w:color w:val="000000" w:themeColor="text1"/>
        </w:rPr>
        <w:t xml:space="preserve"> </w:t>
      </w:r>
      <w:proofErr w:type="spellStart"/>
      <w:r w:rsidRPr="00B65266">
        <w:rPr>
          <w:rFonts w:eastAsia="Times New Roman"/>
          <w:color w:val="000000" w:themeColor="text1"/>
        </w:rPr>
        <w:t>là</w:t>
      </w:r>
      <w:proofErr w:type="spellEnd"/>
      <w:r w:rsidRPr="00B65266">
        <w:rPr>
          <w:rFonts w:eastAsia="Times New Roman"/>
          <w:color w:val="000000" w:themeColor="text1"/>
        </w:rPr>
        <w:t xml:space="preserve"> </w:t>
      </w:r>
      <w:r w:rsidR="00EB7240" w:rsidRPr="00B65266">
        <w:rPr>
          <w:rFonts w:eastAsia="Times New Roman"/>
          <w:color w:val="000000" w:themeColor="text1"/>
        </w:rPr>
        <w:t>2</w:t>
      </w:r>
      <w:r w:rsidRPr="00B65266">
        <w:rPr>
          <w:rFonts w:eastAsia="Times New Roman"/>
          <w:color w:val="000000" w:themeColor="text1"/>
        </w:rPr>
        <w:t>0N.</w:t>
      </w:r>
      <w:r w:rsidR="006F1437" w:rsidRPr="00B65266">
        <w:rPr>
          <w:rFonts w:eastAsia="Times New Roman"/>
          <w:color w:val="000000" w:themeColor="text1"/>
        </w:rPr>
        <w:t xml:space="preserve"> </w:t>
      </w:r>
      <w:r w:rsidR="00C73152" w:rsidRPr="00B65266">
        <w:rPr>
          <w:rFonts w:eastAsia="Times New Roman"/>
          <w:color w:val="000000" w:themeColor="text1"/>
        </w:rPr>
        <w:t xml:space="preserve">Khung </w:t>
      </w:r>
      <w:proofErr w:type="spellStart"/>
      <w:r w:rsidR="00C73152" w:rsidRPr="00B65266">
        <w:rPr>
          <w:rFonts w:eastAsia="Times New Roman"/>
          <w:color w:val="000000" w:themeColor="text1"/>
        </w:rPr>
        <w:t>x</w:t>
      </w:r>
      <w:r w:rsidRPr="00B65266">
        <w:rPr>
          <w:rFonts w:eastAsia="Times New Roman"/>
          <w:color w:val="000000" w:themeColor="text1"/>
        </w:rPr>
        <w:t>e</w:t>
      </w:r>
      <w:proofErr w:type="spellEnd"/>
      <w:r w:rsidRPr="00B65266">
        <w:rPr>
          <w:rFonts w:eastAsia="Times New Roman"/>
          <w:color w:val="000000" w:themeColor="text1"/>
        </w:rPr>
        <w:t xml:space="preserve"> </w:t>
      </w:r>
      <w:proofErr w:type="spellStart"/>
      <w:r w:rsidRPr="00B65266">
        <w:rPr>
          <w:rFonts w:eastAsia="Times New Roman"/>
          <w:color w:val="000000" w:themeColor="text1"/>
        </w:rPr>
        <w:t>sử</w:t>
      </w:r>
      <w:proofErr w:type="spellEnd"/>
      <w:r w:rsidRPr="00B65266">
        <w:rPr>
          <w:rFonts w:eastAsia="Times New Roman"/>
          <w:color w:val="000000" w:themeColor="text1"/>
        </w:rPr>
        <w:t xml:space="preserve"> </w:t>
      </w:r>
      <w:proofErr w:type="spellStart"/>
      <w:r w:rsidRPr="00B65266">
        <w:rPr>
          <w:rFonts w:eastAsia="Times New Roman"/>
          <w:color w:val="000000" w:themeColor="text1"/>
        </w:rPr>
        <w:t>dụng</w:t>
      </w:r>
      <w:proofErr w:type="spellEnd"/>
      <w:r w:rsidRPr="00B65266">
        <w:rPr>
          <w:rFonts w:eastAsia="Times New Roman"/>
          <w:color w:val="000000" w:themeColor="text1"/>
        </w:rPr>
        <w:t xml:space="preserve"> </w:t>
      </w:r>
      <w:proofErr w:type="spellStart"/>
      <w:r>
        <w:t>vật</w:t>
      </w:r>
      <w:proofErr w:type="spellEnd"/>
      <w:r>
        <w:t xml:space="preserve"> </w:t>
      </w:r>
      <w:proofErr w:type="spellStart"/>
      <w:r>
        <w:t>liệu</w:t>
      </w:r>
      <w:proofErr w:type="spellEnd"/>
      <w:r w:rsidR="00C73152">
        <w:t xml:space="preserve"> mica </w:t>
      </w:r>
      <w:proofErr w:type="spellStart"/>
      <w:r w:rsidR="00C73152">
        <w:t>trong</w:t>
      </w:r>
      <w:proofErr w:type="spellEnd"/>
      <w:r w:rsidR="00C73152">
        <w:t xml:space="preserve"> </w:t>
      </w:r>
      <w:proofErr w:type="spellStart"/>
      <w:r w:rsidR="00C73152">
        <w:t>suốt</w:t>
      </w:r>
      <w:proofErr w:type="spellEnd"/>
      <w:r w:rsidR="00EB7240">
        <w:t>.</w:t>
      </w:r>
    </w:p>
    <w:p w14:paraId="7AE33B0B" w14:textId="1F425EF4" w:rsidR="00AE1E52" w:rsidRDefault="00AE1E52" w:rsidP="000701B9">
      <w:pPr>
        <w:pStyle w:val="oancuaDanhsach"/>
        <w:numPr>
          <w:ilvl w:val="0"/>
          <w:numId w:val="23"/>
        </w:numPr>
        <w:jc w:val="left"/>
      </w:pPr>
      <w:proofErr w:type="spellStart"/>
      <w:r w:rsidRPr="00B65266">
        <w:rPr>
          <w:b/>
          <w:bCs/>
        </w:rPr>
        <w:t>Môi</w:t>
      </w:r>
      <w:proofErr w:type="spellEnd"/>
      <w:r w:rsidRPr="00B65266">
        <w:rPr>
          <w:b/>
          <w:bCs/>
        </w:rPr>
        <w:t xml:space="preserve"> </w:t>
      </w:r>
      <w:proofErr w:type="spellStart"/>
      <w:r w:rsidRPr="00B65266">
        <w:rPr>
          <w:b/>
          <w:bCs/>
        </w:rPr>
        <w:t>trường</w:t>
      </w:r>
      <w:proofErr w:type="spellEnd"/>
      <w:r w:rsidRPr="00B65266">
        <w:rPr>
          <w:b/>
          <w:bCs/>
        </w:rPr>
        <w:t xml:space="preserve"> </w:t>
      </w:r>
      <w:proofErr w:type="spellStart"/>
      <w:r w:rsidRPr="00B65266">
        <w:rPr>
          <w:b/>
          <w:bCs/>
        </w:rPr>
        <w:t>hoạt</w:t>
      </w:r>
      <w:proofErr w:type="spellEnd"/>
      <w:r w:rsidRPr="00B65266">
        <w:rPr>
          <w:b/>
          <w:bCs/>
        </w:rPr>
        <w:t xml:space="preserve"> </w:t>
      </w:r>
      <w:proofErr w:type="spellStart"/>
      <w:r w:rsidRPr="00B65266">
        <w:rPr>
          <w:b/>
          <w:bCs/>
        </w:rPr>
        <w:t>động</w:t>
      </w:r>
      <w:proofErr w:type="spellEnd"/>
      <w:r w:rsidR="00B65266" w:rsidRPr="00B65266">
        <w:rPr>
          <w:b/>
          <w:bCs/>
        </w:rPr>
        <w:t>:</w:t>
      </w:r>
      <w:r w:rsidR="00B65266">
        <w:rPr>
          <w:b/>
          <w:bCs/>
        </w:rPr>
        <w:t xml:space="preserve"> </w:t>
      </w:r>
      <w:r>
        <w:t xml:space="preserve">Xe di </w:t>
      </w:r>
      <w:proofErr w:type="spellStart"/>
      <w:r>
        <w:t>chuyển</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đạt</w:t>
      </w:r>
      <w:proofErr w:type="spellEnd"/>
      <w:r>
        <w:t xml:space="preserve"> </w:t>
      </w:r>
      <w:proofErr w:type="spellStart"/>
      <w:r>
        <w:t>mức</w:t>
      </w:r>
      <w:proofErr w:type="spellEnd"/>
      <w:r>
        <w:t xml:space="preserve"> </w:t>
      </w:r>
      <w:proofErr w:type="spellStart"/>
      <w:r>
        <w:t>tối</w:t>
      </w:r>
      <w:proofErr w:type="spellEnd"/>
      <w:r>
        <w:t xml:space="preserve"> </w:t>
      </w:r>
      <w:proofErr w:type="spellStart"/>
      <w:r>
        <w:t>đa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có</w:t>
      </w:r>
      <w:proofErr w:type="spellEnd"/>
      <w:r>
        <w:t xml:space="preserve"> </w:t>
      </w:r>
      <w:proofErr w:type="spellStart"/>
      <w:r>
        <w:t>bề</w:t>
      </w:r>
      <w:proofErr w:type="spellEnd"/>
      <w:r>
        <w:t xml:space="preserve"> </w:t>
      </w:r>
      <w:proofErr w:type="spellStart"/>
      <w:r>
        <w:t>mặt</w:t>
      </w:r>
      <w:proofErr w:type="spellEnd"/>
      <w:r>
        <w:t xml:space="preserve"> </w:t>
      </w:r>
      <w:proofErr w:type="spellStart"/>
      <w:r>
        <w:t>bằng</w:t>
      </w:r>
      <w:proofErr w:type="spellEnd"/>
      <w:r>
        <w:t xml:space="preserve"> </w:t>
      </w:r>
      <w:proofErr w:type="spellStart"/>
      <w:r>
        <w:t>phẳng</w:t>
      </w:r>
      <w:proofErr w:type="spellEnd"/>
      <w:r>
        <w:t xml:space="preserve">, </w:t>
      </w:r>
      <w:proofErr w:type="spellStart"/>
      <w:r>
        <w:t>không</w:t>
      </w:r>
      <w:proofErr w:type="spellEnd"/>
      <w:r>
        <w:t xml:space="preserve"> </w:t>
      </w:r>
      <w:proofErr w:type="spellStart"/>
      <w:r>
        <w:t>trơn</w:t>
      </w:r>
      <w:proofErr w:type="spellEnd"/>
      <w:r>
        <w:t xml:space="preserve"> </w:t>
      </w:r>
      <w:proofErr w:type="spellStart"/>
      <w:r>
        <w:t>trượt</w:t>
      </w:r>
      <w:proofErr w:type="spellEnd"/>
      <w:r>
        <w:t xml:space="preserve">, </w:t>
      </w:r>
      <w:proofErr w:type="spellStart"/>
      <w:r>
        <w:t>các</w:t>
      </w:r>
      <w:proofErr w:type="spellEnd"/>
      <w:r>
        <w:t xml:space="preserve"> </w:t>
      </w:r>
      <w:proofErr w:type="spellStart"/>
      <w:r>
        <w:t>vạch</w:t>
      </w:r>
      <w:proofErr w:type="spellEnd"/>
      <w:r>
        <w:t xml:space="preserve"> </w:t>
      </w:r>
      <w:proofErr w:type="spellStart"/>
      <w:r>
        <w:t>kẻ</w:t>
      </w:r>
      <w:proofErr w:type="spellEnd"/>
      <w:r>
        <w:t xml:space="preserve"> </w:t>
      </w:r>
      <w:proofErr w:type="spellStart"/>
      <w:r>
        <w:t>có</w:t>
      </w:r>
      <w:proofErr w:type="spellEnd"/>
      <w:r>
        <w:t xml:space="preserve"> </w:t>
      </w:r>
      <w:proofErr w:type="spellStart"/>
      <w:r>
        <w:t>màu</w:t>
      </w:r>
      <w:proofErr w:type="spellEnd"/>
      <w:r>
        <w:t xml:space="preserve"> </w:t>
      </w:r>
      <w:proofErr w:type="spellStart"/>
      <w:r>
        <w:t>sắc</w:t>
      </w:r>
      <w:proofErr w:type="spellEnd"/>
      <w:r>
        <w:t xml:space="preserve"> </w:t>
      </w:r>
      <w:proofErr w:type="spellStart"/>
      <w:r>
        <w:t>rõ</w:t>
      </w:r>
      <w:proofErr w:type="spellEnd"/>
      <w:r>
        <w:t xml:space="preserve"> </w:t>
      </w:r>
      <w:proofErr w:type="spellStart"/>
      <w:r>
        <w:t>rệt</w:t>
      </w:r>
      <w:proofErr w:type="spellEnd"/>
      <w:r>
        <w:t xml:space="preserve"> so </w:t>
      </w:r>
      <w:proofErr w:type="spellStart"/>
      <w:r>
        <w:t>với</w:t>
      </w:r>
      <w:proofErr w:type="spellEnd"/>
      <w:r>
        <w:t xml:space="preserve"> </w:t>
      </w:r>
      <w:proofErr w:type="spellStart"/>
      <w:r>
        <w:t>đường</w:t>
      </w:r>
      <w:proofErr w:type="spellEnd"/>
      <w:r>
        <w:t xml:space="preserve"> </w:t>
      </w:r>
      <w:proofErr w:type="spellStart"/>
      <w:r>
        <w:t>đi</w:t>
      </w:r>
      <w:proofErr w:type="spellEnd"/>
      <w:r>
        <w:t xml:space="preserve">. Xe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khác</w:t>
      </w:r>
      <w:proofErr w:type="spellEnd"/>
      <w:r>
        <w:t xml:space="preserve"> </w:t>
      </w:r>
      <w:proofErr w:type="spellStart"/>
      <w:r>
        <w:t>nhau</w:t>
      </w:r>
      <w:proofErr w:type="spellEnd"/>
      <w:r>
        <w:t xml:space="preserve">. </w:t>
      </w:r>
    </w:p>
    <w:p w14:paraId="5E98E791" w14:textId="0B448214" w:rsidR="00AE1E52" w:rsidRDefault="00AE1E52" w:rsidP="000701B9">
      <w:pPr>
        <w:pStyle w:val="oancuaDanhsach"/>
        <w:numPr>
          <w:ilvl w:val="0"/>
          <w:numId w:val="23"/>
        </w:numPr>
      </w:pPr>
      <w:proofErr w:type="spellStart"/>
      <w:r w:rsidRPr="00B65266">
        <w:rPr>
          <w:b/>
          <w:bCs/>
        </w:rPr>
        <w:t>Giá</w:t>
      </w:r>
      <w:proofErr w:type="spellEnd"/>
      <w:r w:rsidRPr="00B65266">
        <w:rPr>
          <w:b/>
          <w:bCs/>
        </w:rPr>
        <w:t xml:space="preserve"> </w:t>
      </w:r>
      <w:proofErr w:type="spellStart"/>
      <w:r w:rsidRPr="00B65266">
        <w:rPr>
          <w:b/>
          <w:bCs/>
        </w:rPr>
        <w:t>thành</w:t>
      </w:r>
      <w:proofErr w:type="spellEnd"/>
      <w:r w:rsidR="00B65266" w:rsidRPr="00B65266">
        <w:rPr>
          <w:b/>
          <w:bCs/>
        </w:rPr>
        <w:t xml:space="preserve">: </w:t>
      </w:r>
      <w:proofErr w:type="spellStart"/>
      <w:r>
        <w:t>Giá</w:t>
      </w:r>
      <w:proofErr w:type="spellEnd"/>
      <w:r>
        <w:t xml:space="preserve"> </w:t>
      </w:r>
      <w:proofErr w:type="spellStart"/>
      <w:r>
        <w:t>thành</w:t>
      </w:r>
      <w:proofErr w:type="spellEnd"/>
      <w:r>
        <w:t xml:space="preserve"> </w:t>
      </w:r>
      <w:proofErr w:type="spellStart"/>
      <w:r>
        <w:t>xe</w:t>
      </w:r>
      <w:proofErr w:type="spellEnd"/>
      <w:r>
        <w:t xml:space="preserve"> </w:t>
      </w:r>
      <w:proofErr w:type="spellStart"/>
      <w:r>
        <w:t>không</w:t>
      </w:r>
      <w:proofErr w:type="spellEnd"/>
      <w:r>
        <w:t xml:space="preserve"> </w:t>
      </w:r>
      <w:proofErr w:type="spellStart"/>
      <w:r>
        <w:t>quá</w:t>
      </w:r>
      <w:proofErr w:type="spellEnd"/>
      <w:r>
        <w:t xml:space="preserve"> 500.000 VNĐ. Bảo </w:t>
      </w:r>
      <w:proofErr w:type="spellStart"/>
      <w:r>
        <w:t>hành</w:t>
      </w:r>
      <w:proofErr w:type="spellEnd"/>
      <w:r>
        <w:t xml:space="preserve"> 6 </w:t>
      </w:r>
      <w:proofErr w:type="spellStart"/>
      <w:r>
        <w:t>tháng</w:t>
      </w:r>
      <w:proofErr w:type="spellEnd"/>
      <w:r>
        <w:t xml:space="preserve">. </w:t>
      </w:r>
    </w:p>
    <w:p w14:paraId="535FF7CA" w14:textId="77777777" w:rsidR="00AE1E52" w:rsidRPr="00AE1E52" w:rsidRDefault="00AE1E52" w:rsidP="00AE1E52"/>
    <w:p w14:paraId="35B9D5BF" w14:textId="3549D3C8" w:rsidR="00F37920" w:rsidRDefault="00F37920">
      <w:pPr>
        <w:spacing w:before="0" w:after="200" w:line="276" w:lineRule="auto"/>
        <w:ind w:firstLine="0"/>
        <w:jc w:val="left"/>
      </w:pPr>
      <w:r>
        <w:br w:type="page"/>
      </w:r>
    </w:p>
    <w:p w14:paraId="1C870531" w14:textId="10E89C40" w:rsidR="002B3201" w:rsidRDefault="002B3201" w:rsidP="00F37920">
      <w:pPr>
        <w:pStyle w:val="u1"/>
      </w:pPr>
      <w:bookmarkStart w:id="48" w:name="_Toc77285373"/>
      <w:bookmarkStart w:id="49" w:name="_Toc78552225"/>
      <w:r>
        <w:lastRenderedPageBreak/>
        <w:t>PHƯƠNG ÁN THỰC HIỆN VÀ PHÂN CÔNG NHIỆM VỤ</w:t>
      </w:r>
      <w:bookmarkEnd w:id="48"/>
      <w:bookmarkEnd w:id="49"/>
    </w:p>
    <w:p w14:paraId="5557E0AC" w14:textId="53F4CE3A" w:rsidR="00F37920" w:rsidRDefault="00F37920" w:rsidP="00F37920">
      <w:pPr>
        <w:pStyle w:val="u2"/>
      </w:pPr>
      <w:bookmarkStart w:id="50" w:name="_Toc77285374"/>
      <w:bookmarkStart w:id="51" w:name="_Toc78552226"/>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thống</w:t>
      </w:r>
      <w:bookmarkEnd w:id="50"/>
      <w:bookmarkEnd w:id="51"/>
      <w:proofErr w:type="spellEnd"/>
    </w:p>
    <w:p w14:paraId="719873A4" w14:textId="53B86FB5" w:rsidR="00F37920" w:rsidRDefault="00F37920" w:rsidP="00F37920">
      <w:pPr>
        <w:pStyle w:val="u3"/>
      </w:pPr>
      <w:bookmarkStart w:id="52" w:name="_Toc77285375"/>
      <w:bookmarkStart w:id="53" w:name="_Toc78552227"/>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52"/>
      <w:bookmarkEnd w:id="53"/>
      <w:proofErr w:type="spellEnd"/>
    </w:p>
    <w:p w14:paraId="65A25415" w14:textId="7CBD7E9A" w:rsidR="00B6358C" w:rsidRPr="00B6358C" w:rsidRDefault="000A79D8" w:rsidP="00B6358C">
      <w:r>
        <w:rPr>
          <w:noProof/>
        </w:rPr>
        <w:drawing>
          <wp:anchor distT="0" distB="0" distL="114300" distR="114300" simplePos="0" relativeHeight="251683328" behindDoc="0" locked="0" layoutInCell="1" allowOverlap="1" wp14:anchorId="052190C5" wp14:editId="49276408">
            <wp:simplePos x="0" y="0"/>
            <wp:positionH relativeFrom="page">
              <wp:posOffset>1510030</wp:posOffset>
            </wp:positionH>
            <wp:positionV relativeFrom="paragraph">
              <wp:posOffset>2564130</wp:posOffset>
            </wp:positionV>
            <wp:extent cx="4540885" cy="2273300"/>
            <wp:effectExtent l="0" t="0" r="0" b="0"/>
            <wp:wrapTopAndBottom/>
            <wp:docPr id="22"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40885" cy="2273300"/>
                    </a:xfrm>
                    <a:prstGeom prst="rect">
                      <a:avLst/>
                    </a:prstGeom>
                  </pic:spPr>
                </pic:pic>
              </a:graphicData>
            </a:graphic>
          </wp:anchor>
        </w:drawing>
      </w:r>
      <w:r>
        <w:rPr>
          <w:noProof/>
        </w:rPr>
        <mc:AlternateContent>
          <mc:Choice Requires="wps">
            <w:drawing>
              <wp:anchor distT="0" distB="0" distL="114300" distR="114300" simplePos="0" relativeHeight="251680256" behindDoc="0" locked="0" layoutInCell="1" allowOverlap="1" wp14:anchorId="7A550C77" wp14:editId="423A8186">
                <wp:simplePos x="0" y="0"/>
                <wp:positionH relativeFrom="column">
                  <wp:posOffset>429895</wp:posOffset>
                </wp:positionH>
                <wp:positionV relativeFrom="paragraph">
                  <wp:posOffset>4895103</wp:posOffset>
                </wp:positionV>
                <wp:extent cx="4540885" cy="635"/>
                <wp:effectExtent l="0" t="0" r="0" b="0"/>
                <wp:wrapTopAndBottom/>
                <wp:docPr id="119" name="Hộp Văn bản 119"/>
                <wp:cNvGraphicFramePr/>
                <a:graphic xmlns:a="http://schemas.openxmlformats.org/drawingml/2006/main">
                  <a:graphicData uri="http://schemas.microsoft.com/office/word/2010/wordprocessingShape">
                    <wps:wsp>
                      <wps:cNvSpPr txBox="1"/>
                      <wps:spPr>
                        <a:xfrm>
                          <a:off x="0" y="0"/>
                          <a:ext cx="4540885" cy="635"/>
                        </a:xfrm>
                        <a:prstGeom prst="rect">
                          <a:avLst/>
                        </a:prstGeom>
                        <a:solidFill>
                          <a:prstClr val="white"/>
                        </a:solidFill>
                        <a:ln>
                          <a:noFill/>
                        </a:ln>
                      </wps:spPr>
                      <wps:txbx>
                        <w:txbxContent>
                          <w:p w14:paraId="0468EF12" w14:textId="44FEBB01" w:rsidR="00476196" w:rsidRPr="009811C4" w:rsidRDefault="00476196" w:rsidP="00476196">
                            <w:pPr>
                              <w:pStyle w:val="Chuthich"/>
                              <w:rPr>
                                <w:noProof/>
                                <w:sz w:val="26"/>
                                <w:szCs w:val="20"/>
                              </w:rPr>
                            </w:pPr>
                            <w:bookmarkStart w:id="54" w:name="_Toc78552267"/>
                            <w:proofErr w:type="spellStart"/>
                            <w:r>
                              <w:t>Hình</w:t>
                            </w:r>
                            <w:proofErr w:type="spellEnd"/>
                            <w:r>
                              <w:t xml:space="preserve"> </w:t>
                            </w:r>
                            <w:r>
                              <w:fldChar w:fldCharType="begin"/>
                            </w:r>
                            <w:r>
                              <w:instrText>STYLEREF 1 \s</w:instrText>
                            </w:r>
                            <w:r>
                              <w:fldChar w:fldCharType="separate"/>
                            </w:r>
                            <w:r w:rsidR="004557B5">
                              <w:rPr>
                                <w:noProof/>
                              </w:rPr>
                              <w:t>2</w:t>
                            </w:r>
                            <w:r>
                              <w:fldChar w:fldCharType="end"/>
                            </w:r>
                            <w:r w:rsidR="004557B5">
                              <w:t>.</w:t>
                            </w:r>
                            <w:r>
                              <w:fldChar w:fldCharType="begin"/>
                            </w:r>
                            <w:r>
                              <w:instrText>SEQ Hình \* ARABIC \s 1</w:instrText>
                            </w:r>
                            <w:r>
                              <w:fldChar w:fldCharType="separate"/>
                            </w:r>
                            <w:r w:rsidR="004557B5">
                              <w:rPr>
                                <w:noProof/>
                              </w:rPr>
                              <w:t>1</w:t>
                            </w:r>
                            <w:r>
                              <w:fldChar w:fldCharType="end"/>
                            </w:r>
                            <w:r>
                              <w:t xml:space="preserve"> </w:t>
                            </w:r>
                            <w:proofErr w:type="spellStart"/>
                            <w:r w:rsidRPr="00704CE9">
                              <w:t>Sơ</w:t>
                            </w:r>
                            <w:proofErr w:type="spellEnd"/>
                            <w:r w:rsidRPr="00704CE9">
                              <w:t xml:space="preserve"> </w:t>
                            </w:r>
                            <w:proofErr w:type="spellStart"/>
                            <w:r w:rsidRPr="00704CE9">
                              <w:t>đồ</w:t>
                            </w:r>
                            <w:proofErr w:type="spellEnd"/>
                            <w:r w:rsidRPr="00704CE9">
                              <w:t xml:space="preserve"> </w:t>
                            </w:r>
                            <w:proofErr w:type="spellStart"/>
                            <w:r w:rsidRPr="00704CE9">
                              <w:t>khối</w:t>
                            </w:r>
                            <w:proofErr w:type="spellEnd"/>
                            <w:r w:rsidRPr="00704CE9">
                              <w:t xml:space="preserve"> </w:t>
                            </w:r>
                            <w:proofErr w:type="spellStart"/>
                            <w:r w:rsidRPr="00704CE9">
                              <w:t>hệ</w:t>
                            </w:r>
                            <w:proofErr w:type="spellEnd"/>
                            <w:r w:rsidRPr="00704CE9">
                              <w:t xml:space="preserve"> </w:t>
                            </w:r>
                            <w:proofErr w:type="spellStart"/>
                            <w:r w:rsidRPr="00704CE9">
                              <w:t>thống</w:t>
                            </w:r>
                            <w:proofErr w:type="spellEnd"/>
                            <w:r w:rsidRPr="00704CE9">
                              <w:t xml:space="preserve"> </w:t>
                            </w:r>
                            <w:proofErr w:type="spellStart"/>
                            <w:r w:rsidRPr="00704CE9">
                              <w:t>xe</w:t>
                            </w:r>
                            <w:proofErr w:type="spellEnd"/>
                            <w:r w:rsidRPr="00704CE9">
                              <w:t xml:space="preserve"> </w:t>
                            </w:r>
                            <w:proofErr w:type="spellStart"/>
                            <w:r w:rsidRPr="00704CE9">
                              <w:t>dò</w:t>
                            </w:r>
                            <w:proofErr w:type="spellEnd"/>
                            <w:r w:rsidRPr="00704CE9">
                              <w:t xml:space="preserve"> line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50C77" id="Hộp Văn bản 119" o:spid="_x0000_s1028" type="#_x0000_t202" style="position:absolute;left:0;text-align:left;margin-left:33.85pt;margin-top:385.45pt;width:357.5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" stroked="f">
                <v:textbox style="mso-fit-shape-to-text:t" inset="0,0,0,0">
                  <w:txbxContent>
                    <w:p w14:paraId="0468EF12" w14:textId="44FEBB01" w:rsidR="00476196" w:rsidRPr="009811C4" w:rsidRDefault="00476196" w:rsidP="00476196">
                      <w:pPr>
                        <w:pStyle w:val="Chuthich"/>
                        <w:rPr>
                          <w:noProof/>
                          <w:sz w:val="26"/>
                          <w:szCs w:val="20"/>
                        </w:rPr>
                      </w:pPr>
                      <w:bookmarkStart w:id="55" w:name="_Toc78552267"/>
                      <w:proofErr w:type="spellStart"/>
                      <w:r>
                        <w:t>Hình</w:t>
                      </w:r>
                      <w:proofErr w:type="spellEnd"/>
                      <w:r>
                        <w:t xml:space="preserve"> </w:t>
                      </w:r>
                      <w:r>
                        <w:fldChar w:fldCharType="begin"/>
                      </w:r>
                      <w:r>
                        <w:instrText>STYLEREF 1 \s</w:instrText>
                      </w:r>
                      <w:r>
                        <w:fldChar w:fldCharType="separate"/>
                      </w:r>
                      <w:r w:rsidR="004557B5">
                        <w:rPr>
                          <w:noProof/>
                        </w:rPr>
                        <w:t>2</w:t>
                      </w:r>
                      <w:r>
                        <w:fldChar w:fldCharType="end"/>
                      </w:r>
                      <w:r w:rsidR="004557B5">
                        <w:t>.</w:t>
                      </w:r>
                      <w:r>
                        <w:fldChar w:fldCharType="begin"/>
                      </w:r>
                      <w:r>
                        <w:instrText>SEQ Hình \* ARABIC \s 1</w:instrText>
                      </w:r>
                      <w:r>
                        <w:fldChar w:fldCharType="separate"/>
                      </w:r>
                      <w:r w:rsidR="004557B5">
                        <w:rPr>
                          <w:noProof/>
                        </w:rPr>
                        <w:t>1</w:t>
                      </w:r>
                      <w:r>
                        <w:fldChar w:fldCharType="end"/>
                      </w:r>
                      <w:r>
                        <w:t xml:space="preserve"> </w:t>
                      </w:r>
                      <w:proofErr w:type="spellStart"/>
                      <w:r w:rsidRPr="00704CE9">
                        <w:t>Sơ</w:t>
                      </w:r>
                      <w:proofErr w:type="spellEnd"/>
                      <w:r w:rsidRPr="00704CE9">
                        <w:t xml:space="preserve"> </w:t>
                      </w:r>
                      <w:proofErr w:type="spellStart"/>
                      <w:r w:rsidRPr="00704CE9">
                        <w:t>đồ</w:t>
                      </w:r>
                      <w:proofErr w:type="spellEnd"/>
                      <w:r w:rsidRPr="00704CE9">
                        <w:t xml:space="preserve"> </w:t>
                      </w:r>
                      <w:proofErr w:type="spellStart"/>
                      <w:r w:rsidRPr="00704CE9">
                        <w:t>khối</w:t>
                      </w:r>
                      <w:proofErr w:type="spellEnd"/>
                      <w:r w:rsidRPr="00704CE9">
                        <w:t xml:space="preserve"> </w:t>
                      </w:r>
                      <w:proofErr w:type="spellStart"/>
                      <w:r w:rsidRPr="00704CE9">
                        <w:t>hệ</w:t>
                      </w:r>
                      <w:proofErr w:type="spellEnd"/>
                      <w:r w:rsidRPr="00704CE9">
                        <w:t xml:space="preserve"> </w:t>
                      </w:r>
                      <w:proofErr w:type="spellStart"/>
                      <w:r w:rsidRPr="00704CE9">
                        <w:t>thống</w:t>
                      </w:r>
                      <w:proofErr w:type="spellEnd"/>
                      <w:r w:rsidRPr="00704CE9">
                        <w:t xml:space="preserve"> </w:t>
                      </w:r>
                      <w:proofErr w:type="spellStart"/>
                      <w:r w:rsidRPr="00704CE9">
                        <w:t>xe</w:t>
                      </w:r>
                      <w:proofErr w:type="spellEnd"/>
                      <w:r w:rsidRPr="00704CE9">
                        <w:t xml:space="preserve"> </w:t>
                      </w:r>
                      <w:proofErr w:type="spellStart"/>
                      <w:r w:rsidRPr="00704CE9">
                        <w:t>dò</w:t>
                      </w:r>
                      <w:proofErr w:type="spellEnd"/>
                      <w:r w:rsidRPr="00704CE9">
                        <w:t xml:space="preserve"> line</w:t>
                      </w:r>
                      <w:bookmarkEnd w:id="55"/>
                    </w:p>
                  </w:txbxContent>
                </v:textbox>
                <w10:wrap type="topAndBottom"/>
              </v:shape>
            </w:pict>
          </mc:Fallback>
        </mc:AlternateContent>
      </w:r>
      <w:proofErr w:type="spellStart"/>
      <w:r w:rsidR="00B6358C">
        <w:t>Với</w:t>
      </w:r>
      <w:proofErr w:type="spellEnd"/>
      <w:r w:rsidR="00B6358C">
        <w:t xml:space="preserve"> </w:t>
      </w:r>
      <w:proofErr w:type="spellStart"/>
      <w:r w:rsidR="00B6358C">
        <w:t>những</w:t>
      </w:r>
      <w:proofErr w:type="spellEnd"/>
      <w:r w:rsidR="00B6358C">
        <w:t xml:space="preserve"> </w:t>
      </w:r>
      <w:proofErr w:type="spellStart"/>
      <w:r w:rsidR="00B6358C">
        <w:t>yêu</w:t>
      </w:r>
      <w:proofErr w:type="spellEnd"/>
      <w:r w:rsidR="00B6358C">
        <w:t xml:space="preserve"> </w:t>
      </w:r>
      <w:proofErr w:type="spellStart"/>
      <w:r w:rsidR="00B6358C">
        <w:t>cầu</w:t>
      </w:r>
      <w:proofErr w:type="spellEnd"/>
      <w:r w:rsidR="00B6358C">
        <w:t xml:space="preserve"> </w:t>
      </w:r>
      <w:proofErr w:type="spellStart"/>
      <w:r w:rsidR="00B6358C">
        <w:t>đặt</w:t>
      </w:r>
      <w:proofErr w:type="spellEnd"/>
      <w:r w:rsidR="00B6358C">
        <w:t xml:space="preserve"> ra ở </w:t>
      </w:r>
      <w:proofErr w:type="spellStart"/>
      <w:r w:rsidR="00B6358C">
        <w:t>phần</w:t>
      </w:r>
      <w:proofErr w:type="spellEnd"/>
      <w:r w:rsidR="00B6358C">
        <w:t xml:space="preserve"> </w:t>
      </w:r>
      <w:proofErr w:type="spellStart"/>
      <w:r w:rsidR="00B6358C">
        <w:t>trước</w:t>
      </w:r>
      <w:proofErr w:type="spellEnd"/>
      <w:r w:rsidR="00B6358C">
        <w:t xml:space="preserve">, </w:t>
      </w:r>
      <w:proofErr w:type="spellStart"/>
      <w:r w:rsidR="00B6358C">
        <w:t>chúng</w:t>
      </w:r>
      <w:proofErr w:type="spellEnd"/>
      <w:r w:rsidR="00B6358C">
        <w:t xml:space="preserve"> </w:t>
      </w:r>
      <w:proofErr w:type="spellStart"/>
      <w:r w:rsidR="00B6358C">
        <w:t>em</w:t>
      </w:r>
      <w:proofErr w:type="spellEnd"/>
      <w:r w:rsidR="00B6358C">
        <w:t xml:space="preserve"> </w:t>
      </w:r>
      <w:proofErr w:type="spellStart"/>
      <w:r w:rsidR="00B6358C">
        <w:t>đề</w:t>
      </w:r>
      <w:proofErr w:type="spellEnd"/>
      <w:r w:rsidR="00B6358C">
        <w:t xml:space="preserve"> </w:t>
      </w:r>
      <w:proofErr w:type="spellStart"/>
      <w:r w:rsidR="00B6358C">
        <w:t>xuất</w:t>
      </w:r>
      <w:proofErr w:type="spellEnd"/>
      <w:r w:rsidR="00B6358C">
        <w:t xml:space="preserve"> </w:t>
      </w:r>
      <w:proofErr w:type="spellStart"/>
      <w:r w:rsidR="00B6358C">
        <w:t>một</w:t>
      </w:r>
      <w:proofErr w:type="spellEnd"/>
      <w:r w:rsidR="00B6358C">
        <w:t xml:space="preserve"> </w:t>
      </w:r>
      <w:proofErr w:type="spellStart"/>
      <w:r w:rsidR="00B6358C">
        <w:t>hệ</w:t>
      </w:r>
      <w:proofErr w:type="spellEnd"/>
      <w:r w:rsidR="00B6358C">
        <w:t xml:space="preserve"> </w:t>
      </w:r>
      <w:proofErr w:type="spellStart"/>
      <w:r w:rsidR="00B6358C">
        <w:t>thống</w:t>
      </w:r>
      <w:proofErr w:type="spellEnd"/>
      <w:r w:rsidR="00B6358C">
        <w:t xml:space="preserve"> </w:t>
      </w:r>
      <w:proofErr w:type="spellStart"/>
      <w:r w:rsidR="00B6358C">
        <w:t>xe</w:t>
      </w:r>
      <w:proofErr w:type="spellEnd"/>
      <w:r w:rsidR="00B6358C">
        <w:t xml:space="preserve"> </w:t>
      </w:r>
      <w:proofErr w:type="spellStart"/>
      <w:r w:rsidR="00B6358C">
        <w:t>dò</w:t>
      </w:r>
      <w:proofErr w:type="spellEnd"/>
      <w:r w:rsidR="00B6358C">
        <w:t xml:space="preserve"> line bao </w:t>
      </w:r>
      <w:proofErr w:type="spellStart"/>
      <w:r w:rsidR="00B6358C">
        <w:t>gồm</w:t>
      </w:r>
      <w:proofErr w:type="spellEnd"/>
      <w:r w:rsidR="00B6358C">
        <w:t xml:space="preserve"> </w:t>
      </w:r>
      <w:proofErr w:type="spellStart"/>
      <w:r w:rsidR="00DA36A5">
        <w:t>sáu</w:t>
      </w:r>
      <w:proofErr w:type="spellEnd"/>
      <w:r w:rsidR="00B6358C">
        <w:t xml:space="preserve"> </w:t>
      </w:r>
      <w:proofErr w:type="spellStart"/>
      <w:r w:rsidR="00B6358C">
        <w:t>khối</w:t>
      </w:r>
      <w:proofErr w:type="spellEnd"/>
      <w:r w:rsidR="00B6358C">
        <w:t xml:space="preserve"> </w:t>
      </w:r>
      <w:proofErr w:type="spellStart"/>
      <w:r w:rsidR="00B6358C">
        <w:t>chính</w:t>
      </w:r>
      <w:proofErr w:type="spellEnd"/>
      <w:r w:rsidR="00B6358C">
        <w:t xml:space="preserve">: </w:t>
      </w:r>
      <w:proofErr w:type="spellStart"/>
      <w:r w:rsidR="00B6358C">
        <w:t>Khối</w:t>
      </w:r>
      <w:proofErr w:type="spellEnd"/>
      <w:r w:rsidR="00B6358C">
        <w:t xml:space="preserve"> </w:t>
      </w:r>
      <w:proofErr w:type="spellStart"/>
      <w:r w:rsidR="00B6358C">
        <w:t>cảm</w:t>
      </w:r>
      <w:proofErr w:type="spellEnd"/>
      <w:r w:rsidR="00B6358C">
        <w:t xml:space="preserve"> </w:t>
      </w:r>
      <w:proofErr w:type="spellStart"/>
      <w:r w:rsidR="00B6358C">
        <w:t>biến</w:t>
      </w:r>
      <w:proofErr w:type="spellEnd"/>
      <w:r w:rsidR="00B6358C">
        <w:t xml:space="preserve"> </w:t>
      </w:r>
      <w:proofErr w:type="spellStart"/>
      <w:r w:rsidR="00B6358C">
        <w:t>dò</w:t>
      </w:r>
      <w:proofErr w:type="spellEnd"/>
      <w:r w:rsidR="00B6358C">
        <w:t xml:space="preserve"> line, </w:t>
      </w:r>
      <w:proofErr w:type="spellStart"/>
      <w:r w:rsidR="00B6358C">
        <w:t>khối</w:t>
      </w:r>
      <w:proofErr w:type="spellEnd"/>
      <w:r w:rsidR="00B6358C">
        <w:t xml:space="preserve"> </w:t>
      </w:r>
      <w:proofErr w:type="spellStart"/>
      <w:r w:rsidR="00B6358C">
        <w:t>xử</w:t>
      </w:r>
      <w:proofErr w:type="spellEnd"/>
      <w:r w:rsidR="00B6358C">
        <w:t xml:space="preserve"> </w:t>
      </w:r>
      <w:proofErr w:type="spellStart"/>
      <w:r w:rsidR="00B6358C">
        <w:t>lý</w:t>
      </w:r>
      <w:proofErr w:type="spellEnd"/>
      <w:r w:rsidR="00B6358C">
        <w:t xml:space="preserve">, </w:t>
      </w:r>
      <w:proofErr w:type="spellStart"/>
      <w:r w:rsidR="00B6358C">
        <w:t>khối</w:t>
      </w:r>
      <w:proofErr w:type="spellEnd"/>
      <w:r w:rsidR="00B6358C">
        <w:t xml:space="preserve"> driver, </w:t>
      </w:r>
      <w:proofErr w:type="spellStart"/>
      <w:r w:rsidR="00B6358C">
        <w:t>khối</w:t>
      </w:r>
      <w:proofErr w:type="spellEnd"/>
      <w:r w:rsidR="00B6358C">
        <w:t xml:space="preserve"> </w:t>
      </w:r>
      <w:proofErr w:type="spellStart"/>
      <w:r w:rsidR="00B6358C">
        <w:t>nguồn</w:t>
      </w:r>
      <w:proofErr w:type="spellEnd"/>
      <w:r w:rsidR="00B6358C">
        <w:t xml:space="preserve">, </w:t>
      </w:r>
      <w:proofErr w:type="spellStart"/>
      <w:r w:rsidR="00B6358C">
        <w:t>khối</w:t>
      </w:r>
      <w:proofErr w:type="spellEnd"/>
      <w:r w:rsidR="00B6358C">
        <w:t xml:space="preserve"> </w:t>
      </w:r>
      <w:proofErr w:type="spellStart"/>
      <w:r w:rsidR="00B6358C">
        <w:t>động</w:t>
      </w:r>
      <w:proofErr w:type="spellEnd"/>
      <w:r w:rsidR="00B6358C">
        <w:t xml:space="preserve"> </w:t>
      </w:r>
      <w:proofErr w:type="spellStart"/>
      <w:r w:rsidR="00B6358C">
        <w:t>cơ</w:t>
      </w:r>
      <w:proofErr w:type="spellEnd"/>
      <w:r w:rsidR="00DA36A5">
        <w:t xml:space="preserve">, </w:t>
      </w:r>
      <w:proofErr w:type="spellStart"/>
      <w:r w:rsidR="00DA36A5">
        <w:t>khối</w:t>
      </w:r>
      <w:proofErr w:type="spellEnd"/>
      <w:r w:rsidR="00DA36A5">
        <w:t xml:space="preserve"> </w:t>
      </w:r>
      <w:proofErr w:type="spellStart"/>
      <w:r w:rsidR="00DA36A5">
        <w:t>giao</w:t>
      </w:r>
      <w:proofErr w:type="spellEnd"/>
      <w:r w:rsidR="00DA36A5">
        <w:t xml:space="preserve"> </w:t>
      </w:r>
      <w:proofErr w:type="spellStart"/>
      <w:r w:rsidR="00DA36A5">
        <w:t>diện</w:t>
      </w:r>
      <w:proofErr w:type="spellEnd"/>
      <w:r w:rsidR="00DA36A5">
        <w:t xml:space="preserve"> </w:t>
      </w:r>
      <w:proofErr w:type="spellStart"/>
      <w:r w:rsidR="00DA36A5">
        <w:t>người</w:t>
      </w:r>
      <w:proofErr w:type="spellEnd"/>
      <w:r w:rsidR="00DA36A5">
        <w:t xml:space="preserve"> </w:t>
      </w:r>
      <w:proofErr w:type="spellStart"/>
      <w:r w:rsidR="00DA36A5">
        <w:t>dùng</w:t>
      </w:r>
      <w:proofErr w:type="spellEnd"/>
      <w:r w:rsidR="00B6358C">
        <w:t xml:space="preserve">. Trong </w:t>
      </w:r>
      <w:proofErr w:type="spellStart"/>
      <w:r w:rsidR="00B6358C">
        <w:t>đó</w:t>
      </w:r>
      <w:proofErr w:type="spellEnd"/>
      <w:r w:rsidR="00B6358C">
        <w:t xml:space="preserve">, </w:t>
      </w:r>
      <w:proofErr w:type="spellStart"/>
      <w:r w:rsidR="00B6358C">
        <w:t>khối</w:t>
      </w:r>
      <w:proofErr w:type="spellEnd"/>
      <w:r w:rsidR="00B6358C">
        <w:t xml:space="preserve"> </w:t>
      </w:r>
      <w:proofErr w:type="spellStart"/>
      <w:r w:rsidR="00B6358C">
        <w:t>nguồn</w:t>
      </w:r>
      <w:proofErr w:type="spellEnd"/>
      <w:r w:rsidR="00B6358C">
        <w:t xml:space="preserve"> </w:t>
      </w:r>
      <w:proofErr w:type="spellStart"/>
      <w:r w:rsidR="00B6358C">
        <w:t>có</w:t>
      </w:r>
      <w:proofErr w:type="spellEnd"/>
      <w:r w:rsidR="00B6358C">
        <w:t xml:space="preserve"> </w:t>
      </w:r>
      <w:proofErr w:type="spellStart"/>
      <w:r w:rsidR="00B6358C">
        <w:t>nhiệm</w:t>
      </w:r>
      <w:proofErr w:type="spellEnd"/>
      <w:r w:rsidR="00B6358C">
        <w:t xml:space="preserve"> </w:t>
      </w:r>
      <w:proofErr w:type="spellStart"/>
      <w:r w:rsidR="00B6358C">
        <w:t>vụ</w:t>
      </w:r>
      <w:proofErr w:type="spellEnd"/>
      <w:r w:rsidR="00B6358C">
        <w:t xml:space="preserve"> </w:t>
      </w:r>
      <w:proofErr w:type="spellStart"/>
      <w:r w:rsidR="00B6358C">
        <w:t>tạo</w:t>
      </w:r>
      <w:proofErr w:type="spellEnd"/>
      <w:r w:rsidR="00B6358C">
        <w:t xml:space="preserve"> ra </w:t>
      </w:r>
      <w:proofErr w:type="spellStart"/>
      <w:r w:rsidR="00B6358C">
        <w:t>điện</w:t>
      </w:r>
      <w:proofErr w:type="spellEnd"/>
      <w:r w:rsidR="00B6358C">
        <w:t xml:space="preserve"> </w:t>
      </w:r>
      <w:proofErr w:type="spellStart"/>
      <w:r w:rsidR="00B6358C">
        <w:t>áp</w:t>
      </w:r>
      <w:proofErr w:type="spellEnd"/>
      <w:r w:rsidR="00B6358C">
        <w:t xml:space="preserve"> </w:t>
      </w:r>
      <w:proofErr w:type="spellStart"/>
      <w:r w:rsidR="00B6358C">
        <w:t>phù</w:t>
      </w:r>
      <w:proofErr w:type="spellEnd"/>
      <w:r w:rsidR="00B6358C">
        <w:t xml:space="preserve"> </w:t>
      </w:r>
      <w:proofErr w:type="spellStart"/>
      <w:r w:rsidR="00B6358C">
        <w:t>hợp</w:t>
      </w:r>
      <w:proofErr w:type="spellEnd"/>
      <w:r w:rsidR="00B6358C">
        <w:t xml:space="preserve"> </w:t>
      </w:r>
      <w:proofErr w:type="spellStart"/>
      <w:r w:rsidR="00B6358C">
        <w:t>nuôi</w:t>
      </w:r>
      <w:proofErr w:type="spellEnd"/>
      <w:r w:rsidR="00B6358C">
        <w:t xml:space="preserve"> </w:t>
      </w:r>
      <w:proofErr w:type="spellStart"/>
      <w:r w:rsidR="00B6358C">
        <w:t>các</w:t>
      </w:r>
      <w:proofErr w:type="spellEnd"/>
      <w:r w:rsidR="00B6358C">
        <w:t xml:space="preserve"> </w:t>
      </w:r>
      <w:proofErr w:type="spellStart"/>
      <w:r w:rsidR="00B6358C">
        <w:t>khối</w:t>
      </w:r>
      <w:proofErr w:type="spellEnd"/>
      <w:r w:rsidR="00B6358C">
        <w:t xml:space="preserve"> </w:t>
      </w:r>
      <w:proofErr w:type="spellStart"/>
      <w:r w:rsidR="00B6358C">
        <w:t>còn</w:t>
      </w:r>
      <w:proofErr w:type="spellEnd"/>
      <w:r w:rsidR="00B6358C">
        <w:t xml:space="preserve"> </w:t>
      </w:r>
      <w:proofErr w:type="spellStart"/>
      <w:r w:rsidR="00B6358C">
        <w:t>lại</w:t>
      </w:r>
      <w:proofErr w:type="spellEnd"/>
      <w:r w:rsidR="00B6358C">
        <w:t xml:space="preserve">. </w:t>
      </w:r>
      <w:proofErr w:type="spellStart"/>
      <w:r w:rsidR="00B6358C">
        <w:t>Khối</w:t>
      </w:r>
      <w:proofErr w:type="spellEnd"/>
      <w:r w:rsidR="00B6358C">
        <w:t xml:space="preserve"> </w:t>
      </w:r>
      <w:proofErr w:type="spellStart"/>
      <w:r w:rsidR="00B6358C">
        <w:t>cảm</w:t>
      </w:r>
      <w:proofErr w:type="spellEnd"/>
      <w:r w:rsidR="00B6358C">
        <w:t xml:space="preserve"> </w:t>
      </w:r>
      <w:proofErr w:type="spellStart"/>
      <w:r w:rsidR="00B6358C">
        <w:t>biến</w:t>
      </w:r>
      <w:proofErr w:type="spellEnd"/>
      <w:r w:rsidR="00B6358C">
        <w:t xml:space="preserve"> </w:t>
      </w:r>
      <w:proofErr w:type="spellStart"/>
      <w:r w:rsidR="00B6358C">
        <w:t>dò</w:t>
      </w:r>
      <w:proofErr w:type="spellEnd"/>
      <w:r w:rsidR="00B6358C">
        <w:t xml:space="preserve"> line </w:t>
      </w:r>
      <w:proofErr w:type="spellStart"/>
      <w:r w:rsidR="00B6358C">
        <w:t>có</w:t>
      </w:r>
      <w:proofErr w:type="spellEnd"/>
      <w:r w:rsidR="00B6358C">
        <w:t xml:space="preserve"> </w:t>
      </w:r>
      <w:proofErr w:type="spellStart"/>
      <w:r w:rsidR="00B6358C">
        <w:t>vai</w:t>
      </w:r>
      <w:proofErr w:type="spellEnd"/>
      <w:r w:rsidR="00B6358C">
        <w:t xml:space="preserve"> </w:t>
      </w:r>
      <w:proofErr w:type="spellStart"/>
      <w:r w:rsidR="00B6358C">
        <w:t>trò</w:t>
      </w:r>
      <w:proofErr w:type="spellEnd"/>
      <w:r w:rsidR="00B6358C">
        <w:t xml:space="preserve"> </w:t>
      </w:r>
      <w:proofErr w:type="spellStart"/>
      <w:r w:rsidR="00B6358C">
        <w:t>thu</w:t>
      </w:r>
      <w:proofErr w:type="spellEnd"/>
      <w:r w:rsidR="00B6358C">
        <w:t xml:space="preserve"> </w:t>
      </w:r>
      <w:proofErr w:type="spellStart"/>
      <w:r w:rsidR="00B6358C">
        <w:t>thập</w:t>
      </w:r>
      <w:proofErr w:type="spellEnd"/>
      <w:r w:rsidR="00B6358C">
        <w:t xml:space="preserve"> </w:t>
      </w:r>
      <w:proofErr w:type="spellStart"/>
      <w:r w:rsidR="00B6358C">
        <w:t>thông</w:t>
      </w:r>
      <w:proofErr w:type="spellEnd"/>
      <w:r w:rsidR="00B6358C">
        <w:t xml:space="preserve"> tin </w:t>
      </w:r>
      <w:proofErr w:type="spellStart"/>
      <w:r w:rsidR="00B6358C">
        <w:t>về</w:t>
      </w:r>
      <w:proofErr w:type="spellEnd"/>
      <w:r w:rsidR="00B6358C">
        <w:t xml:space="preserve"> </w:t>
      </w:r>
      <w:proofErr w:type="spellStart"/>
      <w:r w:rsidR="00B6358C">
        <w:t>đường</w:t>
      </w:r>
      <w:proofErr w:type="spellEnd"/>
      <w:r w:rsidR="00B6358C">
        <w:t xml:space="preserve"> </w:t>
      </w:r>
      <w:proofErr w:type="spellStart"/>
      <w:r w:rsidR="00B6358C">
        <w:t>dẫn</w:t>
      </w:r>
      <w:proofErr w:type="spellEnd"/>
      <w:r w:rsidR="00B6358C">
        <w:t xml:space="preserve"> </w:t>
      </w:r>
      <w:proofErr w:type="spellStart"/>
      <w:r w:rsidR="00B6358C">
        <w:t>hướng</w:t>
      </w:r>
      <w:proofErr w:type="spellEnd"/>
      <w:r w:rsidR="00B6358C">
        <w:t xml:space="preserve"> </w:t>
      </w:r>
      <w:proofErr w:type="spellStart"/>
      <w:r w:rsidR="00B6358C">
        <w:t>đã</w:t>
      </w:r>
      <w:proofErr w:type="spellEnd"/>
      <w:r w:rsidR="00B6358C">
        <w:t xml:space="preserve"> </w:t>
      </w:r>
      <w:proofErr w:type="spellStart"/>
      <w:r w:rsidR="00B6358C">
        <w:t>được</w:t>
      </w:r>
      <w:proofErr w:type="spellEnd"/>
      <w:r w:rsidR="00B6358C">
        <w:t xml:space="preserve"> </w:t>
      </w:r>
      <w:proofErr w:type="spellStart"/>
      <w:r w:rsidR="00B6358C">
        <w:t>tạo</w:t>
      </w:r>
      <w:proofErr w:type="spellEnd"/>
      <w:r w:rsidR="00B6358C">
        <w:t xml:space="preserve"> </w:t>
      </w:r>
      <w:proofErr w:type="spellStart"/>
      <w:r w:rsidR="00B6358C">
        <w:t>sẵn</w:t>
      </w:r>
      <w:proofErr w:type="spellEnd"/>
      <w:r w:rsidR="00B6358C">
        <w:t xml:space="preserve"> (line), </w:t>
      </w:r>
      <w:proofErr w:type="spellStart"/>
      <w:r w:rsidR="00B6358C">
        <w:t>sau</w:t>
      </w:r>
      <w:proofErr w:type="spellEnd"/>
      <w:r w:rsidR="00B6358C">
        <w:t xml:space="preserve"> </w:t>
      </w:r>
      <w:proofErr w:type="spellStart"/>
      <w:r w:rsidR="00B6358C">
        <w:t>đó</w:t>
      </w:r>
      <w:proofErr w:type="spellEnd"/>
      <w:r w:rsidR="00B6358C">
        <w:t xml:space="preserve"> </w:t>
      </w:r>
      <w:proofErr w:type="spellStart"/>
      <w:r w:rsidR="00B6358C">
        <w:t>gửi</w:t>
      </w:r>
      <w:proofErr w:type="spellEnd"/>
      <w:r w:rsidR="00B6358C">
        <w:t xml:space="preserve"> </w:t>
      </w:r>
      <w:proofErr w:type="spellStart"/>
      <w:r w:rsidR="00B6358C">
        <w:t>các</w:t>
      </w:r>
      <w:proofErr w:type="spellEnd"/>
      <w:r w:rsidR="00B6358C">
        <w:t xml:space="preserve"> </w:t>
      </w:r>
      <w:proofErr w:type="spellStart"/>
      <w:r w:rsidR="00B6358C">
        <w:t>thông</w:t>
      </w:r>
      <w:proofErr w:type="spellEnd"/>
      <w:r w:rsidR="00B6358C">
        <w:t xml:space="preserve"> tin </w:t>
      </w:r>
      <w:proofErr w:type="spellStart"/>
      <w:r w:rsidR="00B6358C">
        <w:t>này</w:t>
      </w:r>
      <w:proofErr w:type="spellEnd"/>
      <w:r w:rsidR="00B6358C">
        <w:t xml:space="preserve"> </w:t>
      </w:r>
      <w:proofErr w:type="spellStart"/>
      <w:r w:rsidR="00B6358C">
        <w:t>vể</w:t>
      </w:r>
      <w:proofErr w:type="spellEnd"/>
      <w:r w:rsidR="00B6358C">
        <w:t xml:space="preserve"> </w:t>
      </w:r>
      <w:proofErr w:type="spellStart"/>
      <w:r w:rsidR="00B6358C">
        <w:t>khối</w:t>
      </w:r>
      <w:proofErr w:type="spellEnd"/>
      <w:r w:rsidR="00B6358C">
        <w:t xml:space="preserve"> </w:t>
      </w:r>
      <w:proofErr w:type="spellStart"/>
      <w:r w:rsidR="00B6358C">
        <w:t>xử</w:t>
      </w:r>
      <w:proofErr w:type="spellEnd"/>
      <w:r w:rsidR="00B6358C">
        <w:t xml:space="preserve"> </w:t>
      </w:r>
      <w:proofErr w:type="spellStart"/>
      <w:r w:rsidR="00B6358C">
        <w:t>lý</w:t>
      </w:r>
      <w:proofErr w:type="spellEnd"/>
      <w:r w:rsidR="00B6358C">
        <w:t xml:space="preserve"> </w:t>
      </w:r>
      <w:proofErr w:type="spellStart"/>
      <w:r w:rsidR="00B6358C">
        <w:t>để</w:t>
      </w:r>
      <w:proofErr w:type="spellEnd"/>
      <w:r w:rsidR="00B6358C">
        <w:t xml:space="preserve"> </w:t>
      </w:r>
      <w:proofErr w:type="spellStart"/>
      <w:r w:rsidR="00B6358C">
        <w:t>xác</w:t>
      </w:r>
      <w:proofErr w:type="spellEnd"/>
      <w:r w:rsidR="00B6358C">
        <w:t xml:space="preserve"> </w:t>
      </w:r>
      <w:proofErr w:type="spellStart"/>
      <w:r w:rsidR="00B6358C">
        <w:t>định</w:t>
      </w:r>
      <w:proofErr w:type="spellEnd"/>
      <w:r w:rsidR="00B6358C">
        <w:t xml:space="preserve"> </w:t>
      </w:r>
      <w:proofErr w:type="spellStart"/>
      <w:r w:rsidR="00B6358C">
        <w:t>được</w:t>
      </w:r>
      <w:proofErr w:type="spellEnd"/>
      <w:r w:rsidR="00B6358C">
        <w:t xml:space="preserve"> </w:t>
      </w:r>
      <w:proofErr w:type="spellStart"/>
      <w:r w:rsidR="00B6358C">
        <w:t>vị</w:t>
      </w:r>
      <w:proofErr w:type="spellEnd"/>
      <w:r w:rsidR="00B6358C">
        <w:t xml:space="preserve"> </w:t>
      </w:r>
      <w:proofErr w:type="spellStart"/>
      <w:r w:rsidR="00B6358C">
        <w:t>trí</w:t>
      </w:r>
      <w:proofErr w:type="spellEnd"/>
      <w:r w:rsidR="00B6358C">
        <w:t xml:space="preserve"> </w:t>
      </w:r>
      <w:proofErr w:type="spellStart"/>
      <w:r w:rsidR="00B6358C">
        <w:t>tương</w:t>
      </w:r>
      <w:proofErr w:type="spellEnd"/>
      <w:r w:rsidR="00B6358C">
        <w:t xml:space="preserve"> </w:t>
      </w:r>
      <w:proofErr w:type="spellStart"/>
      <w:r w:rsidR="00B6358C">
        <w:t>quan</w:t>
      </w:r>
      <w:proofErr w:type="spellEnd"/>
      <w:r w:rsidR="00B6358C">
        <w:t xml:space="preserve"> </w:t>
      </w:r>
      <w:proofErr w:type="spellStart"/>
      <w:r w:rsidR="00B6358C">
        <w:t>của</w:t>
      </w:r>
      <w:proofErr w:type="spellEnd"/>
      <w:r w:rsidR="00B6358C">
        <w:t xml:space="preserve"> </w:t>
      </w:r>
      <w:proofErr w:type="spellStart"/>
      <w:r w:rsidR="00B6358C">
        <w:t>xe</w:t>
      </w:r>
      <w:proofErr w:type="spellEnd"/>
      <w:r w:rsidR="00B6358C">
        <w:t xml:space="preserve"> so </w:t>
      </w:r>
      <w:proofErr w:type="spellStart"/>
      <w:r w:rsidR="00B6358C">
        <w:t>với</w:t>
      </w:r>
      <w:proofErr w:type="spellEnd"/>
      <w:r w:rsidR="00B6358C">
        <w:t xml:space="preserve"> line </w:t>
      </w:r>
      <w:proofErr w:type="spellStart"/>
      <w:r w:rsidR="00B6358C">
        <w:t>nói</w:t>
      </w:r>
      <w:proofErr w:type="spellEnd"/>
      <w:r w:rsidR="00B6358C">
        <w:t xml:space="preserve"> </w:t>
      </w:r>
      <w:proofErr w:type="spellStart"/>
      <w:r w:rsidR="00B6358C">
        <w:t>trên</w:t>
      </w:r>
      <w:proofErr w:type="spellEnd"/>
      <w:r w:rsidR="00B6358C">
        <w:t xml:space="preserve">. </w:t>
      </w:r>
      <w:proofErr w:type="spellStart"/>
      <w:r w:rsidR="00B6358C">
        <w:t>Từ</w:t>
      </w:r>
      <w:proofErr w:type="spellEnd"/>
      <w:r w:rsidR="00B6358C">
        <w:t xml:space="preserve"> </w:t>
      </w:r>
      <w:proofErr w:type="spellStart"/>
      <w:r w:rsidR="00B6358C">
        <w:t>đó</w:t>
      </w:r>
      <w:proofErr w:type="spellEnd"/>
      <w:r w:rsidR="00B6358C">
        <w:t xml:space="preserve">, </w:t>
      </w:r>
      <w:proofErr w:type="spellStart"/>
      <w:r w:rsidR="00B6358C">
        <w:t>khối</w:t>
      </w:r>
      <w:proofErr w:type="spellEnd"/>
      <w:r w:rsidR="00B6358C">
        <w:t xml:space="preserve"> </w:t>
      </w:r>
      <w:proofErr w:type="spellStart"/>
      <w:r w:rsidR="00B6358C">
        <w:t>xử</w:t>
      </w:r>
      <w:proofErr w:type="spellEnd"/>
      <w:r w:rsidR="00B6358C">
        <w:t xml:space="preserve"> </w:t>
      </w:r>
      <w:proofErr w:type="spellStart"/>
      <w:r w:rsidR="00B6358C">
        <w:t>lý</w:t>
      </w:r>
      <w:proofErr w:type="spellEnd"/>
      <w:r w:rsidR="00B6358C">
        <w:t xml:space="preserve"> </w:t>
      </w:r>
      <w:proofErr w:type="spellStart"/>
      <w:r w:rsidR="00B6358C">
        <w:t>điều</w:t>
      </w:r>
      <w:proofErr w:type="spellEnd"/>
      <w:r w:rsidR="00B6358C">
        <w:t xml:space="preserve"> </w:t>
      </w:r>
      <w:proofErr w:type="spellStart"/>
      <w:r w:rsidR="00B6358C">
        <w:t>khiển</w:t>
      </w:r>
      <w:proofErr w:type="spellEnd"/>
      <w:r w:rsidR="00B6358C">
        <w:t xml:space="preserve"> </w:t>
      </w:r>
      <w:proofErr w:type="spellStart"/>
      <w:r w:rsidR="00B6358C">
        <w:t>khối</w:t>
      </w:r>
      <w:proofErr w:type="spellEnd"/>
      <w:r w:rsidR="00B6358C">
        <w:t xml:space="preserve"> </w:t>
      </w:r>
      <w:proofErr w:type="spellStart"/>
      <w:r w:rsidR="00B6358C">
        <w:t>động</w:t>
      </w:r>
      <w:proofErr w:type="spellEnd"/>
      <w:r w:rsidR="00B6358C">
        <w:t xml:space="preserve"> </w:t>
      </w:r>
      <w:proofErr w:type="spellStart"/>
      <w:r w:rsidR="00B6358C">
        <w:t>cơ</w:t>
      </w:r>
      <w:proofErr w:type="spellEnd"/>
      <w:r w:rsidR="00B6358C">
        <w:t xml:space="preserve"> </w:t>
      </w:r>
      <w:proofErr w:type="spellStart"/>
      <w:r w:rsidR="00B6358C">
        <w:t>thông</w:t>
      </w:r>
      <w:proofErr w:type="spellEnd"/>
      <w:r w:rsidR="00B6358C">
        <w:t xml:space="preserve"> qua </w:t>
      </w:r>
      <w:proofErr w:type="spellStart"/>
      <w:r w:rsidR="00B6358C">
        <w:t>khối</w:t>
      </w:r>
      <w:proofErr w:type="spellEnd"/>
      <w:r w:rsidR="00B6358C">
        <w:t xml:space="preserve"> driver </w:t>
      </w:r>
      <w:proofErr w:type="spellStart"/>
      <w:r w:rsidR="00B6358C">
        <w:t>để</w:t>
      </w:r>
      <w:proofErr w:type="spellEnd"/>
      <w:r w:rsidR="00B6358C">
        <w:t xml:space="preserve"> </w:t>
      </w:r>
      <w:proofErr w:type="spellStart"/>
      <w:r w:rsidR="00B6358C">
        <w:t>xe</w:t>
      </w:r>
      <w:proofErr w:type="spellEnd"/>
      <w:r w:rsidR="00B6358C">
        <w:t xml:space="preserve"> </w:t>
      </w:r>
      <w:proofErr w:type="spellStart"/>
      <w:r w:rsidR="00B6358C">
        <w:t>bám</w:t>
      </w:r>
      <w:proofErr w:type="spellEnd"/>
      <w:r w:rsidR="00B6358C">
        <w:t xml:space="preserve"> </w:t>
      </w:r>
      <w:proofErr w:type="spellStart"/>
      <w:r w:rsidR="00B6358C">
        <w:t>theo</w:t>
      </w:r>
      <w:proofErr w:type="spellEnd"/>
      <w:r w:rsidR="00B6358C">
        <w:t xml:space="preserve"> line. </w:t>
      </w:r>
      <w:proofErr w:type="spellStart"/>
      <w:r w:rsidR="00DA36A5">
        <w:t>Khối</w:t>
      </w:r>
      <w:proofErr w:type="spellEnd"/>
      <w:r w:rsidR="00DA36A5">
        <w:t xml:space="preserve"> </w:t>
      </w:r>
      <w:proofErr w:type="spellStart"/>
      <w:r w:rsidR="00DA36A5">
        <w:t>giao</w:t>
      </w:r>
      <w:proofErr w:type="spellEnd"/>
      <w:r w:rsidR="00DA36A5">
        <w:t xml:space="preserve"> </w:t>
      </w:r>
      <w:proofErr w:type="spellStart"/>
      <w:r w:rsidR="00DA36A5">
        <w:t>diện</w:t>
      </w:r>
      <w:proofErr w:type="spellEnd"/>
      <w:r w:rsidR="00DA36A5">
        <w:t xml:space="preserve"> </w:t>
      </w:r>
      <w:proofErr w:type="spellStart"/>
      <w:r w:rsidR="00DA36A5">
        <w:t>người</w:t>
      </w:r>
      <w:proofErr w:type="spellEnd"/>
      <w:r w:rsidR="00DA36A5">
        <w:t xml:space="preserve"> </w:t>
      </w:r>
      <w:proofErr w:type="spellStart"/>
      <w:r w:rsidR="00DA36A5">
        <w:t>dùng</w:t>
      </w:r>
      <w:proofErr w:type="spellEnd"/>
      <w:r w:rsidR="00DA36A5">
        <w:t xml:space="preserve"> </w:t>
      </w:r>
      <w:proofErr w:type="spellStart"/>
      <w:r w:rsidR="00DA36A5">
        <w:t>cho</w:t>
      </w:r>
      <w:proofErr w:type="spellEnd"/>
      <w:r w:rsidR="00DA36A5">
        <w:t xml:space="preserve"> </w:t>
      </w:r>
      <w:proofErr w:type="spellStart"/>
      <w:r w:rsidR="00DA36A5">
        <w:t>phép</w:t>
      </w:r>
      <w:proofErr w:type="spellEnd"/>
      <w:r w:rsidR="00DA36A5">
        <w:t xml:space="preserve"> </w:t>
      </w:r>
      <w:proofErr w:type="spellStart"/>
      <w:r w:rsidR="00DA36A5">
        <w:t>người</w:t>
      </w:r>
      <w:proofErr w:type="spellEnd"/>
      <w:r w:rsidR="00DA36A5">
        <w:t xml:space="preserve"> </w:t>
      </w:r>
      <w:proofErr w:type="spellStart"/>
      <w:r w:rsidR="00DA36A5">
        <w:t>dùng</w:t>
      </w:r>
      <w:proofErr w:type="spellEnd"/>
      <w:r w:rsidR="00DA36A5">
        <w:t xml:space="preserve"> </w:t>
      </w:r>
      <w:proofErr w:type="spellStart"/>
      <w:r w:rsidR="00DA36A5">
        <w:t>thiết</w:t>
      </w:r>
      <w:proofErr w:type="spellEnd"/>
      <w:r w:rsidR="00DA36A5">
        <w:t xml:space="preserve"> </w:t>
      </w:r>
      <w:proofErr w:type="spellStart"/>
      <w:r w:rsidR="00DA36A5">
        <w:t>lập</w:t>
      </w:r>
      <w:proofErr w:type="spellEnd"/>
      <w:r w:rsidR="00DA36A5">
        <w:t xml:space="preserve"> </w:t>
      </w:r>
      <w:proofErr w:type="spellStart"/>
      <w:r w:rsidR="00DA36A5">
        <w:t>ví</w:t>
      </w:r>
      <w:proofErr w:type="spellEnd"/>
      <w:r w:rsidR="00DA36A5">
        <w:t xml:space="preserve"> </w:t>
      </w:r>
      <w:proofErr w:type="spellStart"/>
      <w:r w:rsidR="00DA36A5">
        <w:t>trí</w:t>
      </w:r>
      <w:proofErr w:type="spellEnd"/>
      <w:r w:rsidR="00DA36A5">
        <w:t xml:space="preserve"> </w:t>
      </w:r>
      <w:proofErr w:type="spellStart"/>
      <w:r w:rsidR="00DA36A5">
        <w:t>dừng</w:t>
      </w:r>
      <w:proofErr w:type="spellEnd"/>
      <w:r w:rsidR="00DA36A5">
        <w:t xml:space="preserve"> </w:t>
      </w:r>
      <w:r>
        <w:t xml:space="preserve">ở </w:t>
      </w:r>
      <w:proofErr w:type="spellStart"/>
      <w:r>
        <w:t>một</w:t>
      </w:r>
      <w:proofErr w:type="spellEnd"/>
      <w:r>
        <w:t xml:space="preserve"> </w:t>
      </w:r>
      <w:proofErr w:type="spellStart"/>
      <w:r>
        <w:t>số</w:t>
      </w:r>
      <w:proofErr w:type="spellEnd"/>
      <w:r>
        <w:t xml:space="preserve"> </w:t>
      </w:r>
      <w:proofErr w:type="spellStart"/>
      <w:r>
        <w:t>ví</w:t>
      </w:r>
      <w:proofErr w:type="spellEnd"/>
      <w:r>
        <w:t xml:space="preserve"> </w:t>
      </w:r>
      <w:proofErr w:type="spellStart"/>
      <w:r>
        <w:t>trí</w:t>
      </w:r>
      <w:proofErr w:type="spellEnd"/>
      <w:r>
        <w:t xml:space="preserve"> </w:t>
      </w:r>
      <w:proofErr w:type="spellStart"/>
      <w:r>
        <w:t>cho</w:t>
      </w:r>
      <w:proofErr w:type="spellEnd"/>
      <w:r>
        <w:t xml:space="preserve"> </w:t>
      </w:r>
      <w:proofErr w:type="spellStart"/>
      <w:r>
        <w:t>trước</w:t>
      </w:r>
      <w:proofErr w:type="spellEnd"/>
      <w:r>
        <w:t xml:space="preserve"> </w:t>
      </w:r>
      <w:proofErr w:type="spellStart"/>
      <w:r>
        <w:t>trên</w:t>
      </w:r>
      <w:proofErr w:type="spellEnd"/>
      <w:r>
        <w:t xml:space="preserve"> line.</w:t>
      </w:r>
      <w:r w:rsidR="00B6358C">
        <w:t xml:space="preserve"> </w:t>
      </w:r>
      <w:proofErr w:type="spellStart"/>
      <w:r w:rsidR="00B6358C">
        <w:t>Sơ</w:t>
      </w:r>
      <w:proofErr w:type="spellEnd"/>
      <w:r w:rsidR="00B6358C">
        <w:t xml:space="preserve"> </w:t>
      </w:r>
      <w:proofErr w:type="spellStart"/>
      <w:r w:rsidR="00B6358C">
        <w:t>đồ</w:t>
      </w:r>
      <w:proofErr w:type="spellEnd"/>
      <w:r w:rsidR="00B6358C">
        <w:t xml:space="preserve"> </w:t>
      </w:r>
      <w:proofErr w:type="spellStart"/>
      <w:r w:rsidR="00B6358C">
        <w:t>khối</w:t>
      </w:r>
      <w:proofErr w:type="spellEnd"/>
      <w:r w:rsidR="00B6358C">
        <w:t xml:space="preserve"> </w:t>
      </w:r>
      <w:proofErr w:type="spellStart"/>
      <w:r w:rsidR="00B6358C">
        <w:t>của</w:t>
      </w:r>
      <w:proofErr w:type="spellEnd"/>
      <w:r w:rsidR="00B6358C">
        <w:t xml:space="preserve"> </w:t>
      </w:r>
      <w:proofErr w:type="spellStart"/>
      <w:r w:rsidR="00B6358C">
        <w:t>hệ</w:t>
      </w:r>
      <w:proofErr w:type="spellEnd"/>
      <w:r w:rsidR="00B6358C">
        <w:t xml:space="preserve"> </w:t>
      </w:r>
      <w:proofErr w:type="spellStart"/>
      <w:r w:rsidR="00B6358C">
        <w:t>thống</w:t>
      </w:r>
      <w:proofErr w:type="spellEnd"/>
      <w:r w:rsidR="00B6358C">
        <w:t xml:space="preserve"> </w:t>
      </w:r>
      <w:proofErr w:type="spellStart"/>
      <w:r w:rsidR="00B6358C">
        <w:t>xe</w:t>
      </w:r>
      <w:proofErr w:type="spellEnd"/>
      <w:r w:rsidR="00B6358C">
        <w:t xml:space="preserve"> </w:t>
      </w:r>
      <w:proofErr w:type="spellStart"/>
      <w:r w:rsidR="00B6358C">
        <w:t>dò</w:t>
      </w:r>
      <w:proofErr w:type="spellEnd"/>
      <w:r w:rsidR="00B6358C">
        <w:t xml:space="preserve"> line </w:t>
      </w:r>
      <w:proofErr w:type="spellStart"/>
      <w:r w:rsidR="00B6358C">
        <w:t>được</w:t>
      </w:r>
      <w:proofErr w:type="spellEnd"/>
      <w:r w:rsidR="00B6358C">
        <w:t xml:space="preserve"> </w:t>
      </w:r>
      <w:proofErr w:type="spellStart"/>
      <w:r w:rsidR="00B6358C">
        <w:t>thể</w:t>
      </w:r>
      <w:proofErr w:type="spellEnd"/>
      <w:r w:rsidR="00B6358C">
        <w:t xml:space="preserve"> </w:t>
      </w:r>
      <w:proofErr w:type="spellStart"/>
      <w:r w:rsidR="00B6358C">
        <w:t>hiện</w:t>
      </w:r>
      <w:proofErr w:type="spellEnd"/>
      <w:r w:rsidR="00B6358C">
        <w:t xml:space="preserve"> ở </w:t>
      </w:r>
      <w:proofErr w:type="spellStart"/>
      <w:r w:rsidR="00B6358C">
        <w:t>Hình</w:t>
      </w:r>
      <w:proofErr w:type="spellEnd"/>
      <w:r w:rsidR="00B6358C">
        <w:t xml:space="preserve"> 2.1.</w:t>
      </w:r>
      <w:r w:rsidR="00B6358C" w:rsidRPr="00B6358C">
        <w:rPr>
          <w:noProof/>
        </w:rPr>
        <w:t xml:space="preserve"> </w:t>
      </w:r>
    </w:p>
    <w:p w14:paraId="0F1872AD" w14:textId="119162E1" w:rsidR="00F37920" w:rsidRDefault="00F37920" w:rsidP="00F37920">
      <w:pPr>
        <w:pStyle w:val="u3"/>
      </w:pPr>
      <w:bookmarkStart w:id="56" w:name="_Toc77285376"/>
      <w:bookmarkStart w:id="57" w:name="_Toc78552228"/>
      <w:proofErr w:type="spellStart"/>
      <w:r>
        <w:t>Giải</w:t>
      </w:r>
      <w:proofErr w:type="spellEnd"/>
      <w:r>
        <w:t xml:space="preserve"> </w:t>
      </w:r>
      <w:proofErr w:type="spellStart"/>
      <w:r>
        <w:t>thuật</w:t>
      </w:r>
      <w:proofErr w:type="spellEnd"/>
      <w:r>
        <w:t xml:space="preserve"> </w:t>
      </w:r>
      <w:proofErr w:type="spellStart"/>
      <w:r>
        <w:t>hoạt</w:t>
      </w:r>
      <w:proofErr w:type="spellEnd"/>
      <w:r>
        <w:t xml:space="preserve"> </w:t>
      </w:r>
      <w:proofErr w:type="spellStart"/>
      <w:r>
        <w:t>động</w:t>
      </w:r>
      <w:bookmarkEnd w:id="56"/>
      <w:bookmarkEnd w:id="57"/>
      <w:proofErr w:type="spellEnd"/>
    </w:p>
    <w:p w14:paraId="118B1A59" w14:textId="0968DF38" w:rsidR="00B6358C" w:rsidRDefault="00B6358C" w:rsidP="00B6358C">
      <w:proofErr w:type="spellStart"/>
      <w:r>
        <w:t>Từ</w:t>
      </w:r>
      <w:proofErr w:type="spellEnd"/>
      <w:r>
        <w:t xml:space="preserve"> </w:t>
      </w:r>
      <w:proofErr w:type="spellStart"/>
      <w:r>
        <w:t>mô</w:t>
      </w:r>
      <w:proofErr w:type="spellEnd"/>
      <w:r>
        <w:t xml:space="preserve"> </w:t>
      </w:r>
      <w:proofErr w:type="spellStart"/>
      <w:r>
        <w:t>tả</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mục</w:t>
      </w:r>
      <w:proofErr w:type="spellEnd"/>
      <w:r>
        <w:t xml:space="preserve"> 2.1.1,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xe</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ở </w:t>
      </w:r>
      <w:proofErr w:type="spellStart"/>
      <w:r>
        <w:t>Hình</w:t>
      </w:r>
      <w:proofErr w:type="spellEnd"/>
      <w:r>
        <w:t xml:space="preserve"> 2.2. Sau </w:t>
      </w:r>
      <w:proofErr w:type="spellStart"/>
      <w:r>
        <w:t>khi</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vi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cổng</w:t>
      </w:r>
      <w:proofErr w:type="spellEnd"/>
      <w:r>
        <w:t xml:space="preserve"> </w:t>
      </w:r>
      <w:proofErr w:type="spellStart"/>
      <w:r>
        <w:t>vào</w:t>
      </w:r>
      <w:proofErr w:type="spellEnd"/>
      <w:r>
        <w:t xml:space="preserve"> ra </w:t>
      </w:r>
      <w:proofErr w:type="spellStart"/>
      <w:r>
        <w:t>và</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ban </w:t>
      </w:r>
      <w:proofErr w:type="spellStart"/>
      <w:r>
        <w:t>đầu</w:t>
      </w:r>
      <w:proofErr w:type="spellEnd"/>
      <w:r w:rsidR="00793D49">
        <w:t xml:space="preserve">, </w:t>
      </w:r>
      <w:proofErr w:type="spellStart"/>
      <w:r w:rsidR="00793D49">
        <w:t>đồng</w:t>
      </w:r>
      <w:proofErr w:type="spellEnd"/>
      <w:r w:rsidR="00793D49">
        <w:t xml:space="preserve"> </w:t>
      </w:r>
      <w:proofErr w:type="spellStart"/>
      <w:r w:rsidR="00793D49">
        <w:t>thời</w:t>
      </w:r>
      <w:proofErr w:type="spellEnd"/>
      <w:r w:rsidR="00793D49">
        <w:t xml:space="preserve"> </w:t>
      </w:r>
      <w:proofErr w:type="spellStart"/>
      <w:r w:rsidR="00793D49">
        <w:t>nhận</w:t>
      </w:r>
      <w:proofErr w:type="spellEnd"/>
      <w:r w:rsidR="00793D49">
        <w:t xml:space="preserve"> </w:t>
      </w:r>
      <w:proofErr w:type="spellStart"/>
      <w:r w:rsidR="00793D49">
        <w:t>điều</w:t>
      </w:r>
      <w:proofErr w:type="spellEnd"/>
      <w:r w:rsidR="00793D49">
        <w:t xml:space="preserve"> </w:t>
      </w:r>
      <w:proofErr w:type="spellStart"/>
      <w:r w:rsidR="00793D49">
        <w:t>kiện</w:t>
      </w:r>
      <w:proofErr w:type="spellEnd"/>
      <w:r w:rsidR="00793D49">
        <w:t xml:space="preserve"> </w:t>
      </w:r>
      <w:proofErr w:type="spellStart"/>
      <w:r w:rsidR="00793D49">
        <w:t>dừng</w:t>
      </w:r>
      <w:proofErr w:type="spellEnd"/>
      <w:r w:rsidR="00793D49">
        <w:t xml:space="preserve"> </w:t>
      </w:r>
      <w:proofErr w:type="spellStart"/>
      <w:r w:rsidR="00793D49">
        <w:t>thông</w:t>
      </w:r>
      <w:proofErr w:type="spellEnd"/>
      <w:r w:rsidR="00793D49">
        <w:t xml:space="preserve"> qua </w:t>
      </w:r>
      <w:proofErr w:type="spellStart"/>
      <w:r w:rsidR="00793D49">
        <w:t>khối</w:t>
      </w:r>
      <w:proofErr w:type="spellEnd"/>
      <w:r w:rsidR="00793D49">
        <w:t xml:space="preserve"> </w:t>
      </w:r>
      <w:proofErr w:type="spellStart"/>
      <w:r w:rsidR="00793D49">
        <w:t>giao</w:t>
      </w:r>
      <w:proofErr w:type="spellEnd"/>
      <w:r w:rsidR="00793D49">
        <w:t xml:space="preserve"> </w:t>
      </w:r>
      <w:proofErr w:type="spellStart"/>
      <w:r w:rsidR="00793D49">
        <w:t>diện</w:t>
      </w:r>
      <w:proofErr w:type="spellEnd"/>
      <w:r w:rsidR="00793D49">
        <w:t xml:space="preserve"> </w:t>
      </w:r>
      <w:proofErr w:type="spellStart"/>
      <w:r w:rsidR="00793D49">
        <w:t>người</w:t>
      </w:r>
      <w:proofErr w:type="spellEnd"/>
      <w:r w:rsidR="00793D49">
        <w:t xml:space="preserve"> </w:t>
      </w:r>
      <w:proofErr w:type="spellStart"/>
      <w:r w:rsidR="00793D49">
        <w:t>dùng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 </w:t>
      </w:r>
      <w:proofErr w:type="spellStart"/>
      <w:r>
        <w:t>được</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ngay</w:t>
      </w:r>
      <w:proofErr w:type="spellEnd"/>
      <w:r>
        <w:t xml:space="preserve"> </w:t>
      </w:r>
      <w:proofErr w:type="spellStart"/>
      <w:r>
        <w:t>sau</w:t>
      </w:r>
      <w:proofErr w:type="spellEnd"/>
      <w:r>
        <w:t xml:space="preserve"> </w:t>
      </w:r>
      <w:proofErr w:type="spellStart"/>
      <w:r>
        <w:t>đó</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tới</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Tiếp</w:t>
      </w:r>
      <w:proofErr w:type="spellEnd"/>
      <w:r>
        <w:t xml:space="preserve"> </w:t>
      </w:r>
      <w:proofErr w:type="spellStart"/>
      <w:r>
        <w:t>đó</w:t>
      </w:r>
      <w:proofErr w:type="spellEnd"/>
      <w:r>
        <w:t xml:space="preserve">, </w:t>
      </w:r>
      <w:proofErr w:type="spellStart"/>
      <w:r>
        <w:t>vi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sự</w:t>
      </w:r>
      <w:proofErr w:type="spellEnd"/>
      <w:r>
        <w:t xml:space="preserve"> </w:t>
      </w:r>
      <w:proofErr w:type="spellStart"/>
      <w:r>
        <w:t>chênh</w:t>
      </w:r>
      <w:proofErr w:type="spellEnd"/>
      <w:r>
        <w:t xml:space="preserve"> </w:t>
      </w:r>
      <w:proofErr w:type="spellStart"/>
      <w:r>
        <w:t>lệch</w:t>
      </w:r>
      <w:proofErr w:type="spellEnd"/>
      <w:r>
        <w:t xml:space="preserve"> </w:t>
      </w:r>
      <w:proofErr w:type="spellStart"/>
      <w:r>
        <w:t>giữa</w:t>
      </w:r>
      <w:proofErr w:type="spellEnd"/>
      <w:r>
        <w:t xml:space="preserve"> </w:t>
      </w:r>
      <w:proofErr w:type="spellStart"/>
      <w:r>
        <w:t>xe</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hướng</w:t>
      </w:r>
      <w:proofErr w:type="spellEnd"/>
      <w:r>
        <w:t xml:space="preserve"> </w:t>
      </w:r>
      <w:r>
        <w:lastRenderedPageBreak/>
        <w:t xml:space="preserve">hay </w:t>
      </w:r>
      <w:proofErr w:type="spellStart"/>
      <w:r>
        <w:t>không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sự</w:t>
      </w:r>
      <w:proofErr w:type="spellEnd"/>
      <w:r>
        <w:t xml:space="preserve"> </w:t>
      </w:r>
      <w:proofErr w:type="spellStart"/>
      <w:r>
        <w:t>chênh</w:t>
      </w:r>
      <w:proofErr w:type="spellEnd"/>
      <w:r>
        <w:t xml:space="preserve"> </w:t>
      </w:r>
      <w:proofErr w:type="spellStart"/>
      <w:r>
        <w:t>lệch</w:t>
      </w:r>
      <w:proofErr w:type="spellEnd"/>
      <w:r>
        <w:t xml:space="preserve"> </w:t>
      </w:r>
      <w:proofErr w:type="spellStart"/>
      <w:r>
        <w:t>nào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lại</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được</w:t>
      </w:r>
      <w:proofErr w:type="spellEnd"/>
      <w:r>
        <w:t xml:space="preserve"> </w:t>
      </w:r>
      <w:proofErr w:type="spellStart"/>
      <w:r>
        <w:t>tạo</w:t>
      </w:r>
      <w:proofErr w:type="spellEnd"/>
      <w:r>
        <w:t xml:space="preserve"> ra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hướng</w:t>
      </w:r>
      <w:proofErr w:type="spellEnd"/>
      <w:r>
        <w:t xml:space="preserve"> quay </w:t>
      </w:r>
      <w:proofErr w:type="spellStart"/>
      <w:r>
        <w:t>của</w:t>
      </w:r>
      <w:proofErr w:type="spellEnd"/>
      <w:r>
        <w:t xml:space="preserve"> </w:t>
      </w:r>
      <w:proofErr w:type="spellStart"/>
      <w:r>
        <w:t>các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sao</w:t>
      </w:r>
      <w:proofErr w:type="spellEnd"/>
      <w:r>
        <w:t xml:space="preserve"> </w:t>
      </w:r>
      <w:proofErr w:type="spellStart"/>
      <w:r>
        <w:t>cho</w:t>
      </w:r>
      <w:proofErr w:type="spellEnd"/>
      <w:r>
        <w:t xml:space="preserve"> </w:t>
      </w:r>
      <w:proofErr w:type="spellStart"/>
      <w:r>
        <w:t>xe</w:t>
      </w:r>
      <w:proofErr w:type="spellEnd"/>
      <w:r>
        <w:t xml:space="preserve"> </w:t>
      </w:r>
      <w:proofErr w:type="spellStart"/>
      <w:r>
        <w:t>bám</w:t>
      </w:r>
      <w:proofErr w:type="spellEnd"/>
      <w:r>
        <w:t xml:space="preserve"> </w:t>
      </w:r>
      <w:proofErr w:type="spellStart"/>
      <w:r>
        <w:t>theo</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Nếu</w:t>
      </w:r>
      <w:proofErr w:type="spellEnd"/>
      <w:r>
        <w:t xml:space="preserve"> </w:t>
      </w:r>
      <w:proofErr w:type="spellStart"/>
      <w:r>
        <w:t>gặp</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dừng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xe</w:t>
      </w:r>
      <w:proofErr w:type="spellEnd"/>
      <w:r>
        <w:t xml:space="preserve"> </w:t>
      </w:r>
      <w:proofErr w:type="spellStart"/>
      <w:r>
        <w:t>dừng</w:t>
      </w:r>
      <w:proofErr w:type="spellEnd"/>
      <w:r>
        <w:t xml:space="preserve"> </w:t>
      </w:r>
      <w:proofErr w:type="spellStart"/>
      <w:r>
        <w:t>lại</w:t>
      </w:r>
      <w:proofErr w:type="spellEnd"/>
      <w:r>
        <w:t xml:space="preserve">. </w:t>
      </w:r>
      <w:proofErr w:type="spellStart"/>
      <w:r>
        <w:t>Còn</w:t>
      </w:r>
      <w:proofErr w:type="spellEnd"/>
      <w:r>
        <w:t xml:space="preserve"> </w:t>
      </w:r>
      <w:proofErr w:type="spellStart"/>
      <w:r>
        <w:t>không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r w:rsidR="00621282">
        <w:rPr>
          <w:noProof/>
        </w:rPr>
        <w:drawing>
          <wp:anchor distT="0" distB="0" distL="114300" distR="114300" simplePos="0" relativeHeight="251741696" behindDoc="0" locked="0" layoutInCell="1" allowOverlap="1" wp14:anchorId="107C76A3" wp14:editId="2E0B7A8B">
            <wp:simplePos x="0" y="0"/>
            <wp:positionH relativeFrom="margin">
              <wp:posOffset>-685165</wp:posOffset>
            </wp:positionH>
            <wp:positionV relativeFrom="paragraph">
              <wp:posOffset>3747135</wp:posOffset>
            </wp:positionV>
            <wp:extent cx="7249795" cy="2672080"/>
            <wp:effectExtent l="2858" t="0" r="0"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5400000">
                      <a:off x="0" y="0"/>
                      <a:ext cx="7249795" cy="2672080"/>
                    </a:xfrm>
                    <a:prstGeom prst="rect">
                      <a:avLst/>
                    </a:prstGeom>
                  </pic:spPr>
                </pic:pic>
              </a:graphicData>
            </a:graphic>
            <wp14:sizeRelH relativeFrom="margin">
              <wp14:pctWidth>0</wp14:pctWidth>
            </wp14:sizeRelH>
            <wp14:sizeRelV relativeFrom="margin">
              <wp14:pctHeight>0</wp14:pctHeight>
            </wp14:sizeRelV>
          </wp:anchor>
        </w:drawing>
      </w:r>
      <w:r w:rsidR="00621282">
        <w:rPr>
          <w:noProof/>
        </w:rPr>
        <mc:AlternateContent>
          <mc:Choice Requires="wps">
            <w:drawing>
              <wp:anchor distT="0" distB="0" distL="114300" distR="114300" simplePos="0" relativeHeight="251744768" behindDoc="0" locked="0" layoutInCell="1" allowOverlap="1" wp14:anchorId="565CA1AF" wp14:editId="2353B4D6">
                <wp:simplePos x="0" y="0"/>
                <wp:positionH relativeFrom="margin">
                  <wp:align>center</wp:align>
                </wp:positionH>
                <wp:positionV relativeFrom="paragraph">
                  <wp:posOffset>8682990</wp:posOffset>
                </wp:positionV>
                <wp:extent cx="3089275" cy="635"/>
                <wp:effectExtent l="0" t="0" r="0" b="0"/>
                <wp:wrapTopAndBottom/>
                <wp:docPr id="25" name="Hộp Văn bản 25"/>
                <wp:cNvGraphicFramePr/>
                <a:graphic xmlns:a="http://schemas.openxmlformats.org/drawingml/2006/main">
                  <a:graphicData uri="http://schemas.microsoft.com/office/word/2010/wordprocessingShape">
                    <wps:wsp>
                      <wps:cNvSpPr txBox="1"/>
                      <wps:spPr>
                        <a:xfrm>
                          <a:off x="0" y="0"/>
                          <a:ext cx="3089275" cy="635"/>
                        </a:xfrm>
                        <a:prstGeom prst="rect">
                          <a:avLst/>
                        </a:prstGeom>
                        <a:solidFill>
                          <a:prstClr val="white"/>
                        </a:solidFill>
                        <a:ln>
                          <a:noFill/>
                        </a:ln>
                      </wps:spPr>
                      <wps:txbx>
                        <w:txbxContent>
                          <w:p w14:paraId="54BE7D2F" w14:textId="482F55FB" w:rsidR="00621282" w:rsidRPr="00182D47" w:rsidRDefault="00621282" w:rsidP="00621282">
                            <w:pPr>
                              <w:pStyle w:val="Chuthich"/>
                              <w:rPr>
                                <w:sz w:val="26"/>
                                <w:szCs w:val="20"/>
                              </w:rPr>
                            </w:pPr>
                            <w:bookmarkStart w:id="58" w:name="_Toc78552268"/>
                            <w:proofErr w:type="spellStart"/>
                            <w:r>
                              <w:t>Hình</w:t>
                            </w:r>
                            <w:proofErr w:type="spellEnd"/>
                            <w:r>
                              <w:t xml:space="preserve"> </w:t>
                            </w:r>
                            <w:r>
                              <w:fldChar w:fldCharType="begin"/>
                            </w:r>
                            <w:r>
                              <w:instrText>STYLEREF 1 \s</w:instrText>
                            </w:r>
                            <w:r>
                              <w:fldChar w:fldCharType="separate"/>
                            </w:r>
                            <w:r>
                              <w:rPr>
                                <w:noProof/>
                              </w:rPr>
                              <w:t>2</w:t>
                            </w:r>
                            <w:r>
                              <w:fldChar w:fldCharType="end"/>
                            </w:r>
                            <w:r>
                              <w:t>.</w:t>
                            </w:r>
                            <w:r>
                              <w:fldChar w:fldCharType="begin"/>
                            </w:r>
                            <w:r>
                              <w:instrText>SEQ Hình \* ARABIC \s 1</w:instrText>
                            </w:r>
                            <w:r>
                              <w:fldChar w:fldCharType="separate"/>
                            </w:r>
                            <w:r>
                              <w:rPr>
                                <w:noProof/>
                              </w:rPr>
                              <w:t>2</w:t>
                            </w:r>
                            <w:r>
                              <w:fldChar w:fldCharType="end"/>
                            </w:r>
                            <w:r>
                              <w:t xml:space="preserve"> </w:t>
                            </w:r>
                            <w:r>
                              <w:rPr>
                                <w:kern w:val="0"/>
                              </w:rPr>
                              <w:t xml:space="preserve">Lưu </w:t>
                            </w:r>
                            <w:proofErr w:type="spellStart"/>
                            <w:r>
                              <w:rPr>
                                <w:kern w:val="0"/>
                              </w:rPr>
                              <w:t>đồ</w:t>
                            </w:r>
                            <w:proofErr w:type="spellEnd"/>
                            <w:r>
                              <w:rPr>
                                <w:kern w:val="0"/>
                              </w:rPr>
                              <w:t xml:space="preserve"> </w:t>
                            </w:r>
                            <w:proofErr w:type="spellStart"/>
                            <w:r>
                              <w:rPr>
                                <w:kern w:val="0"/>
                              </w:rPr>
                              <w:t>hoạt</w:t>
                            </w:r>
                            <w:proofErr w:type="spellEnd"/>
                            <w:r>
                              <w:rPr>
                                <w:kern w:val="0"/>
                              </w:rPr>
                              <w:t xml:space="preserve"> </w:t>
                            </w:r>
                            <w:proofErr w:type="spellStart"/>
                            <w:r>
                              <w:rPr>
                                <w:kern w:val="0"/>
                              </w:rPr>
                              <w:t>động</w:t>
                            </w:r>
                            <w:proofErr w:type="spellEnd"/>
                            <w:r>
                              <w:rPr>
                                <w:kern w:val="0"/>
                              </w:rPr>
                              <w:t xml:space="preserve"> </w:t>
                            </w:r>
                            <w:proofErr w:type="spellStart"/>
                            <w:r>
                              <w:rPr>
                                <w:kern w:val="0"/>
                              </w:rPr>
                              <w:t>của</w:t>
                            </w:r>
                            <w:proofErr w:type="spellEnd"/>
                            <w:r>
                              <w:rPr>
                                <w:kern w:val="0"/>
                              </w:rPr>
                              <w:t xml:space="preserve"> </w:t>
                            </w:r>
                            <w:proofErr w:type="spellStart"/>
                            <w:r>
                              <w:rPr>
                                <w:kern w:val="0"/>
                              </w:rPr>
                              <w:t>xe</w:t>
                            </w:r>
                            <w:proofErr w:type="spellEnd"/>
                            <w:r>
                              <w:rPr>
                                <w:kern w:val="0"/>
                              </w:rPr>
                              <w:t xml:space="preserve"> </w:t>
                            </w:r>
                            <w:proofErr w:type="spellStart"/>
                            <w:r>
                              <w:rPr>
                                <w:kern w:val="0"/>
                              </w:rPr>
                              <w:t>dò</w:t>
                            </w:r>
                            <w:proofErr w:type="spellEnd"/>
                            <w:r>
                              <w:rPr>
                                <w:kern w:val="0"/>
                              </w:rPr>
                              <w:t xml:space="preserve"> line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CA1AF" id="Hộp Văn bản 25" o:spid="_x0000_s1029" type="#_x0000_t202" style="position:absolute;left:0;text-align:left;margin-left:0;margin-top:683.7pt;width:243.25pt;height:.05pt;z-index:251744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" stroked="f">
                <v:textbox style="mso-fit-shape-to-text:t" inset="0,0,0,0">
                  <w:txbxContent>
                    <w:p w14:paraId="54BE7D2F" w14:textId="482F55FB" w:rsidR="00621282" w:rsidRPr="00182D47" w:rsidRDefault="00621282" w:rsidP="00621282">
                      <w:pPr>
                        <w:pStyle w:val="Chuthich"/>
                        <w:rPr>
                          <w:sz w:val="26"/>
                          <w:szCs w:val="20"/>
                        </w:rPr>
                      </w:pPr>
                      <w:bookmarkStart w:id="59" w:name="_Toc78552268"/>
                      <w:proofErr w:type="spellStart"/>
                      <w:r>
                        <w:t>Hình</w:t>
                      </w:r>
                      <w:proofErr w:type="spellEnd"/>
                      <w:r>
                        <w:t xml:space="preserve"> </w:t>
                      </w:r>
                      <w:r>
                        <w:fldChar w:fldCharType="begin"/>
                      </w:r>
                      <w:r>
                        <w:instrText>STYLEREF 1 \s</w:instrText>
                      </w:r>
                      <w:r>
                        <w:fldChar w:fldCharType="separate"/>
                      </w:r>
                      <w:r>
                        <w:rPr>
                          <w:noProof/>
                        </w:rPr>
                        <w:t>2</w:t>
                      </w:r>
                      <w:r>
                        <w:fldChar w:fldCharType="end"/>
                      </w:r>
                      <w:r>
                        <w:t>.</w:t>
                      </w:r>
                      <w:r>
                        <w:fldChar w:fldCharType="begin"/>
                      </w:r>
                      <w:r>
                        <w:instrText>SEQ Hình \* ARABIC \s 1</w:instrText>
                      </w:r>
                      <w:r>
                        <w:fldChar w:fldCharType="separate"/>
                      </w:r>
                      <w:r>
                        <w:rPr>
                          <w:noProof/>
                        </w:rPr>
                        <w:t>2</w:t>
                      </w:r>
                      <w:r>
                        <w:fldChar w:fldCharType="end"/>
                      </w:r>
                      <w:r>
                        <w:t xml:space="preserve"> </w:t>
                      </w:r>
                      <w:r>
                        <w:rPr>
                          <w:kern w:val="0"/>
                        </w:rPr>
                        <w:t xml:space="preserve">Lưu </w:t>
                      </w:r>
                      <w:proofErr w:type="spellStart"/>
                      <w:r>
                        <w:rPr>
                          <w:kern w:val="0"/>
                        </w:rPr>
                        <w:t>đồ</w:t>
                      </w:r>
                      <w:proofErr w:type="spellEnd"/>
                      <w:r>
                        <w:rPr>
                          <w:kern w:val="0"/>
                        </w:rPr>
                        <w:t xml:space="preserve"> </w:t>
                      </w:r>
                      <w:proofErr w:type="spellStart"/>
                      <w:r>
                        <w:rPr>
                          <w:kern w:val="0"/>
                        </w:rPr>
                        <w:t>hoạt</w:t>
                      </w:r>
                      <w:proofErr w:type="spellEnd"/>
                      <w:r>
                        <w:rPr>
                          <w:kern w:val="0"/>
                        </w:rPr>
                        <w:t xml:space="preserve"> </w:t>
                      </w:r>
                      <w:proofErr w:type="spellStart"/>
                      <w:r>
                        <w:rPr>
                          <w:kern w:val="0"/>
                        </w:rPr>
                        <w:t>động</w:t>
                      </w:r>
                      <w:proofErr w:type="spellEnd"/>
                      <w:r>
                        <w:rPr>
                          <w:kern w:val="0"/>
                        </w:rPr>
                        <w:t xml:space="preserve"> </w:t>
                      </w:r>
                      <w:proofErr w:type="spellStart"/>
                      <w:r>
                        <w:rPr>
                          <w:kern w:val="0"/>
                        </w:rPr>
                        <w:t>của</w:t>
                      </w:r>
                      <w:proofErr w:type="spellEnd"/>
                      <w:r>
                        <w:rPr>
                          <w:kern w:val="0"/>
                        </w:rPr>
                        <w:t xml:space="preserve"> </w:t>
                      </w:r>
                      <w:proofErr w:type="spellStart"/>
                      <w:r>
                        <w:rPr>
                          <w:kern w:val="0"/>
                        </w:rPr>
                        <w:t>xe</w:t>
                      </w:r>
                      <w:proofErr w:type="spellEnd"/>
                      <w:r>
                        <w:rPr>
                          <w:kern w:val="0"/>
                        </w:rPr>
                        <w:t xml:space="preserve"> </w:t>
                      </w:r>
                      <w:proofErr w:type="spellStart"/>
                      <w:r>
                        <w:rPr>
                          <w:kern w:val="0"/>
                        </w:rPr>
                        <w:t>dò</w:t>
                      </w:r>
                      <w:proofErr w:type="spellEnd"/>
                      <w:r>
                        <w:rPr>
                          <w:kern w:val="0"/>
                        </w:rPr>
                        <w:t xml:space="preserve"> line</w:t>
                      </w:r>
                      <w:bookmarkEnd w:id="59"/>
                    </w:p>
                  </w:txbxContent>
                </v:textbox>
                <w10:wrap type="topAndBottom" anchorx="margin"/>
              </v:shape>
            </w:pict>
          </mc:Fallback>
        </mc:AlternateConten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và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nêu</w:t>
      </w:r>
      <w:proofErr w:type="spellEnd"/>
      <w:r>
        <w:t xml:space="preserve"> </w:t>
      </w:r>
      <w:proofErr w:type="spellStart"/>
      <w:r>
        <w:t>trên</w:t>
      </w:r>
      <w:proofErr w:type="spellEnd"/>
      <w:r>
        <w:t xml:space="preserve"> </w:t>
      </w:r>
      <w:proofErr w:type="spellStart"/>
      <w:r>
        <w:t>lặp</w:t>
      </w:r>
      <w:proofErr w:type="spellEnd"/>
      <w:r>
        <w:t xml:space="preserve"> </w:t>
      </w:r>
      <w:proofErr w:type="spellStart"/>
      <w:r>
        <w:t>lại</w:t>
      </w:r>
      <w:proofErr w:type="spellEnd"/>
      <w:r>
        <w:t>.</w:t>
      </w:r>
    </w:p>
    <w:p w14:paraId="2F4B750F" w14:textId="784AA77D" w:rsidR="00F37920" w:rsidRDefault="00F37920" w:rsidP="00F37920">
      <w:pPr>
        <w:pStyle w:val="u2"/>
      </w:pPr>
      <w:bookmarkStart w:id="60" w:name="_Toc77285377"/>
      <w:bookmarkStart w:id="61" w:name="_Toc78552229"/>
      <w:r>
        <w:lastRenderedPageBreak/>
        <w:t xml:space="preserve">Phương </w:t>
      </w:r>
      <w:proofErr w:type="spellStart"/>
      <w:r>
        <w:t>án</w:t>
      </w:r>
      <w:proofErr w:type="spellEnd"/>
      <w:r>
        <w:t xml:space="preserve"> </w:t>
      </w:r>
      <w:proofErr w:type="spellStart"/>
      <w:r>
        <w:t>thiết</w:t>
      </w:r>
      <w:proofErr w:type="spellEnd"/>
      <w:r>
        <w:t xml:space="preserve"> </w:t>
      </w:r>
      <w:proofErr w:type="spellStart"/>
      <w:r>
        <w:t>kế</w:t>
      </w:r>
      <w:bookmarkEnd w:id="60"/>
      <w:bookmarkEnd w:id="61"/>
      <w:proofErr w:type="spellEnd"/>
      <w:r>
        <w:t xml:space="preserve"> </w:t>
      </w:r>
    </w:p>
    <w:p w14:paraId="630854DA" w14:textId="28ED3A57" w:rsidR="00F37920" w:rsidRDefault="00F37920" w:rsidP="00F37920">
      <w:pPr>
        <w:pStyle w:val="u3"/>
      </w:pPr>
      <w:bookmarkStart w:id="62" w:name="_Toc77285378"/>
      <w:bookmarkStart w:id="63" w:name="_Toc78552230"/>
      <w:r>
        <w:t xml:space="preserve">Phương </w:t>
      </w:r>
      <w:proofErr w:type="spellStart"/>
      <w:r>
        <w:t>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sa</w:t>
      </w:r>
      <w:proofErr w:type="spellEnd"/>
      <w:r>
        <w:t xml:space="preserve"> </w:t>
      </w:r>
      <w:proofErr w:type="spellStart"/>
      <w:r>
        <w:t>bàn</w:t>
      </w:r>
      <w:bookmarkEnd w:id="62"/>
      <w:bookmarkEnd w:id="63"/>
      <w:proofErr w:type="spellEnd"/>
    </w:p>
    <w:p w14:paraId="38DCEB18" w14:textId="77777777" w:rsidR="00B6358C" w:rsidRDefault="00B6358C" w:rsidP="00B6358C">
      <w:proofErr w:type="spellStart"/>
      <w:r>
        <w:t>Sản</w:t>
      </w:r>
      <w:proofErr w:type="spellEnd"/>
      <w:r>
        <w:t xml:space="preserve"> </w:t>
      </w:r>
      <w:proofErr w:type="spellStart"/>
      <w:r>
        <w:t>phẩm</w:t>
      </w:r>
      <w:proofErr w:type="spellEnd"/>
      <w:r>
        <w:t xml:space="preserve"> </w:t>
      </w:r>
      <w:proofErr w:type="spellStart"/>
      <w:r>
        <w:t>này</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bám</w:t>
      </w:r>
      <w:proofErr w:type="spellEnd"/>
      <w:r>
        <w:t xml:space="preserve"> </w:t>
      </w:r>
      <w:proofErr w:type="spellStart"/>
      <w:r>
        <w:t>theo</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hướng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sẵn</w:t>
      </w:r>
      <w:proofErr w:type="spellEnd"/>
      <w:r>
        <w:t xml:space="preserve"> </w:t>
      </w:r>
      <w:proofErr w:type="spellStart"/>
      <w:r>
        <w:t>trước</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cho</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này</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đường</w:t>
      </w:r>
      <w:proofErr w:type="spellEnd"/>
      <w:r>
        <w:t xml:space="preserve"> ray </w:t>
      </w:r>
      <w:proofErr w:type="spellStart"/>
      <w:r>
        <w:t>kim</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đường</w:t>
      </w:r>
      <w:proofErr w:type="spellEnd"/>
      <w:r>
        <w:t xml:space="preserve"> ray </w:t>
      </w:r>
      <w:proofErr w:type="spellStart"/>
      <w:r>
        <w:t>bằng</w:t>
      </w:r>
      <w:proofErr w:type="spellEnd"/>
      <w:r>
        <w:t xml:space="preserve"> </w:t>
      </w:r>
      <w:proofErr w:type="spellStart"/>
      <w:r>
        <w:t>tia</w:t>
      </w:r>
      <w:proofErr w:type="spellEnd"/>
      <w:r>
        <w:t xml:space="preserve"> </w:t>
      </w:r>
      <w:proofErr w:type="spellStart"/>
      <w:r>
        <w:t>hồng</w:t>
      </w:r>
      <w:proofErr w:type="spellEnd"/>
      <w:r>
        <w:t xml:space="preserve"> </w:t>
      </w:r>
      <w:proofErr w:type="spellStart"/>
      <w:r>
        <w:t>ngoại</w:t>
      </w:r>
      <w:proofErr w:type="spellEnd"/>
      <w:r>
        <w:t xml:space="preserve"> </w:t>
      </w:r>
      <w:proofErr w:type="spellStart"/>
      <w:r>
        <w:t>hoặc</w:t>
      </w:r>
      <w:proofErr w:type="spellEnd"/>
      <w:r>
        <w:t xml:space="preserve"> </w:t>
      </w:r>
      <w:proofErr w:type="spellStart"/>
      <w:r>
        <w:t>nam</w:t>
      </w:r>
      <w:proofErr w:type="spellEnd"/>
      <w:r>
        <w:t xml:space="preserve"> </w:t>
      </w:r>
      <w:proofErr w:type="spellStart"/>
      <w:r>
        <w:t>châm</w:t>
      </w:r>
      <w:proofErr w:type="spellEnd"/>
      <w:r>
        <w:t xml:space="preserve"> </w:t>
      </w:r>
      <w:proofErr w:type="spellStart"/>
      <w:r>
        <w:t>điện</w:t>
      </w:r>
      <w:proofErr w:type="spellEnd"/>
      <w:r>
        <w:t xml:space="preserve">, ... Tuy </w:t>
      </w:r>
      <w:proofErr w:type="spellStart"/>
      <w:r>
        <w:t>nhiên</w:t>
      </w:r>
      <w:proofErr w:type="spellEnd"/>
      <w:r>
        <w:t xml:space="preserve">, </w:t>
      </w:r>
      <w:proofErr w:type="spellStart"/>
      <w:r>
        <w:t>với</w:t>
      </w:r>
      <w:proofErr w:type="spellEnd"/>
      <w:r>
        <w:t xml:space="preserve"> </w:t>
      </w:r>
      <w:proofErr w:type="spellStart"/>
      <w:r>
        <w:t>tiêu</w:t>
      </w:r>
      <w:proofErr w:type="spellEnd"/>
      <w:r>
        <w:t xml:space="preserve"> </w:t>
      </w:r>
      <w:proofErr w:type="spellStart"/>
      <w:r>
        <w:t>chí</w:t>
      </w:r>
      <w:proofErr w:type="spellEnd"/>
      <w:r>
        <w:t xml:space="preserve"> </w:t>
      </w:r>
      <w:proofErr w:type="spellStart"/>
      <w:r>
        <w:t>đặt</w:t>
      </w:r>
      <w:proofErr w:type="spellEnd"/>
      <w:r>
        <w:t xml:space="preserve"> ra </w:t>
      </w:r>
      <w:proofErr w:type="spellStart"/>
      <w:r>
        <w:t>là</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ra </w:t>
      </w:r>
      <w:proofErr w:type="spellStart"/>
      <w:r>
        <w:t>bằng</w:t>
      </w:r>
      <w:proofErr w:type="spellEnd"/>
      <w:r>
        <w:t xml:space="preserve"> </w:t>
      </w:r>
      <w:proofErr w:type="spellStart"/>
      <w:r>
        <w:t>cách</w:t>
      </w:r>
      <w:proofErr w:type="spellEnd"/>
      <w:r>
        <w:t xml:space="preserve"> </w:t>
      </w:r>
      <w:proofErr w:type="spellStart"/>
      <w:r>
        <w:t>sơn</w:t>
      </w:r>
      <w:proofErr w:type="spellEnd"/>
      <w:r>
        <w:t xml:space="preserve"> </w:t>
      </w:r>
      <w:proofErr w:type="spellStart"/>
      <w:r>
        <w:t>lên</w:t>
      </w:r>
      <w:proofErr w:type="spellEnd"/>
      <w:r>
        <w:t xml:space="preserve"> </w:t>
      </w:r>
      <w:proofErr w:type="spellStart"/>
      <w:r>
        <w:t>bề</w:t>
      </w:r>
      <w:proofErr w:type="spellEnd"/>
      <w:r>
        <w:t xml:space="preserve"> </w:t>
      </w:r>
      <w:proofErr w:type="spellStart"/>
      <w:r>
        <w:t>mặt</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sơn</w:t>
      </w:r>
      <w:proofErr w:type="spellEnd"/>
      <w:r>
        <w:t xml:space="preserve"> </w:t>
      </w:r>
      <w:proofErr w:type="spellStart"/>
      <w:r>
        <w:t>có</w:t>
      </w:r>
      <w:proofErr w:type="spellEnd"/>
      <w:r>
        <w:t xml:space="preserve"> </w:t>
      </w:r>
      <w:proofErr w:type="spellStart"/>
      <w:r>
        <w:t>màu</w:t>
      </w:r>
      <w:proofErr w:type="spellEnd"/>
      <w:r>
        <w:t xml:space="preserve"> </w:t>
      </w:r>
      <w:proofErr w:type="spellStart"/>
      <w:r>
        <w:t>sắc</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mạnh</w:t>
      </w:r>
      <w:proofErr w:type="spellEnd"/>
      <w:r>
        <w:t xml:space="preserve"> </w:t>
      </w:r>
      <w:proofErr w:type="spellStart"/>
      <w:r>
        <w:t>với</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của</w:t>
      </w:r>
      <w:proofErr w:type="spellEnd"/>
      <w:r>
        <w:t xml:space="preserve"> </w:t>
      </w:r>
      <w:proofErr w:type="spellStart"/>
      <w:r>
        <w:t>bề</w:t>
      </w:r>
      <w:proofErr w:type="spellEnd"/>
      <w:r>
        <w:t xml:space="preserve"> </w:t>
      </w:r>
      <w:proofErr w:type="spellStart"/>
      <w:r>
        <w:t>mặt</w:t>
      </w:r>
      <w:proofErr w:type="spellEnd"/>
      <w:r>
        <w:t xml:space="preserve">. </w:t>
      </w:r>
      <w:proofErr w:type="spellStart"/>
      <w:r>
        <w:t>Với</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tạo</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hướng</w:t>
      </w:r>
      <w:proofErr w:type="spellEnd"/>
      <w:r>
        <w:t xml:space="preserve"> </w:t>
      </w:r>
      <w:proofErr w:type="spellStart"/>
      <w:r>
        <w:t>như</w:t>
      </w:r>
      <w:proofErr w:type="spellEnd"/>
      <w:r>
        <w:t xml:space="preserve"> </w:t>
      </w:r>
      <w:proofErr w:type="spellStart"/>
      <w:r>
        <w:t>vậy</w:t>
      </w:r>
      <w:proofErr w:type="spellEnd"/>
      <w:r>
        <w:t xml:space="preserve">, </w:t>
      </w:r>
      <w:proofErr w:type="spellStart"/>
      <w:r>
        <w:t>loại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nêu</w:t>
      </w:r>
      <w:proofErr w:type="spellEnd"/>
      <w:r>
        <w:t xml:space="preserve"> ra </w:t>
      </w:r>
      <w:proofErr w:type="spellStart"/>
      <w:r>
        <w:t>tại</w:t>
      </w:r>
      <w:proofErr w:type="spellEnd"/>
      <w:r>
        <w:t xml:space="preserve"> </w:t>
      </w:r>
      <w:proofErr w:type="spellStart"/>
      <w:r>
        <w:t>mục</w:t>
      </w:r>
      <w:proofErr w:type="spellEnd"/>
      <w:r>
        <w:t xml:space="preserve"> 2.3.2. </w:t>
      </w:r>
    </w:p>
    <w:p w14:paraId="2FE3E363" w14:textId="4194AFD1" w:rsidR="00B6358C" w:rsidRPr="00B6358C" w:rsidRDefault="00B6358C" w:rsidP="00B6358C">
      <w:r>
        <w:t xml:space="preserve">Sa </w:t>
      </w:r>
      <w:proofErr w:type="spellStart"/>
      <w:r>
        <w:t>bàn</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thu</w:t>
      </w:r>
      <w:proofErr w:type="spellEnd"/>
      <w:r>
        <w:t xml:space="preserve"> </w:t>
      </w:r>
      <w:proofErr w:type="spellStart"/>
      <w:r>
        <w:t>nhỏ</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hướng</w:t>
      </w:r>
      <w:proofErr w:type="spellEnd"/>
      <w:r>
        <w:t xml:space="preserve"> </w:t>
      </w:r>
      <w:proofErr w:type="spellStart"/>
      <w:r>
        <w:t>trong</w:t>
      </w:r>
      <w:proofErr w:type="spellEnd"/>
      <w:r>
        <w:t xml:space="preserve"> </w:t>
      </w:r>
      <w:proofErr w:type="spellStart"/>
      <w:r>
        <w:t>thưc</w:t>
      </w:r>
      <w:proofErr w:type="spellEnd"/>
      <w:r>
        <w:t xml:space="preserve"> </w:t>
      </w:r>
      <w:proofErr w:type="spellStart"/>
      <w:r>
        <w:t>tế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xe</w:t>
      </w:r>
      <w:proofErr w:type="spellEnd"/>
      <w:r>
        <w:t xml:space="preserve"> </w:t>
      </w:r>
      <w:proofErr w:type="spellStart"/>
      <w:r>
        <w:t>dò</w:t>
      </w:r>
      <w:proofErr w:type="spellEnd"/>
      <w:r>
        <w:t xml:space="preserve"> line </w:t>
      </w:r>
      <w:proofErr w:type="spellStart"/>
      <w:r>
        <w:t>sẽ</w:t>
      </w:r>
      <w:proofErr w:type="spellEnd"/>
      <w:r>
        <w:t xml:space="preserve"> </w:t>
      </w:r>
      <w:proofErr w:type="spellStart"/>
      <w:r>
        <w:t>được</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trên</w:t>
      </w:r>
      <w:proofErr w:type="spellEnd"/>
      <w:r>
        <w:t xml:space="preserve"> </w:t>
      </w:r>
      <w:proofErr w:type="spellStart"/>
      <w:r>
        <w:t>sa</w:t>
      </w:r>
      <w:proofErr w:type="spellEnd"/>
      <w:r>
        <w:t xml:space="preserve"> </w:t>
      </w:r>
      <w:proofErr w:type="spellStart"/>
      <w:r>
        <w:t>bàn</w:t>
      </w:r>
      <w:proofErr w:type="spellEnd"/>
      <w:r>
        <w:t xml:space="preserve"> </w:t>
      </w:r>
      <w:proofErr w:type="spellStart"/>
      <w:r>
        <w:t>này</w:t>
      </w:r>
      <w:proofErr w:type="spellEnd"/>
      <w:r>
        <w:t xml:space="preserve">. Như </w:t>
      </w:r>
      <w:proofErr w:type="spellStart"/>
      <w:r>
        <w:t>vậy</w:t>
      </w:r>
      <w:proofErr w:type="spellEnd"/>
      <w:r>
        <w:t xml:space="preserve">, </w:t>
      </w:r>
      <w:proofErr w:type="spellStart"/>
      <w:r>
        <w:t>sa</w:t>
      </w:r>
      <w:proofErr w:type="spellEnd"/>
      <w:r>
        <w:t xml:space="preserve"> </w:t>
      </w:r>
      <w:proofErr w:type="spellStart"/>
      <w:r>
        <w:t>bàn</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đường</w:t>
      </w:r>
      <w:proofErr w:type="spellEnd"/>
      <w:r>
        <w:t xml:space="preserve"> </w:t>
      </w:r>
      <w:proofErr w:type="spellStart"/>
      <w:r>
        <w:t>cong</w:t>
      </w:r>
      <w:proofErr w:type="spellEnd"/>
      <w:r>
        <w:t xml:space="preserve">, </w:t>
      </w:r>
      <w:proofErr w:type="spellStart"/>
      <w:r>
        <w:t>các</w:t>
      </w:r>
      <w:proofErr w:type="spellEnd"/>
      <w:r>
        <w:t xml:space="preserve"> </w:t>
      </w:r>
      <w:proofErr w:type="spellStart"/>
      <w:r>
        <w:t>góc</w:t>
      </w:r>
      <w:proofErr w:type="spellEnd"/>
      <w:r>
        <w:t xml:space="preserve"> </w:t>
      </w:r>
      <w:proofErr w:type="spellStart"/>
      <w:r>
        <w:t>cua</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bám</w:t>
      </w:r>
      <w:proofErr w:type="spellEnd"/>
      <w:r>
        <w:t xml:space="preserve"> </w:t>
      </w:r>
      <w:proofErr w:type="spellStart"/>
      <w:r>
        <w:t>đường</w:t>
      </w:r>
      <w:proofErr w:type="spellEnd"/>
      <w:r>
        <w:t xml:space="preserve"> </w:t>
      </w:r>
      <w:proofErr w:type="spellStart"/>
      <w:r>
        <w:t>của</w:t>
      </w:r>
      <w:proofErr w:type="spellEnd"/>
      <w:r>
        <w:t xml:space="preserve"> </w:t>
      </w:r>
      <w:proofErr w:type="spellStart"/>
      <w:r>
        <w:t>xe</w:t>
      </w:r>
      <w:proofErr w:type="spellEnd"/>
      <w:r>
        <w:t xml:space="preserve">. </w:t>
      </w:r>
      <w:proofErr w:type="spellStart"/>
      <w:r>
        <w:t>Bề</w:t>
      </w:r>
      <w:proofErr w:type="spellEnd"/>
      <w:r>
        <w:t xml:space="preserve"> </w:t>
      </w:r>
      <w:proofErr w:type="spellStart"/>
      <w:r>
        <w:t>mặt</w:t>
      </w:r>
      <w:proofErr w:type="spellEnd"/>
      <w:r>
        <w:t xml:space="preserve"> </w:t>
      </w:r>
      <w:proofErr w:type="spellStart"/>
      <w:r>
        <w:t>sa</w:t>
      </w:r>
      <w:proofErr w:type="spellEnd"/>
      <w:r>
        <w:t xml:space="preserve"> </w:t>
      </w:r>
      <w:proofErr w:type="spellStart"/>
      <w:r>
        <w:t>bàn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sơn</w:t>
      </w:r>
      <w:proofErr w:type="spellEnd"/>
      <w:r>
        <w:t xml:space="preserve"> </w:t>
      </w:r>
      <w:proofErr w:type="spellStart"/>
      <w:r>
        <w:t>màu</w:t>
      </w:r>
      <w:proofErr w:type="spellEnd"/>
      <w:r>
        <w:t xml:space="preserve"> </w:t>
      </w:r>
      <w:proofErr w:type="spellStart"/>
      <w:r>
        <w:t>trắng</w:t>
      </w:r>
      <w:proofErr w:type="spellEnd"/>
      <w:r>
        <w:t xml:space="preserve"> </w:t>
      </w:r>
      <w:proofErr w:type="spellStart"/>
      <w:r>
        <w:t>và</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sơn</w:t>
      </w:r>
      <w:proofErr w:type="spellEnd"/>
      <w:r>
        <w:t xml:space="preserve"> </w:t>
      </w:r>
      <w:proofErr w:type="spellStart"/>
      <w:r>
        <w:t>đen</w:t>
      </w:r>
      <w:proofErr w:type="spellEnd"/>
      <w:r>
        <w:t xml:space="preserve"> </w:t>
      </w: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xét</w:t>
      </w:r>
      <w:proofErr w:type="spellEnd"/>
      <w:r>
        <w:t xml:space="preserve"> ở </w:t>
      </w:r>
      <w:proofErr w:type="spellStart"/>
      <w:r>
        <w:t>phần</w:t>
      </w:r>
      <w:proofErr w:type="spellEnd"/>
      <w:r>
        <w:t xml:space="preserve"> </w:t>
      </w:r>
      <w:proofErr w:type="spellStart"/>
      <w:r>
        <w:t>sau</w:t>
      </w:r>
      <w:proofErr w:type="spellEnd"/>
      <w:r>
        <w:t xml:space="preserve"> </w:t>
      </w:r>
      <w:proofErr w:type="spellStart"/>
      <w:r>
        <w:t>của</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w:t>
      </w:r>
    </w:p>
    <w:p w14:paraId="6A17154F" w14:textId="0A1F9BBF" w:rsidR="00F37920" w:rsidRDefault="00F37920" w:rsidP="00F37920">
      <w:pPr>
        <w:pStyle w:val="u3"/>
      </w:pPr>
      <w:bookmarkStart w:id="64" w:name="_Toc77285379"/>
      <w:bookmarkStart w:id="65" w:name="_Toc78552231"/>
      <w:r>
        <w:t xml:space="preserve">Phương </w:t>
      </w:r>
      <w:proofErr w:type="spellStart"/>
      <w:r>
        <w:t>án</w:t>
      </w:r>
      <w:proofErr w:type="spellEnd"/>
      <w:r>
        <w:t xml:space="preserve"> </w:t>
      </w:r>
      <w:proofErr w:type="spellStart"/>
      <w:r>
        <w:t>cho</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w:t>
      </w:r>
      <w:bookmarkEnd w:id="64"/>
      <w:bookmarkEnd w:id="65"/>
    </w:p>
    <w:p w14:paraId="096E4385" w14:textId="77777777" w:rsidR="00B6358C" w:rsidRDefault="00B6358C" w:rsidP="00B6358C">
      <w:proofErr w:type="spellStart"/>
      <w:r>
        <w:t>Với</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được</w:t>
      </w:r>
      <w:proofErr w:type="spellEnd"/>
      <w:r>
        <w:t xml:space="preserve"> </w:t>
      </w:r>
      <w:proofErr w:type="spellStart"/>
      <w:r>
        <w:t>sơn</w:t>
      </w:r>
      <w:proofErr w:type="spellEnd"/>
      <w:r>
        <w:t xml:space="preserve"> </w:t>
      </w:r>
      <w:proofErr w:type="spellStart"/>
      <w:r>
        <w:t>lên</w:t>
      </w:r>
      <w:proofErr w:type="spellEnd"/>
      <w:r>
        <w:t xml:space="preserve"> </w:t>
      </w:r>
      <w:proofErr w:type="spellStart"/>
      <w:r>
        <w:t>bề</w:t>
      </w:r>
      <w:proofErr w:type="spellEnd"/>
      <w:r>
        <w:t xml:space="preserve"> </w:t>
      </w:r>
      <w:proofErr w:type="spellStart"/>
      <w:r>
        <w:t>mặt</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có</w:t>
      </w:r>
      <w:proofErr w:type="spellEnd"/>
      <w:r>
        <w:t xml:space="preserve"> </w:t>
      </w:r>
      <w:proofErr w:type="spellStart"/>
      <w:r>
        <w:t>hai</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để</w:t>
      </w:r>
      <w:proofErr w:type="spellEnd"/>
      <w:r>
        <w:t xml:space="preserve"> </w:t>
      </w:r>
      <w:proofErr w:type="spellStart"/>
      <w:r>
        <w:t>dò</w:t>
      </w:r>
      <w:proofErr w:type="spellEnd"/>
      <w:r>
        <w:t xml:space="preserve"> </w:t>
      </w:r>
      <w:proofErr w:type="spellStart"/>
      <w:r>
        <w:t>đường</w:t>
      </w:r>
      <w:proofErr w:type="spellEnd"/>
      <w:r>
        <w:t xml:space="preserve">: </w:t>
      </w:r>
      <w:proofErr w:type="spellStart"/>
      <w:r>
        <w:t>sử</w:t>
      </w:r>
      <w:proofErr w:type="spellEnd"/>
      <w:r>
        <w:t xml:space="preserve"> </w:t>
      </w:r>
      <w:proofErr w:type="spellStart"/>
      <w:r>
        <w:t>dụng</w:t>
      </w:r>
      <w:proofErr w:type="spellEnd"/>
      <w:r>
        <w:t xml:space="preserve"> camera </w:t>
      </w:r>
      <w:proofErr w:type="spellStart"/>
      <w:r>
        <w:t>và</w:t>
      </w:r>
      <w:proofErr w:type="spellEnd"/>
      <w:r>
        <w:t xml:space="preserve"> </w:t>
      </w:r>
      <w:bookmarkStart w:id="66" w:name="OLE_LINK1"/>
      <w:proofErr w:type="spellStart"/>
      <w:r>
        <w:t>sử</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thu</w:t>
      </w:r>
      <w:proofErr w:type="spellEnd"/>
      <w:r>
        <w:t xml:space="preserve"> </w:t>
      </w:r>
      <w:proofErr w:type="spellStart"/>
      <w:r>
        <w:t>phát</w:t>
      </w:r>
      <w:proofErr w:type="spellEnd"/>
      <w:r>
        <w:t xml:space="preserve"> LED </w:t>
      </w:r>
      <w:proofErr w:type="spellStart"/>
      <w:r>
        <w:t>hồng</w:t>
      </w:r>
      <w:proofErr w:type="spellEnd"/>
      <w:r>
        <w:t xml:space="preserve"> </w:t>
      </w:r>
      <w:proofErr w:type="spellStart"/>
      <w:r>
        <w:t>ngoại</w:t>
      </w:r>
      <w:bookmarkEnd w:id="66"/>
      <w:proofErr w:type="spellEnd"/>
      <w:r>
        <w:t xml:space="preserve">. </w:t>
      </w:r>
    </w:p>
    <w:p w14:paraId="6620FE7C" w14:textId="77777777" w:rsidR="00B6358C" w:rsidRDefault="00B6358C" w:rsidP="00B6358C">
      <w:r>
        <w:t xml:space="preserve">Trong </w:t>
      </w:r>
      <w:proofErr w:type="spellStart"/>
      <w:r>
        <w:t>phương</w:t>
      </w:r>
      <w:proofErr w:type="spellEnd"/>
      <w:r>
        <w:t xml:space="preserve">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camera, </w:t>
      </w:r>
      <w:proofErr w:type="spellStart"/>
      <w:r>
        <w:t>hình</w:t>
      </w:r>
      <w:proofErr w:type="spellEnd"/>
      <w:r>
        <w:t xml:space="preserve"> </w:t>
      </w:r>
      <w:proofErr w:type="spellStart"/>
      <w:r>
        <w:t>ảnh</w:t>
      </w:r>
      <w:proofErr w:type="spellEnd"/>
      <w:r>
        <w:t xml:space="preserve"> </w:t>
      </w:r>
      <w:proofErr w:type="spellStart"/>
      <w:r>
        <w:t>từ</w:t>
      </w:r>
      <w:proofErr w:type="spellEnd"/>
      <w:r>
        <w:t xml:space="preserve"> camera </w:t>
      </w:r>
      <w:proofErr w:type="spellStart"/>
      <w:r>
        <w:t>gắn</w:t>
      </w:r>
      <w:proofErr w:type="spellEnd"/>
      <w:r>
        <w:t xml:space="preserve"> </w:t>
      </w:r>
      <w:proofErr w:type="spellStart"/>
      <w:r>
        <w:t>trên</w:t>
      </w:r>
      <w:proofErr w:type="spellEnd"/>
      <w:r>
        <w:t xml:space="preserve"> </w:t>
      </w:r>
      <w:proofErr w:type="spellStart"/>
      <w:r>
        <w:t>xe</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hình</w:t>
      </w:r>
      <w:proofErr w:type="spellEnd"/>
      <w:r>
        <w:t xml:space="preserve"> </w:t>
      </w:r>
      <w:proofErr w:type="spellStart"/>
      <w:r>
        <w:t>ảnh</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xe</w:t>
      </w:r>
      <w:proofErr w:type="spellEnd"/>
      <w:r>
        <w:t xml:space="preserve"> </w:t>
      </w:r>
      <w:proofErr w:type="spellStart"/>
      <w:r>
        <w:t>bám</w:t>
      </w:r>
      <w:proofErr w:type="spellEnd"/>
      <w:r>
        <w:t xml:space="preserve"> </w:t>
      </w:r>
      <w:proofErr w:type="spellStart"/>
      <w:r>
        <w:t>theo</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là</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ít</w:t>
      </w:r>
      <w:proofErr w:type="spellEnd"/>
      <w:r>
        <w:t xml:space="preserve"> </w:t>
      </w:r>
      <w:proofErr w:type="spellStart"/>
      <w:r>
        <w:t>vào</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vật</w:t>
      </w:r>
      <w:proofErr w:type="spellEnd"/>
      <w:r>
        <w:t xml:space="preserve"> </w:t>
      </w:r>
      <w:proofErr w:type="spellStart"/>
      <w:r>
        <w:t>lý</w:t>
      </w:r>
      <w:proofErr w:type="spellEnd"/>
      <w:r>
        <w:t xml:space="preserve"> </w:t>
      </w:r>
      <w:proofErr w:type="spellStart"/>
      <w:r>
        <w:t>bề</w:t>
      </w:r>
      <w:proofErr w:type="spellEnd"/>
      <w:r>
        <w:t xml:space="preserve"> </w:t>
      </w:r>
      <w:proofErr w:type="spellStart"/>
      <w:r>
        <w:t>mặt</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Tuy </w:t>
      </w:r>
      <w:proofErr w:type="spellStart"/>
      <w:r>
        <w:t>nhiên</w:t>
      </w:r>
      <w:proofErr w:type="spellEnd"/>
      <w:r>
        <w:t xml:space="preserve"> </w:t>
      </w:r>
      <w:proofErr w:type="spellStart"/>
      <w:r>
        <w:t>cần</w:t>
      </w:r>
      <w:proofErr w:type="spellEnd"/>
      <w:r>
        <w:t xml:space="preserve"> </w:t>
      </w:r>
      <w:proofErr w:type="spellStart"/>
      <w:r>
        <w:t>các</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đủ</w:t>
      </w:r>
      <w:proofErr w:type="spellEnd"/>
      <w:r>
        <w:t xml:space="preserve"> </w:t>
      </w:r>
      <w:proofErr w:type="spellStart"/>
      <w:r>
        <w:t>mạnh</w:t>
      </w:r>
      <w:proofErr w:type="spellEnd"/>
      <w:r>
        <w:t xml:space="preserve"> </w:t>
      </w:r>
      <w:proofErr w:type="spellStart"/>
      <w:r>
        <w:t>và</w:t>
      </w:r>
      <w:proofErr w:type="spellEnd"/>
      <w:r>
        <w:t xml:space="preserve"> </w:t>
      </w:r>
      <w:proofErr w:type="spellStart"/>
      <w:r>
        <w:t>bộ</w:t>
      </w:r>
      <w:proofErr w:type="spellEnd"/>
      <w:r>
        <w:t xml:space="preserve"> </w:t>
      </w:r>
      <w:proofErr w:type="spellStart"/>
      <w:r>
        <w:t>nhớ</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nói</w:t>
      </w:r>
      <w:proofErr w:type="spellEnd"/>
      <w:r>
        <w:t xml:space="preserve"> </w:t>
      </w:r>
      <w:proofErr w:type="spellStart"/>
      <w:r>
        <w:t>trên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tăng</w:t>
      </w:r>
      <w:proofErr w:type="spellEnd"/>
      <w:r>
        <w:t xml:space="preserve"> chi </w:t>
      </w:r>
      <w:proofErr w:type="spellStart"/>
      <w:r>
        <w:t>phí</w:t>
      </w:r>
      <w:proofErr w:type="spellEnd"/>
      <w:r>
        <w:t xml:space="preserve"> </w:t>
      </w:r>
      <w:proofErr w:type="spellStart"/>
      <w:r>
        <w:t>sản</w:t>
      </w:r>
      <w:proofErr w:type="spellEnd"/>
      <w:r>
        <w:t xml:space="preserve"> </w:t>
      </w:r>
      <w:proofErr w:type="spellStart"/>
      <w:r>
        <w:t>phẩm</w:t>
      </w:r>
      <w:proofErr w:type="spellEnd"/>
      <w:r>
        <w:t xml:space="preserve">. </w:t>
      </w:r>
    </w:p>
    <w:p w14:paraId="1ACFCB97" w14:textId="77777777" w:rsidR="00B6358C" w:rsidRDefault="00B6358C" w:rsidP="00B6358C">
      <w:proofErr w:type="spellStart"/>
      <w:r>
        <w:t>Với</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thu</w:t>
      </w:r>
      <w:proofErr w:type="spellEnd"/>
      <w:r>
        <w:t xml:space="preserve"> </w:t>
      </w:r>
      <w:proofErr w:type="spellStart"/>
      <w:r>
        <w:t>phát</w:t>
      </w:r>
      <w:proofErr w:type="spellEnd"/>
      <w:r>
        <w:t xml:space="preserve"> LED </w:t>
      </w:r>
      <w:proofErr w:type="spellStart"/>
      <w:r>
        <w:t>hồng</w:t>
      </w:r>
      <w:proofErr w:type="spellEnd"/>
      <w:r>
        <w:t xml:space="preserve"> </w:t>
      </w:r>
      <w:proofErr w:type="spellStart"/>
      <w:r>
        <w:t>ngoại</w:t>
      </w:r>
      <w:proofErr w:type="spellEnd"/>
      <w:r>
        <w:t xml:space="preserve">, </w:t>
      </w:r>
      <w:proofErr w:type="spellStart"/>
      <w:r>
        <w:t>các</w:t>
      </w:r>
      <w:proofErr w:type="spellEnd"/>
      <w:r>
        <w:t xml:space="preserve"> </w:t>
      </w:r>
      <w:proofErr w:type="spellStart"/>
      <w:r>
        <w:t>cặp</w:t>
      </w:r>
      <w:proofErr w:type="spellEnd"/>
      <w:r>
        <w:t xml:space="preserve"> </w:t>
      </w:r>
      <w:proofErr w:type="spellStart"/>
      <w:r>
        <w:t>quang</w:t>
      </w:r>
      <w:proofErr w:type="spellEnd"/>
      <w:r>
        <w:t xml:space="preserve"> </w:t>
      </w:r>
      <w:proofErr w:type="spellStart"/>
      <w:r>
        <w:t>trở</w:t>
      </w:r>
      <w:proofErr w:type="spellEnd"/>
      <w:r>
        <w:t xml:space="preserve"> </w:t>
      </w:r>
      <w:proofErr w:type="spellStart"/>
      <w:r>
        <w:t>và</w:t>
      </w:r>
      <w:proofErr w:type="spellEnd"/>
      <w:r>
        <w:t xml:space="preserve"> LED </w:t>
      </w:r>
      <w:proofErr w:type="spellStart"/>
      <w:r>
        <w:t>hồng</w:t>
      </w:r>
      <w:proofErr w:type="spellEnd"/>
      <w:r>
        <w:t xml:space="preserve"> </w:t>
      </w:r>
      <w:proofErr w:type="spellStart"/>
      <w:r>
        <w:t>ngoại</w:t>
      </w:r>
      <w:proofErr w:type="spellEnd"/>
      <w:r>
        <w:t xml:space="preserve"> </w:t>
      </w:r>
      <w:proofErr w:type="spellStart"/>
      <w:r>
        <w:t>được</w:t>
      </w:r>
      <w:proofErr w:type="spellEnd"/>
      <w:r>
        <w:t xml:space="preserve"> </w:t>
      </w:r>
      <w:proofErr w:type="spellStart"/>
      <w:r>
        <w:t>bố</w:t>
      </w:r>
      <w:proofErr w:type="spellEnd"/>
      <w:r>
        <w:t xml:space="preserve"> </w:t>
      </w:r>
      <w:proofErr w:type="spellStart"/>
      <w:r>
        <w:t>trí</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gầm</w:t>
      </w:r>
      <w:proofErr w:type="spellEnd"/>
      <w:r>
        <w:t xml:space="preserve"> </w:t>
      </w:r>
      <w:proofErr w:type="spellStart"/>
      <w:r>
        <w:t>của</w:t>
      </w:r>
      <w:proofErr w:type="spellEnd"/>
      <w:r>
        <w:t xml:space="preserve"> </w:t>
      </w:r>
      <w:proofErr w:type="spellStart"/>
      <w:r>
        <w:t>xe</w:t>
      </w:r>
      <w:proofErr w:type="spellEnd"/>
      <w:r>
        <w:t xml:space="preserve">. Ánh </w:t>
      </w:r>
      <w:proofErr w:type="spellStart"/>
      <w:r>
        <w:t>sáng</w:t>
      </w:r>
      <w:proofErr w:type="spellEnd"/>
      <w:r>
        <w:t xml:space="preserve"> </w:t>
      </w:r>
      <w:proofErr w:type="spellStart"/>
      <w:r>
        <w:t>từ</w:t>
      </w:r>
      <w:proofErr w:type="spellEnd"/>
      <w:r>
        <w:t xml:space="preserve"> </w:t>
      </w:r>
      <w:proofErr w:type="spellStart"/>
      <w:r>
        <w:t>đèn</w:t>
      </w:r>
      <w:proofErr w:type="spellEnd"/>
      <w:r>
        <w:t xml:space="preserve"> LED </w:t>
      </w:r>
      <w:proofErr w:type="spellStart"/>
      <w:r>
        <w:t>tới</w:t>
      </w:r>
      <w:proofErr w:type="spellEnd"/>
      <w:r>
        <w:t xml:space="preserve"> </w:t>
      </w:r>
      <w:proofErr w:type="spellStart"/>
      <w:r>
        <w:t>bề</w:t>
      </w:r>
      <w:proofErr w:type="spellEnd"/>
      <w:r>
        <w:t xml:space="preserve"> </w:t>
      </w:r>
      <w:proofErr w:type="spellStart"/>
      <w:r>
        <w:t>mặt</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quang</w:t>
      </w:r>
      <w:proofErr w:type="spellEnd"/>
      <w:r>
        <w:t xml:space="preserve"> </w:t>
      </w:r>
      <w:proofErr w:type="spellStart"/>
      <w:r>
        <w:t>trở</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xe</w:t>
      </w:r>
      <w:proofErr w:type="spellEnd"/>
      <w:r>
        <w:t xml:space="preserve"> </w:t>
      </w:r>
      <w:proofErr w:type="spellStart"/>
      <w:r>
        <w:t>và</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này</w:t>
      </w:r>
      <w:proofErr w:type="spellEnd"/>
      <w:r>
        <w:t xml:space="preserve">. Do </w:t>
      </w:r>
      <w:proofErr w:type="spellStart"/>
      <w:r>
        <w:t>màu</w:t>
      </w:r>
      <w:proofErr w:type="spellEnd"/>
      <w:r>
        <w:t xml:space="preserve"> </w:t>
      </w:r>
      <w:proofErr w:type="spellStart"/>
      <w:r>
        <w:t>sơn</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màu</w:t>
      </w:r>
      <w:proofErr w:type="spellEnd"/>
      <w:r>
        <w:t xml:space="preserve"> </w:t>
      </w:r>
      <w:proofErr w:type="spellStart"/>
      <w:r>
        <w:t>nền</w:t>
      </w:r>
      <w:proofErr w:type="spellEnd"/>
      <w:r>
        <w:t xml:space="preserve"> </w:t>
      </w:r>
      <w:proofErr w:type="spellStart"/>
      <w:r>
        <w:t>nên</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quang</w:t>
      </w:r>
      <w:proofErr w:type="spellEnd"/>
      <w:r>
        <w:t xml:space="preserve"> </w:t>
      </w:r>
      <w:proofErr w:type="spellStart"/>
      <w:r>
        <w:t>trở</w:t>
      </w:r>
      <w:proofErr w:type="spellEnd"/>
      <w:r>
        <w:t xml:space="preserve"> </w:t>
      </w:r>
      <w:proofErr w:type="spellStart"/>
      <w:r>
        <w:t>khi</w:t>
      </w:r>
      <w:proofErr w:type="spellEnd"/>
      <w:r>
        <w:t xml:space="preserve"> ở </w:t>
      </w:r>
      <w:proofErr w:type="spellStart"/>
      <w:r>
        <w:t>hai</w:t>
      </w:r>
      <w:proofErr w:type="spellEnd"/>
      <w:r>
        <w:t xml:space="preserve"> </w:t>
      </w:r>
      <w:proofErr w:type="spellStart"/>
      <w:r>
        <w:t>vùng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rõ</w:t>
      </w:r>
      <w:proofErr w:type="spellEnd"/>
      <w:r>
        <w:t xml:space="preserve"> </w:t>
      </w:r>
      <w:proofErr w:type="spellStart"/>
      <w:r>
        <w:t>rệt</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bố</w:t>
      </w:r>
      <w:proofErr w:type="spellEnd"/>
      <w:r>
        <w:t xml:space="preserve"> </w:t>
      </w:r>
      <w:proofErr w:type="spellStart"/>
      <w:r>
        <w:t>trí</w:t>
      </w:r>
      <w:proofErr w:type="spellEnd"/>
      <w:r>
        <w:t xml:space="preserve"> </w:t>
      </w:r>
      <w:proofErr w:type="spellStart"/>
      <w:r>
        <w:t>thích</w:t>
      </w:r>
      <w:proofErr w:type="spellEnd"/>
      <w:r>
        <w:t xml:space="preserve"> </w:t>
      </w:r>
      <w:proofErr w:type="spellStart"/>
      <w:r>
        <w:t>hợp</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vị</w:t>
      </w:r>
      <w:proofErr w:type="spellEnd"/>
      <w:r>
        <w:t xml:space="preserve"> </w:t>
      </w:r>
      <w:proofErr w:type="spellStart"/>
      <w:r>
        <w:t>trí</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xe</w:t>
      </w:r>
      <w:proofErr w:type="spellEnd"/>
      <w:r>
        <w:t xml:space="preserve"> so </w:t>
      </w:r>
      <w:proofErr w:type="spellStart"/>
      <w:r>
        <w:t>với</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xe</w:t>
      </w:r>
      <w:proofErr w:type="spellEnd"/>
      <w:r>
        <w:t xml:space="preserve"> </w:t>
      </w:r>
      <w:proofErr w:type="spellStart"/>
      <w:r>
        <w:t>bám</w:t>
      </w:r>
      <w:proofErr w:type="spellEnd"/>
      <w:r>
        <w:t xml:space="preserve"> </w:t>
      </w:r>
      <w:proofErr w:type="spellStart"/>
      <w:r>
        <w:t>theo</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đó</w:t>
      </w:r>
      <w:proofErr w:type="spellEnd"/>
      <w:r>
        <w:t xml:space="preserve">. </w:t>
      </w:r>
      <w:proofErr w:type="spellStart"/>
      <w:r>
        <w:t>Rõ</w:t>
      </w:r>
      <w:proofErr w:type="spellEnd"/>
      <w:r>
        <w:t xml:space="preserve"> </w:t>
      </w:r>
      <w:proofErr w:type="spellStart"/>
      <w:r>
        <w:t>ràng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chi </w:t>
      </w:r>
      <w:proofErr w:type="spellStart"/>
      <w:r>
        <w:t>phí</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loại</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nhưng</w:t>
      </w:r>
      <w:proofErr w:type="spellEnd"/>
      <w:r>
        <w:t xml:space="preserve"> </w:t>
      </w:r>
      <w:proofErr w:type="spellStart"/>
      <w:r>
        <w:t>buộc</w:t>
      </w:r>
      <w:proofErr w:type="spellEnd"/>
      <w:r>
        <w:t xml:space="preserve"> </w:t>
      </w:r>
      <w:proofErr w:type="spellStart"/>
      <w:r>
        <w:t>hy</w:t>
      </w:r>
      <w:proofErr w:type="spellEnd"/>
      <w:r>
        <w:t xml:space="preserve"> </w:t>
      </w:r>
      <w:proofErr w:type="spellStart"/>
      <w:r>
        <w:lastRenderedPageBreak/>
        <w:t>sinh</w:t>
      </w:r>
      <w:proofErr w:type="spellEnd"/>
      <w:r>
        <w:t xml:space="preserve"> </w:t>
      </w:r>
      <w:proofErr w:type="spellStart"/>
      <w:r>
        <w:t>về</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do </w:t>
      </w:r>
      <w:proofErr w:type="spellStart"/>
      <w:r>
        <w:t>ảnh</w:t>
      </w:r>
      <w:proofErr w:type="spellEnd"/>
      <w:r>
        <w:t xml:space="preserve"> </w:t>
      </w:r>
      <w:proofErr w:type="spellStart"/>
      <w:r>
        <w:t>hưởng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của</w:t>
      </w:r>
      <w:proofErr w:type="spellEnd"/>
      <w:r>
        <w:t xml:space="preserve"> </w:t>
      </w:r>
      <w:proofErr w:type="spellStart"/>
      <w:r>
        <w:t>bề</w:t>
      </w:r>
      <w:proofErr w:type="spellEnd"/>
      <w:r>
        <w:t xml:space="preserve"> </w:t>
      </w:r>
      <w:proofErr w:type="spellStart"/>
      <w:r>
        <w:t>mặt</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lên</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quang</w:t>
      </w:r>
      <w:proofErr w:type="spellEnd"/>
      <w:r>
        <w:t xml:space="preserve"> </w:t>
      </w:r>
      <w:proofErr w:type="spellStart"/>
      <w:r>
        <w:t>trở</w:t>
      </w:r>
      <w:proofErr w:type="spellEnd"/>
      <w:r>
        <w:t xml:space="preserve"> </w:t>
      </w:r>
      <w:proofErr w:type="spellStart"/>
      <w:r>
        <w:t>là</w:t>
      </w:r>
      <w:proofErr w:type="spellEnd"/>
      <w:r>
        <w:t xml:space="preserve"> </w:t>
      </w:r>
      <w:proofErr w:type="spellStart"/>
      <w:r>
        <w:t>rất</w:t>
      </w:r>
      <w:proofErr w:type="spellEnd"/>
      <w:r>
        <w:t xml:space="preserve"> </w:t>
      </w:r>
      <w:proofErr w:type="spellStart"/>
      <w:r>
        <w:t>lớn</w:t>
      </w:r>
      <w:proofErr w:type="spellEnd"/>
      <w:r>
        <w:t xml:space="preserve">. Trong </w:t>
      </w:r>
      <w:proofErr w:type="spellStart"/>
      <w:r>
        <w:t>thực</w:t>
      </w:r>
      <w:proofErr w:type="spellEnd"/>
      <w:r>
        <w:t xml:space="preserve"> </w:t>
      </w:r>
      <w:proofErr w:type="spellStart"/>
      <w:r>
        <w:t>tế</w:t>
      </w:r>
      <w:proofErr w:type="spellEnd"/>
      <w:r>
        <w:t xml:space="preserve"> </w:t>
      </w:r>
      <w:proofErr w:type="spellStart"/>
      <w:r>
        <w:t>các</w:t>
      </w:r>
      <w:proofErr w:type="spellEnd"/>
      <w:r>
        <w:t xml:space="preserve"> </w:t>
      </w:r>
      <w:proofErr w:type="spellStart"/>
      <w:r>
        <w:t>cặp</w:t>
      </w:r>
      <w:proofErr w:type="spellEnd"/>
      <w:r>
        <w:t xml:space="preserve"> </w:t>
      </w:r>
      <w:proofErr w:type="spellStart"/>
      <w:r>
        <w:t>quang</w:t>
      </w:r>
      <w:proofErr w:type="spellEnd"/>
      <w:r>
        <w:t xml:space="preserve"> </w:t>
      </w:r>
      <w:proofErr w:type="spellStart"/>
      <w:r>
        <w:t>trở</w:t>
      </w:r>
      <w:proofErr w:type="spellEnd"/>
      <w:r>
        <w:t xml:space="preserve"> </w:t>
      </w:r>
      <w:proofErr w:type="spellStart"/>
      <w:r>
        <w:t>và</w:t>
      </w:r>
      <w:proofErr w:type="spellEnd"/>
      <w:r>
        <w:t xml:space="preserve"> LED </w:t>
      </w:r>
      <w:proofErr w:type="spellStart"/>
      <w:r>
        <w:t>được</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và</w:t>
      </w:r>
      <w:proofErr w:type="spellEnd"/>
      <w:r>
        <w:t xml:space="preserve"> </w:t>
      </w:r>
      <w:proofErr w:type="spellStart"/>
      <w:r>
        <w:t>gắn</w:t>
      </w:r>
      <w:proofErr w:type="spellEnd"/>
      <w:r>
        <w:t xml:space="preserve"> </w:t>
      </w:r>
      <w:proofErr w:type="spellStart"/>
      <w:r>
        <w:t>sẵn</w:t>
      </w:r>
      <w:proofErr w:type="spellEnd"/>
      <w:r>
        <w:t xml:space="preserve"> </w:t>
      </w:r>
      <w:proofErr w:type="spellStart"/>
      <w:r>
        <w:t>lên</w:t>
      </w:r>
      <w:proofErr w:type="spellEnd"/>
      <w:r>
        <w:t xml:space="preserve"> </w:t>
      </w:r>
      <w:proofErr w:type="spellStart"/>
      <w:r>
        <w:t>một</w:t>
      </w:r>
      <w:proofErr w:type="spellEnd"/>
      <w:r>
        <w:t xml:space="preserve"> module </w:t>
      </w:r>
      <w:proofErr w:type="spellStart"/>
      <w:r>
        <w:t>gọi</w:t>
      </w:r>
      <w:proofErr w:type="spellEnd"/>
      <w:r>
        <w:t xml:space="preserve"> </w:t>
      </w:r>
      <w:proofErr w:type="spellStart"/>
      <w:r>
        <w:t>là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w:t>
      </w:r>
    </w:p>
    <w:p w14:paraId="79A6A754" w14:textId="72321B56" w:rsidR="00B6358C" w:rsidRPr="00B6358C" w:rsidRDefault="00B6358C" w:rsidP="00B6358C">
      <w:r>
        <w:t xml:space="preserve">Trong </w:t>
      </w:r>
      <w:proofErr w:type="spellStart"/>
      <w:r>
        <w:t>khuôn</w:t>
      </w:r>
      <w:proofErr w:type="spellEnd"/>
      <w:r>
        <w:t xml:space="preserve"> </w:t>
      </w:r>
      <w:proofErr w:type="spellStart"/>
      <w:r>
        <w:t>khổ</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với</w:t>
      </w:r>
      <w:proofErr w:type="spellEnd"/>
      <w:r>
        <w:t xml:space="preserve"> </w:t>
      </w:r>
      <w:proofErr w:type="spellStart"/>
      <w:r>
        <w:t>ưu</w:t>
      </w:r>
      <w:proofErr w:type="spellEnd"/>
      <w:r>
        <w:t xml:space="preserve"> </w:t>
      </w:r>
      <w:proofErr w:type="spellStart"/>
      <w:r>
        <w:t>tiên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thấp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chọn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module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w:t>
      </w:r>
      <w:bookmarkStart w:id="67" w:name="OLE_LINK36"/>
      <w:bookmarkStart w:id="68" w:name="OLE_LINK37"/>
      <w:r>
        <w:t>.</w:t>
      </w:r>
    </w:p>
    <w:p w14:paraId="19906060" w14:textId="728A0EBD" w:rsidR="00F37920" w:rsidRDefault="00F37920" w:rsidP="00F37920">
      <w:pPr>
        <w:pStyle w:val="u3"/>
      </w:pPr>
      <w:bookmarkStart w:id="69" w:name="_Toc77285380"/>
      <w:bookmarkStart w:id="70" w:name="_Toc78552232"/>
      <w:bookmarkEnd w:id="67"/>
      <w:bookmarkEnd w:id="68"/>
      <w:r>
        <w:t xml:space="preserve">Phương </w:t>
      </w:r>
      <w:proofErr w:type="spellStart"/>
      <w:r>
        <w:t>án</w:t>
      </w:r>
      <w:proofErr w:type="spellEnd"/>
      <w:r>
        <w:t xml:space="preserve"> </w:t>
      </w:r>
      <w:proofErr w:type="spellStart"/>
      <w:r>
        <w:t>điều</w:t>
      </w:r>
      <w:proofErr w:type="spellEnd"/>
      <w:r>
        <w:t xml:space="preserve"> </w:t>
      </w:r>
      <w:proofErr w:type="spellStart"/>
      <w:r>
        <w:t>khiển</w:t>
      </w:r>
      <w:bookmarkEnd w:id="69"/>
      <w:bookmarkEnd w:id="70"/>
      <w:proofErr w:type="spellEnd"/>
    </w:p>
    <w:p w14:paraId="2F10CC50" w14:textId="2CBEA137" w:rsidR="00B6358C" w:rsidRDefault="00570A9C" w:rsidP="00B6358C">
      <w:pPr>
        <w:rPr>
          <w:noProof/>
        </w:rPr>
      </w:pPr>
      <w:r>
        <w:rPr>
          <w:noProof/>
        </w:rPr>
        <w:drawing>
          <wp:anchor distT="0" distB="0" distL="114300" distR="114300" simplePos="0" relativeHeight="251581952" behindDoc="0" locked="0" layoutInCell="1" allowOverlap="1" wp14:anchorId="228ED3F4" wp14:editId="283B822A">
            <wp:simplePos x="0" y="0"/>
            <wp:positionH relativeFrom="page">
              <wp:align>center</wp:align>
            </wp:positionH>
            <wp:positionV relativeFrom="paragraph">
              <wp:posOffset>375984</wp:posOffset>
            </wp:positionV>
            <wp:extent cx="2888615" cy="2137410"/>
            <wp:effectExtent l="0" t="0" r="6985" b="0"/>
            <wp:wrapTopAndBottom/>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88615" cy="21374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91168" behindDoc="0" locked="0" layoutInCell="1" allowOverlap="1" wp14:anchorId="6BE3378F" wp14:editId="11E1CB4C">
                <wp:simplePos x="0" y="0"/>
                <wp:positionH relativeFrom="page">
                  <wp:align>center</wp:align>
                </wp:positionH>
                <wp:positionV relativeFrom="paragraph">
                  <wp:posOffset>6249334</wp:posOffset>
                </wp:positionV>
                <wp:extent cx="3512185" cy="635"/>
                <wp:effectExtent l="0" t="0" r="0" b="0"/>
                <wp:wrapTopAndBottom/>
                <wp:docPr id="81" name="Hộp Văn bản 81"/>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55371C31" w14:textId="560F66F0" w:rsidR="00B60C08" w:rsidRPr="00F05BEC" w:rsidRDefault="00B60C08" w:rsidP="00570A9C">
                            <w:pPr>
                              <w:pStyle w:val="Chuthich"/>
                              <w:rPr>
                                <w:noProof/>
                                <w:sz w:val="26"/>
                                <w:szCs w:val="20"/>
                              </w:rPr>
                            </w:pPr>
                            <w:bookmarkStart w:id="71" w:name="_Toc78552269"/>
                            <w:proofErr w:type="spellStart"/>
                            <w:r>
                              <w:t>Hình</w:t>
                            </w:r>
                            <w:proofErr w:type="spellEnd"/>
                            <w:r>
                              <w:t xml:space="preserve"> </w:t>
                            </w:r>
                            <w:r>
                              <w:fldChar w:fldCharType="begin"/>
                            </w:r>
                            <w:r>
                              <w:instrText>STYLEREF 1 \s</w:instrText>
                            </w:r>
                            <w:r>
                              <w:fldChar w:fldCharType="separate"/>
                            </w:r>
                            <w:r w:rsidR="004557B5">
                              <w:rPr>
                                <w:noProof/>
                              </w:rPr>
                              <w:t>2</w:t>
                            </w:r>
                            <w:r>
                              <w:fldChar w:fldCharType="end"/>
                            </w:r>
                            <w:r w:rsidR="004557B5">
                              <w:t>.</w:t>
                            </w:r>
                            <w:r>
                              <w:fldChar w:fldCharType="begin"/>
                            </w:r>
                            <w:r>
                              <w:instrText>SEQ Hình \* ARABIC \s 1</w:instrText>
                            </w:r>
                            <w:r>
                              <w:fldChar w:fldCharType="separate"/>
                            </w:r>
                            <w:r w:rsidR="004557B5">
                              <w:rPr>
                                <w:noProof/>
                              </w:rPr>
                              <w:t>3</w:t>
                            </w:r>
                            <w: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phân</w:t>
                            </w:r>
                            <w:proofErr w:type="spellEnd"/>
                            <w:r>
                              <w:t xml:space="preserve"> </w:t>
                            </w:r>
                            <w:proofErr w:type="spellStart"/>
                            <w:r>
                              <w:t>cấp</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3378F" id="Hộp Văn bản 81" o:spid="_x0000_s1030" type="#_x0000_t202" style="position:absolute;left:0;text-align:left;margin-left:0;margin-top:492.05pt;width:276.55pt;height:.05pt;z-index:251591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" stroked="f">
                <v:textbox style="mso-fit-shape-to-text:t" inset="0,0,0,0">
                  <w:txbxContent>
                    <w:p w14:paraId="55371C31" w14:textId="560F66F0" w:rsidR="00B60C08" w:rsidRPr="00F05BEC" w:rsidRDefault="00B60C08" w:rsidP="00570A9C">
                      <w:pPr>
                        <w:pStyle w:val="Chuthich"/>
                        <w:rPr>
                          <w:noProof/>
                          <w:sz w:val="26"/>
                          <w:szCs w:val="20"/>
                        </w:rPr>
                      </w:pPr>
                      <w:bookmarkStart w:id="72" w:name="_Toc78552269"/>
                      <w:proofErr w:type="spellStart"/>
                      <w:r>
                        <w:t>Hình</w:t>
                      </w:r>
                      <w:proofErr w:type="spellEnd"/>
                      <w:r>
                        <w:t xml:space="preserve"> </w:t>
                      </w:r>
                      <w:r>
                        <w:fldChar w:fldCharType="begin"/>
                      </w:r>
                      <w:r>
                        <w:instrText>STYLEREF 1 \s</w:instrText>
                      </w:r>
                      <w:r>
                        <w:fldChar w:fldCharType="separate"/>
                      </w:r>
                      <w:r w:rsidR="004557B5">
                        <w:rPr>
                          <w:noProof/>
                        </w:rPr>
                        <w:t>2</w:t>
                      </w:r>
                      <w:r>
                        <w:fldChar w:fldCharType="end"/>
                      </w:r>
                      <w:r w:rsidR="004557B5">
                        <w:t>.</w:t>
                      </w:r>
                      <w:r>
                        <w:fldChar w:fldCharType="begin"/>
                      </w:r>
                      <w:r>
                        <w:instrText>SEQ Hình \* ARABIC \s 1</w:instrText>
                      </w:r>
                      <w:r>
                        <w:fldChar w:fldCharType="separate"/>
                      </w:r>
                      <w:r w:rsidR="004557B5">
                        <w:rPr>
                          <w:noProof/>
                        </w:rPr>
                        <w:t>3</w:t>
                      </w:r>
                      <w: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phân</w:t>
                      </w:r>
                      <w:proofErr w:type="spellEnd"/>
                      <w:r>
                        <w:t xml:space="preserve"> </w:t>
                      </w:r>
                      <w:proofErr w:type="spellStart"/>
                      <w:r>
                        <w:t>cấp</w:t>
                      </w:r>
                      <w:bookmarkEnd w:id="72"/>
                      <w:proofErr w:type="spellEnd"/>
                    </w:p>
                  </w:txbxContent>
                </v:textbox>
                <w10:wrap type="topAndBottom" anchorx="page"/>
              </v:shape>
            </w:pict>
          </mc:Fallback>
        </mc:AlternateContent>
      </w:r>
      <w:r>
        <w:rPr>
          <w:noProof/>
        </w:rPr>
        <w:drawing>
          <wp:anchor distT="0" distB="0" distL="114300" distR="114300" simplePos="0" relativeHeight="251588096" behindDoc="0" locked="0" layoutInCell="1" allowOverlap="1" wp14:anchorId="62F4BDF8" wp14:editId="2302A9A0">
            <wp:simplePos x="0" y="0"/>
            <wp:positionH relativeFrom="page">
              <wp:align>center</wp:align>
            </wp:positionH>
            <wp:positionV relativeFrom="paragraph">
              <wp:posOffset>3048752</wp:posOffset>
            </wp:positionV>
            <wp:extent cx="3512185" cy="3142615"/>
            <wp:effectExtent l="0" t="0" r="0" b="635"/>
            <wp:wrapTopAndBottom/>
            <wp:docPr id="7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12185" cy="3142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85024" behindDoc="0" locked="0" layoutInCell="1" allowOverlap="1" wp14:anchorId="7476E3CC" wp14:editId="2BF17964">
                <wp:simplePos x="0" y="0"/>
                <wp:positionH relativeFrom="column">
                  <wp:posOffset>1286510</wp:posOffset>
                </wp:positionH>
                <wp:positionV relativeFrom="paragraph">
                  <wp:posOffset>2565400</wp:posOffset>
                </wp:positionV>
                <wp:extent cx="2888615" cy="635"/>
                <wp:effectExtent l="0" t="0" r="6985" b="0"/>
                <wp:wrapTopAndBottom/>
                <wp:docPr id="78" name="Hộp Văn bản 78"/>
                <wp:cNvGraphicFramePr/>
                <a:graphic xmlns:a="http://schemas.openxmlformats.org/drawingml/2006/main">
                  <a:graphicData uri="http://schemas.microsoft.com/office/word/2010/wordprocessingShape">
                    <wps:wsp>
                      <wps:cNvSpPr txBox="1"/>
                      <wps:spPr>
                        <a:xfrm>
                          <a:off x="0" y="0"/>
                          <a:ext cx="2888615" cy="635"/>
                        </a:xfrm>
                        <a:prstGeom prst="rect">
                          <a:avLst/>
                        </a:prstGeom>
                        <a:solidFill>
                          <a:prstClr val="white"/>
                        </a:solidFill>
                        <a:ln>
                          <a:noFill/>
                        </a:ln>
                      </wps:spPr>
                      <wps:txbx>
                        <w:txbxContent>
                          <w:p w14:paraId="79B769EB" w14:textId="6554D399" w:rsidR="00B60C08" w:rsidRPr="000501A9" w:rsidRDefault="00B60C08" w:rsidP="00570A9C">
                            <w:pPr>
                              <w:pStyle w:val="Chuthich"/>
                              <w:rPr>
                                <w:noProof/>
                                <w:sz w:val="26"/>
                                <w:szCs w:val="20"/>
                              </w:rPr>
                            </w:pPr>
                            <w:bookmarkStart w:id="73" w:name="_Toc78552270"/>
                            <w:proofErr w:type="spellStart"/>
                            <w:r>
                              <w:t>Hình</w:t>
                            </w:r>
                            <w:proofErr w:type="spellEnd"/>
                            <w:r>
                              <w:t xml:space="preserve"> </w:t>
                            </w:r>
                            <w:r>
                              <w:fldChar w:fldCharType="begin"/>
                            </w:r>
                            <w:r>
                              <w:instrText>STYLEREF 1 \s</w:instrText>
                            </w:r>
                            <w:r>
                              <w:fldChar w:fldCharType="separate"/>
                            </w:r>
                            <w:r w:rsidR="004557B5">
                              <w:rPr>
                                <w:noProof/>
                              </w:rPr>
                              <w:t>2</w:t>
                            </w:r>
                            <w:r>
                              <w:fldChar w:fldCharType="end"/>
                            </w:r>
                            <w:r w:rsidR="004557B5">
                              <w:t>.</w:t>
                            </w:r>
                            <w:r>
                              <w:fldChar w:fldCharType="begin"/>
                            </w:r>
                            <w:r>
                              <w:instrText>SEQ Hình \* ARABIC \s 1</w:instrText>
                            </w:r>
                            <w:r>
                              <w:fldChar w:fldCharType="separate"/>
                            </w:r>
                            <w:r w:rsidR="004557B5">
                              <w:rPr>
                                <w:noProof/>
                              </w:rPr>
                              <w:t>4</w:t>
                            </w:r>
                            <w:r>
                              <w:fldChar w:fldCharType="end"/>
                            </w:r>
                            <w:r>
                              <w:t xml:space="preserve"> </w:t>
                            </w:r>
                            <w:proofErr w:type="spellStart"/>
                            <w:r>
                              <w:rPr>
                                <w:kern w:val="0"/>
                              </w:rPr>
                              <w:t>Cấu</w:t>
                            </w:r>
                            <w:proofErr w:type="spellEnd"/>
                            <w:r>
                              <w:rPr>
                                <w:kern w:val="0"/>
                              </w:rPr>
                              <w:t xml:space="preserve"> </w:t>
                            </w:r>
                            <w:proofErr w:type="spellStart"/>
                            <w:r>
                              <w:rPr>
                                <w:kern w:val="0"/>
                              </w:rPr>
                              <w:t>trúc</w:t>
                            </w:r>
                            <w:proofErr w:type="spellEnd"/>
                            <w:r>
                              <w:rPr>
                                <w:kern w:val="0"/>
                              </w:rPr>
                              <w:t xml:space="preserve"> </w:t>
                            </w:r>
                            <w:proofErr w:type="spellStart"/>
                            <w:r>
                              <w:rPr>
                                <w:kern w:val="0"/>
                              </w:rPr>
                              <w:t>điều</w:t>
                            </w:r>
                            <w:proofErr w:type="spellEnd"/>
                            <w:r>
                              <w:rPr>
                                <w:kern w:val="0"/>
                              </w:rPr>
                              <w:t xml:space="preserve"> </w:t>
                            </w:r>
                            <w:proofErr w:type="spellStart"/>
                            <w:r>
                              <w:rPr>
                                <w:kern w:val="0"/>
                              </w:rPr>
                              <w:t>khiển</w:t>
                            </w:r>
                            <w:proofErr w:type="spellEnd"/>
                            <w:r>
                              <w:rPr>
                                <w:kern w:val="0"/>
                              </w:rPr>
                              <w:t xml:space="preserve"> </w:t>
                            </w:r>
                            <w:proofErr w:type="spellStart"/>
                            <w:r>
                              <w:rPr>
                                <w:kern w:val="0"/>
                              </w:rPr>
                              <w:t>tập</w:t>
                            </w:r>
                            <w:proofErr w:type="spellEnd"/>
                            <w:r>
                              <w:rPr>
                                <w:kern w:val="0"/>
                              </w:rPr>
                              <w:t xml:space="preserve"> </w:t>
                            </w:r>
                            <w:proofErr w:type="spellStart"/>
                            <w:r>
                              <w:rPr>
                                <w:kern w:val="0"/>
                              </w:rPr>
                              <w:t>trung</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6E3CC" id="Hộp Văn bản 78" o:spid="_x0000_s1031" type="#_x0000_t202" style="position:absolute;left:0;text-align:left;margin-left:101.3pt;margin-top:202pt;width:227.4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" stroked="f">
                <v:textbox style="mso-fit-shape-to-text:t" inset="0,0,0,0">
                  <w:txbxContent>
                    <w:p w14:paraId="79B769EB" w14:textId="6554D399" w:rsidR="00B60C08" w:rsidRPr="000501A9" w:rsidRDefault="00B60C08" w:rsidP="00570A9C">
                      <w:pPr>
                        <w:pStyle w:val="Chuthich"/>
                        <w:rPr>
                          <w:noProof/>
                          <w:sz w:val="26"/>
                          <w:szCs w:val="20"/>
                        </w:rPr>
                      </w:pPr>
                      <w:bookmarkStart w:id="74" w:name="_Toc78552270"/>
                      <w:proofErr w:type="spellStart"/>
                      <w:r>
                        <w:t>Hình</w:t>
                      </w:r>
                      <w:proofErr w:type="spellEnd"/>
                      <w:r>
                        <w:t xml:space="preserve"> </w:t>
                      </w:r>
                      <w:r>
                        <w:fldChar w:fldCharType="begin"/>
                      </w:r>
                      <w:r>
                        <w:instrText>STYLEREF 1 \s</w:instrText>
                      </w:r>
                      <w:r>
                        <w:fldChar w:fldCharType="separate"/>
                      </w:r>
                      <w:r w:rsidR="004557B5">
                        <w:rPr>
                          <w:noProof/>
                        </w:rPr>
                        <w:t>2</w:t>
                      </w:r>
                      <w:r>
                        <w:fldChar w:fldCharType="end"/>
                      </w:r>
                      <w:r w:rsidR="004557B5">
                        <w:t>.</w:t>
                      </w:r>
                      <w:r>
                        <w:fldChar w:fldCharType="begin"/>
                      </w:r>
                      <w:r>
                        <w:instrText>SEQ Hình \* ARABIC \s 1</w:instrText>
                      </w:r>
                      <w:r>
                        <w:fldChar w:fldCharType="separate"/>
                      </w:r>
                      <w:r w:rsidR="004557B5">
                        <w:rPr>
                          <w:noProof/>
                        </w:rPr>
                        <w:t>4</w:t>
                      </w:r>
                      <w:r>
                        <w:fldChar w:fldCharType="end"/>
                      </w:r>
                      <w:r>
                        <w:t xml:space="preserve"> </w:t>
                      </w:r>
                      <w:proofErr w:type="spellStart"/>
                      <w:r>
                        <w:rPr>
                          <w:kern w:val="0"/>
                        </w:rPr>
                        <w:t>Cấu</w:t>
                      </w:r>
                      <w:proofErr w:type="spellEnd"/>
                      <w:r>
                        <w:rPr>
                          <w:kern w:val="0"/>
                        </w:rPr>
                        <w:t xml:space="preserve"> </w:t>
                      </w:r>
                      <w:proofErr w:type="spellStart"/>
                      <w:r>
                        <w:rPr>
                          <w:kern w:val="0"/>
                        </w:rPr>
                        <w:t>trúc</w:t>
                      </w:r>
                      <w:proofErr w:type="spellEnd"/>
                      <w:r>
                        <w:rPr>
                          <w:kern w:val="0"/>
                        </w:rPr>
                        <w:t xml:space="preserve"> </w:t>
                      </w:r>
                      <w:proofErr w:type="spellStart"/>
                      <w:r>
                        <w:rPr>
                          <w:kern w:val="0"/>
                        </w:rPr>
                        <w:t>điều</w:t>
                      </w:r>
                      <w:proofErr w:type="spellEnd"/>
                      <w:r>
                        <w:rPr>
                          <w:kern w:val="0"/>
                        </w:rPr>
                        <w:t xml:space="preserve"> </w:t>
                      </w:r>
                      <w:proofErr w:type="spellStart"/>
                      <w:r>
                        <w:rPr>
                          <w:kern w:val="0"/>
                        </w:rPr>
                        <w:t>khiển</w:t>
                      </w:r>
                      <w:proofErr w:type="spellEnd"/>
                      <w:r>
                        <w:rPr>
                          <w:kern w:val="0"/>
                        </w:rPr>
                        <w:t xml:space="preserve"> </w:t>
                      </w:r>
                      <w:proofErr w:type="spellStart"/>
                      <w:r>
                        <w:rPr>
                          <w:kern w:val="0"/>
                        </w:rPr>
                        <w:t>tập</w:t>
                      </w:r>
                      <w:proofErr w:type="spellEnd"/>
                      <w:r>
                        <w:rPr>
                          <w:kern w:val="0"/>
                        </w:rPr>
                        <w:t xml:space="preserve"> </w:t>
                      </w:r>
                      <w:proofErr w:type="spellStart"/>
                      <w:r>
                        <w:rPr>
                          <w:kern w:val="0"/>
                        </w:rPr>
                        <w:t>trung</w:t>
                      </w:r>
                      <w:bookmarkEnd w:id="74"/>
                      <w:proofErr w:type="spellEnd"/>
                    </w:p>
                  </w:txbxContent>
                </v:textbox>
                <w10:wrap type="topAndBottom"/>
              </v:shape>
            </w:pict>
          </mc:Fallback>
        </mc:AlternateContent>
      </w:r>
      <w:r w:rsidR="00B6358C">
        <w:rPr>
          <w:noProof/>
        </w:rPr>
        <w:t>Xem xét hai cấu trúc điều khiển ở Hình 2.3 và Hình 2.4.</w:t>
      </w:r>
    </w:p>
    <w:p w14:paraId="47D9B3E3" w14:textId="77777777" w:rsidR="00570A9C" w:rsidRDefault="00570A9C" w:rsidP="00570A9C">
      <w:pPr>
        <w:rPr>
          <w:noProof/>
        </w:rPr>
      </w:pPr>
      <w:r>
        <w:rPr>
          <w:noProof/>
        </w:rPr>
        <w:t xml:space="preserve">Đối với cấu trúc điều khiển phân cấp, mạch điều khiển sử dụng nhiều vi điều khiển, mỗi vi điều khiển đảm nhận một chức năng riêng. Nhờ đó có sự chuyên biệt hóa, mỗi vi </w:t>
      </w:r>
      <w:r>
        <w:rPr>
          <w:noProof/>
        </w:rPr>
        <w:lastRenderedPageBreak/>
        <w:t>điều khiển chỉ đảm nhận một công việc giúp kiểm tra lỗi của chương trình dễ dàng, các chức năng được thực hiện đồng thời, không cần phải đợi hoặc bỏ qua tác vụ ngắt. Tuy nhiên cấu trúc phần cứng phức tạp và cần đảm bảo tín hiệu giao tiếp giữa các vi điều khiển tuyệt đối chính xác, không bị nhiễu. Ngoài ra, việc sử dụng nhiều vi điều khiển làm tăng giá thành sản phẩm.</w:t>
      </w:r>
    </w:p>
    <w:p w14:paraId="05D6E0E3" w14:textId="77777777" w:rsidR="00570A9C" w:rsidRDefault="00570A9C" w:rsidP="00570A9C">
      <w:pPr>
        <w:rPr>
          <w:noProof/>
        </w:rPr>
      </w:pPr>
      <w:r>
        <w:rPr>
          <w:noProof/>
        </w:rPr>
        <w:t>Cấu trúc điều khiển thứ hai là cấu trúc tập trung, chỉ sử dụng một vi điều khiển duy nhất đảm bảo tất cả các chức năng do đó mà phần cứng được đơn giản hóa. Tuy vậy các ưu điểm của cấu trúc phân cấp như đã nói sẽ không còn đối với loại cấu trúc này.</w:t>
      </w:r>
    </w:p>
    <w:p w14:paraId="1F7E1AA4" w14:textId="77777777" w:rsidR="00570A9C" w:rsidRPr="00B77A26" w:rsidRDefault="00570A9C" w:rsidP="00570A9C">
      <w:pPr>
        <w:rPr>
          <w:noProof/>
        </w:rPr>
      </w:pPr>
      <w:r>
        <w:rPr>
          <w:noProof/>
        </w:rPr>
        <w:t>Do tính đơn giản, dễ triển khai, chúng em quyết định lựa chọn cấu trúc điều khiển tập trung như trên.</w:t>
      </w:r>
    </w:p>
    <w:p w14:paraId="1E9B04EF" w14:textId="179606DB" w:rsidR="00570A9C" w:rsidRDefault="00570A9C" w:rsidP="00BB1D55">
      <w:pPr>
        <w:pStyle w:val="u2"/>
        <w:rPr>
          <w:noProof/>
        </w:rPr>
      </w:pPr>
      <w:bookmarkStart w:id="75" w:name="_Toc77285381"/>
      <w:bookmarkStart w:id="76" w:name="_Toc78552233"/>
      <w:r>
        <w:rPr>
          <w:noProof/>
        </w:rPr>
        <w:t>Kế hoạch thực hiện và phân công nhiệm vụ</w:t>
      </w:r>
      <w:bookmarkEnd w:id="75"/>
      <w:bookmarkEnd w:id="76"/>
    </w:p>
    <w:p w14:paraId="44337F60" w14:textId="2A9E93FC" w:rsidR="007C0F6F" w:rsidRDefault="007C0F6F" w:rsidP="007C0F6F">
      <w:pPr>
        <w:pStyle w:val="Chuthich"/>
        <w:keepNext/>
      </w:pPr>
      <w:bookmarkStart w:id="77" w:name="_Toc77332055"/>
      <w:bookmarkStart w:id="78" w:name="_Toc78552299"/>
      <w:proofErr w:type="spellStart"/>
      <w:r>
        <w:t>Bảng</w:t>
      </w:r>
      <w:proofErr w:type="spellEnd"/>
      <w:r>
        <w:t xml:space="preserve"> </w:t>
      </w:r>
      <w:r>
        <w:fldChar w:fldCharType="begin"/>
      </w:r>
      <w:r>
        <w:instrText>STYLEREF 1 \s</w:instrText>
      </w:r>
      <w:r>
        <w:fldChar w:fldCharType="separate"/>
      </w:r>
      <w:r w:rsidR="009F6B90">
        <w:rPr>
          <w:noProof/>
        </w:rPr>
        <w:t>2</w:t>
      </w:r>
      <w:r>
        <w:fldChar w:fldCharType="end"/>
      </w:r>
      <w:r w:rsidR="009F6B90">
        <w:t>.</w:t>
      </w:r>
      <w:r>
        <w:fldChar w:fldCharType="begin"/>
      </w:r>
      <w:r>
        <w:instrText>SEQ Bảng \* ARABIC \s 1</w:instrText>
      </w:r>
      <w:r>
        <w:fldChar w:fldCharType="separate"/>
      </w:r>
      <w:r w:rsidR="009F6B90">
        <w:rPr>
          <w:noProof/>
        </w:rPr>
        <w:t>1</w:t>
      </w:r>
      <w:r>
        <w:fldChar w:fldCharType="end"/>
      </w:r>
      <w:r>
        <w:t xml:space="preserve"> </w:t>
      </w:r>
      <w:proofErr w:type="spellStart"/>
      <w:r>
        <w:t>Bảng</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nhóm</w:t>
      </w:r>
      <w:proofErr w:type="spellEnd"/>
      <w:r>
        <w:t xml:space="preserve"> II</w:t>
      </w:r>
      <w:bookmarkEnd w:id="77"/>
      <w:bookmarkEnd w:id="78"/>
    </w:p>
    <w:tbl>
      <w:tblPr>
        <w:tblStyle w:val="LiBang"/>
        <w:tblW w:w="8930" w:type="dxa"/>
        <w:tblInd w:w="137" w:type="dxa"/>
        <w:tblLayout w:type="fixed"/>
        <w:tblLook w:val="04A0" w:firstRow="1" w:lastRow="0" w:firstColumn="1" w:lastColumn="0" w:noHBand="0" w:noVBand="1"/>
      </w:tblPr>
      <w:tblGrid>
        <w:gridCol w:w="1134"/>
        <w:gridCol w:w="2126"/>
        <w:gridCol w:w="1985"/>
        <w:gridCol w:w="1370"/>
        <w:gridCol w:w="1323"/>
        <w:gridCol w:w="992"/>
      </w:tblGrid>
      <w:tr w:rsidR="00907380" w14:paraId="610A760E" w14:textId="77777777" w:rsidTr="00B14BF9">
        <w:trPr>
          <w:trHeight w:val="377"/>
        </w:trPr>
        <w:tc>
          <w:tcPr>
            <w:tcW w:w="1134" w:type="dxa"/>
            <w:vAlign w:val="center"/>
          </w:tcPr>
          <w:p w14:paraId="6CB3F1A7" w14:textId="77777777" w:rsidR="00907380" w:rsidRPr="00953E8C" w:rsidRDefault="00907380" w:rsidP="00B370C5">
            <w:pPr>
              <w:ind w:left="-57" w:firstLine="0"/>
              <w:jc w:val="center"/>
              <w:rPr>
                <w:b/>
                <w:sz w:val="24"/>
                <w:szCs w:val="24"/>
              </w:rPr>
            </w:pPr>
            <w:proofErr w:type="spellStart"/>
            <w:r w:rsidRPr="00953E8C">
              <w:rPr>
                <w:b/>
                <w:sz w:val="24"/>
                <w:szCs w:val="24"/>
              </w:rPr>
              <w:t>Nhiệm</w:t>
            </w:r>
            <w:proofErr w:type="spellEnd"/>
            <w:r w:rsidRPr="00953E8C">
              <w:rPr>
                <w:b/>
                <w:sz w:val="24"/>
                <w:szCs w:val="24"/>
              </w:rPr>
              <w:t xml:space="preserve"> </w:t>
            </w:r>
            <w:proofErr w:type="spellStart"/>
            <w:r w:rsidRPr="00953E8C">
              <w:rPr>
                <w:b/>
                <w:sz w:val="24"/>
                <w:szCs w:val="24"/>
              </w:rPr>
              <w:t>vụ</w:t>
            </w:r>
            <w:proofErr w:type="spellEnd"/>
          </w:p>
        </w:tc>
        <w:tc>
          <w:tcPr>
            <w:tcW w:w="2126" w:type="dxa"/>
            <w:vAlign w:val="center"/>
          </w:tcPr>
          <w:p w14:paraId="4E4A8D47" w14:textId="77777777" w:rsidR="00907380" w:rsidRPr="00953E8C" w:rsidRDefault="00907380" w:rsidP="00B370C5">
            <w:pPr>
              <w:ind w:left="-57" w:firstLine="0"/>
              <w:jc w:val="center"/>
              <w:rPr>
                <w:b/>
                <w:sz w:val="24"/>
                <w:szCs w:val="24"/>
              </w:rPr>
            </w:pPr>
            <w:r w:rsidRPr="00953E8C">
              <w:rPr>
                <w:b/>
                <w:sz w:val="24"/>
                <w:szCs w:val="24"/>
              </w:rPr>
              <w:t xml:space="preserve">Chi </w:t>
            </w:r>
            <w:proofErr w:type="spellStart"/>
            <w:r w:rsidRPr="00953E8C">
              <w:rPr>
                <w:b/>
                <w:sz w:val="24"/>
                <w:szCs w:val="24"/>
              </w:rPr>
              <w:t>tiết</w:t>
            </w:r>
            <w:proofErr w:type="spellEnd"/>
            <w:r w:rsidRPr="00953E8C">
              <w:rPr>
                <w:b/>
                <w:sz w:val="24"/>
                <w:szCs w:val="24"/>
              </w:rPr>
              <w:t xml:space="preserve"> </w:t>
            </w:r>
            <w:proofErr w:type="spellStart"/>
            <w:r w:rsidRPr="00953E8C">
              <w:rPr>
                <w:b/>
                <w:sz w:val="24"/>
                <w:szCs w:val="24"/>
              </w:rPr>
              <w:t>nhiệm</w:t>
            </w:r>
            <w:proofErr w:type="spellEnd"/>
            <w:r w:rsidRPr="00953E8C">
              <w:rPr>
                <w:b/>
                <w:sz w:val="24"/>
                <w:szCs w:val="24"/>
              </w:rPr>
              <w:t xml:space="preserve"> </w:t>
            </w:r>
            <w:proofErr w:type="spellStart"/>
            <w:r w:rsidRPr="00953E8C">
              <w:rPr>
                <w:b/>
                <w:sz w:val="24"/>
                <w:szCs w:val="24"/>
              </w:rPr>
              <w:t>vụ</w:t>
            </w:r>
            <w:proofErr w:type="spellEnd"/>
          </w:p>
        </w:tc>
        <w:tc>
          <w:tcPr>
            <w:tcW w:w="1985" w:type="dxa"/>
            <w:vAlign w:val="center"/>
          </w:tcPr>
          <w:p w14:paraId="1D1AAF24" w14:textId="77777777" w:rsidR="00907380" w:rsidRPr="00953E8C" w:rsidRDefault="00907380" w:rsidP="00B370C5">
            <w:pPr>
              <w:ind w:left="-57" w:firstLine="0"/>
              <w:jc w:val="center"/>
              <w:rPr>
                <w:b/>
                <w:sz w:val="24"/>
                <w:szCs w:val="24"/>
              </w:rPr>
            </w:pPr>
            <w:r w:rsidRPr="00953E8C">
              <w:rPr>
                <w:b/>
                <w:sz w:val="24"/>
                <w:szCs w:val="24"/>
              </w:rPr>
              <w:t xml:space="preserve">Thành </w:t>
            </w:r>
            <w:proofErr w:type="spellStart"/>
            <w:r w:rsidRPr="00953E8C">
              <w:rPr>
                <w:b/>
                <w:sz w:val="24"/>
                <w:szCs w:val="24"/>
              </w:rPr>
              <w:t>viên</w:t>
            </w:r>
            <w:proofErr w:type="spellEnd"/>
            <w:r w:rsidRPr="00953E8C">
              <w:rPr>
                <w:b/>
                <w:sz w:val="24"/>
                <w:szCs w:val="24"/>
              </w:rPr>
              <w:t xml:space="preserve"> </w:t>
            </w:r>
            <w:proofErr w:type="spellStart"/>
            <w:r w:rsidRPr="00953E8C">
              <w:rPr>
                <w:b/>
                <w:sz w:val="24"/>
                <w:szCs w:val="24"/>
              </w:rPr>
              <w:t>được</w:t>
            </w:r>
            <w:proofErr w:type="spellEnd"/>
            <w:r w:rsidRPr="00953E8C">
              <w:rPr>
                <w:b/>
                <w:sz w:val="24"/>
                <w:szCs w:val="24"/>
              </w:rPr>
              <w:t xml:space="preserve"> </w:t>
            </w:r>
            <w:proofErr w:type="spellStart"/>
            <w:r w:rsidRPr="00953E8C">
              <w:rPr>
                <w:b/>
                <w:sz w:val="24"/>
                <w:szCs w:val="24"/>
              </w:rPr>
              <w:t>phân</w:t>
            </w:r>
            <w:proofErr w:type="spellEnd"/>
            <w:r w:rsidRPr="00953E8C">
              <w:rPr>
                <w:b/>
                <w:sz w:val="24"/>
                <w:szCs w:val="24"/>
              </w:rPr>
              <w:t xml:space="preserve"> </w:t>
            </w:r>
            <w:proofErr w:type="spellStart"/>
            <w:r w:rsidRPr="00953E8C">
              <w:rPr>
                <w:b/>
                <w:sz w:val="24"/>
                <w:szCs w:val="24"/>
              </w:rPr>
              <w:t>công</w:t>
            </w:r>
            <w:proofErr w:type="spellEnd"/>
          </w:p>
        </w:tc>
        <w:tc>
          <w:tcPr>
            <w:tcW w:w="1370" w:type="dxa"/>
            <w:vAlign w:val="center"/>
          </w:tcPr>
          <w:p w14:paraId="23BDC375" w14:textId="77777777" w:rsidR="00907380" w:rsidRPr="00953E8C" w:rsidRDefault="00907380" w:rsidP="00B370C5">
            <w:pPr>
              <w:ind w:left="-57" w:firstLine="0"/>
              <w:jc w:val="center"/>
              <w:rPr>
                <w:b/>
                <w:sz w:val="24"/>
                <w:szCs w:val="24"/>
              </w:rPr>
            </w:pPr>
            <w:proofErr w:type="spellStart"/>
            <w:r w:rsidRPr="00953E8C">
              <w:rPr>
                <w:b/>
                <w:sz w:val="24"/>
                <w:szCs w:val="24"/>
              </w:rPr>
              <w:t>Thời</w:t>
            </w:r>
            <w:proofErr w:type="spellEnd"/>
            <w:r w:rsidRPr="00953E8C">
              <w:rPr>
                <w:b/>
                <w:sz w:val="24"/>
                <w:szCs w:val="24"/>
              </w:rPr>
              <w:t xml:space="preserve"> </w:t>
            </w:r>
            <w:proofErr w:type="spellStart"/>
            <w:r w:rsidRPr="00953E8C">
              <w:rPr>
                <w:b/>
                <w:sz w:val="24"/>
                <w:szCs w:val="24"/>
              </w:rPr>
              <w:t>gian</w:t>
            </w:r>
            <w:proofErr w:type="spellEnd"/>
            <w:r w:rsidRPr="00953E8C">
              <w:rPr>
                <w:b/>
                <w:sz w:val="24"/>
                <w:szCs w:val="24"/>
              </w:rPr>
              <w:t xml:space="preserve"> </w:t>
            </w:r>
            <w:proofErr w:type="spellStart"/>
            <w:r w:rsidRPr="00953E8C">
              <w:rPr>
                <w:b/>
                <w:sz w:val="24"/>
                <w:szCs w:val="24"/>
              </w:rPr>
              <w:t>bắt</w:t>
            </w:r>
            <w:proofErr w:type="spellEnd"/>
            <w:r w:rsidRPr="00953E8C">
              <w:rPr>
                <w:b/>
                <w:sz w:val="24"/>
                <w:szCs w:val="24"/>
              </w:rPr>
              <w:t xml:space="preserve"> </w:t>
            </w:r>
            <w:proofErr w:type="spellStart"/>
            <w:r w:rsidRPr="00953E8C">
              <w:rPr>
                <w:b/>
                <w:sz w:val="24"/>
                <w:szCs w:val="24"/>
              </w:rPr>
              <w:t>đầu</w:t>
            </w:r>
            <w:proofErr w:type="spellEnd"/>
            <w:r w:rsidRPr="00953E8C">
              <w:rPr>
                <w:b/>
                <w:sz w:val="24"/>
                <w:szCs w:val="24"/>
              </w:rPr>
              <w:t xml:space="preserve"> </w:t>
            </w:r>
            <w:proofErr w:type="spellStart"/>
            <w:r w:rsidRPr="00953E8C">
              <w:rPr>
                <w:b/>
                <w:sz w:val="24"/>
                <w:szCs w:val="24"/>
              </w:rPr>
              <w:t>dự</w:t>
            </w:r>
            <w:proofErr w:type="spellEnd"/>
            <w:r w:rsidRPr="00953E8C">
              <w:rPr>
                <w:b/>
                <w:sz w:val="24"/>
                <w:szCs w:val="24"/>
              </w:rPr>
              <w:t xml:space="preserve"> </w:t>
            </w:r>
            <w:proofErr w:type="spellStart"/>
            <w:r w:rsidRPr="00953E8C">
              <w:rPr>
                <w:b/>
                <w:sz w:val="24"/>
                <w:szCs w:val="24"/>
              </w:rPr>
              <w:t>kiến</w:t>
            </w:r>
            <w:proofErr w:type="spellEnd"/>
          </w:p>
        </w:tc>
        <w:tc>
          <w:tcPr>
            <w:tcW w:w="1323" w:type="dxa"/>
            <w:vAlign w:val="center"/>
          </w:tcPr>
          <w:p w14:paraId="42002F01" w14:textId="77777777" w:rsidR="00907380" w:rsidRPr="00953E8C" w:rsidRDefault="00907380" w:rsidP="00B370C5">
            <w:pPr>
              <w:ind w:left="-57" w:firstLine="0"/>
              <w:jc w:val="center"/>
              <w:rPr>
                <w:b/>
                <w:sz w:val="24"/>
                <w:szCs w:val="24"/>
              </w:rPr>
            </w:pPr>
            <w:proofErr w:type="spellStart"/>
            <w:r w:rsidRPr="00953E8C">
              <w:rPr>
                <w:b/>
                <w:sz w:val="24"/>
                <w:szCs w:val="24"/>
              </w:rPr>
              <w:t>Thời</w:t>
            </w:r>
            <w:proofErr w:type="spellEnd"/>
            <w:r w:rsidRPr="00953E8C">
              <w:rPr>
                <w:b/>
                <w:sz w:val="24"/>
                <w:szCs w:val="24"/>
              </w:rPr>
              <w:t xml:space="preserve"> </w:t>
            </w:r>
            <w:proofErr w:type="spellStart"/>
            <w:r w:rsidRPr="00953E8C">
              <w:rPr>
                <w:b/>
                <w:sz w:val="24"/>
                <w:szCs w:val="24"/>
              </w:rPr>
              <w:t>gian</w:t>
            </w:r>
            <w:proofErr w:type="spellEnd"/>
            <w:r w:rsidRPr="00953E8C">
              <w:rPr>
                <w:b/>
                <w:sz w:val="24"/>
                <w:szCs w:val="24"/>
              </w:rPr>
              <w:t xml:space="preserve"> </w:t>
            </w:r>
            <w:proofErr w:type="spellStart"/>
            <w:r w:rsidRPr="00953E8C">
              <w:rPr>
                <w:b/>
                <w:sz w:val="24"/>
                <w:szCs w:val="24"/>
              </w:rPr>
              <w:t>kết</w:t>
            </w:r>
            <w:proofErr w:type="spellEnd"/>
            <w:r w:rsidRPr="00953E8C">
              <w:rPr>
                <w:b/>
                <w:sz w:val="24"/>
                <w:szCs w:val="24"/>
              </w:rPr>
              <w:t xml:space="preserve"> </w:t>
            </w:r>
            <w:proofErr w:type="spellStart"/>
            <w:r w:rsidRPr="00953E8C">
              <w:rPr>
                <w:b/>
                <w:sz w:val="24"/>
                <w:szCs w:val="24"/>
              </w:rPr>
              <w:t>thúc</w:t>
            </w:r>
            <w:proofErr w:type="spellEnd"/>
            <w:r w:rsidRPr="00953E8C">
              <w:rPr>
                <w:b/>
                <w:sz w:val="24"/>
                <w:szCs w:val="24"/>
              </w:rPr>
              <w:t xml:space="preserve"> </w:t>
            </w:r>
            <w:proofErr w:type="spellStart"/>
            <w:r w:rsidRPr="00953E8C">
              <w:rPr>
                <w:b/>
                <w:sz w:val="24"/>
                <w:szCs w:val="24"/>
              </w:rPr>
              <w:t>dự</w:t>
            </w:r>
            <w:proofErr w:type="spellEnd"/>
            <w:r w:rsidRPr="00953E8C">
              <w:rPr>
                <w:b/>
                <w:sz w:val="24"/>
                <w:szCs w:val="24"/>
              </w:rPr>
              <w:t xml:space="preserve"> </w:t>
            </w:r>
            <w:proofErr w:type="spellStart"/>
            <w:r w:rsidRPr="00953E8C">
              <w:rPr>
                <w:b/>
                <w:sz w:val="24"/>
                <w:szCs w:val="24"/>
              </w:rPr>
              <w:t>kiến</w:t>
            </w:r>
            <w:proofErr w:type="spellEnd"/>
          </w:p>
        </w:tc>
        <w:tc>
          <w:tcPr>
            <w:tcW w:w="992" w:type="dxa"/>
            <w:vAlign w:val="center"/>
          </w:tcPr>
          <w:p w14:paraId="1C18087D" w14:textId="77777777" w:rsidR="00907380" w:rsidRPr="00953E8C" w:rsidRDefault="00907380" w:rsidP="00B370C5">
            <w:pPr>
              <w:ind w:left="-57" w:firstLine="0"/>
              <w:jc w:val="center"/>
              <w:rPr>
                <w:b/>
                <w:sz w:val="24"/>
                <w:szCs w:val="24"/>
              </w:rPr>
            </w:pPr>
            <w:proofErr w:type="spellStart"/>
            <w:r w:rsidRPr="00953E8C">
              <w:rPr>
                <w:b/>
                <w:sz w:val="24"/>
                <w:szCs w:val="24"/>
              </w:rPr>
              <w:t>Thời</w:t>
            </w:r>
            <w:proofErr w:type="spellEnd"/>
            <w:r w:rsidRPr="00953E8C">
              <w:rPr>
                <w:b/>
                <w:sz w:val="24"/>
                <w:szCs w:val="24"/>
              </w:rPr>
              <w:t xml:space="preserve"> </w:t>
            </w:r>
            <w:proofErr w:type="spellStart"/>
            <w:r w:rsidRPr="00953E8C">
              <w:rPr>
                <w:b/>
                <w:sz w:val="24"/>
                <w:szCs w:val="24"/>
              </w:rPr>
              <w:t>gian</w:t>
            </w:r>
            <w:proofErr w:type="spellEnd"/>
            <w:r w:rsidRPr="00953E8C">
              <w:rPr>
                <w:b/>
                <w:sz w:val="24"/>
                <w:szCs w:val="24"/>
              </w:rPr>
              <w:t xml:space="preserve"> </w:t>
            </w:r>
            <w:proofErr w:type="spellStart"/>
            <w:r w:rsidRPr="00953E8C">
              <w:rPr>
                <w:b/>
                <w:sz w:val="24"/>
                <w:szCs w:val="24"/>
              </w:rPr>
              <w:t>thực</w:t>
            </w:r>
            <w:proofErr w:type="spellEnd"/>
            <w:r w:rsidRPr="00953E8C">
              <w:rPr>
                <w:b/>
                <w:sz w:val="24"/>
                <w:szCs w:val="24"/>
              </w:rPr>
              <w:t xml:space="preserve"> </w:t>
            </w:r>
            <w:proofErr w:type="spellStart"/>
            <w:r w:rsidRPr="00953E8C">
              <w:rPr>
                <w:b/>
                <w:sz w:val="24"/>
                <w:szCs w:val="24"/>
              </w:rPr>
              <w:t>hiện</w:t>
            </w:r>
            <w:proofErr w:type="spellEnd"/>
            <w:r w:rsidRPr="00953E8C">
              <w:rPr>
                <w:b/>
                <w:sz w:val="24"/>
                <w:szCs w:val="24"/>
              </w:rPr>
              <w:t xml:space="preserve"> (</w:t>
            </w:r>
            <w:proofErr w:type="spellStart"/>
            <w:r w:rsidRPr="00953E8C">
              <w:rPr>
                <w:b/>
                <w:sz w:val="24"/>
                <w:szCs w:val="24"/>
              </w:rPr>
              <w:t>ngày</w:t>
            </w:r>
            <w:proofErr w:type="spellEnd"/>
            <w:r w:rsidRPr="00953E8C">
              <w:rPr>
                <w:b/>
                <w:sz w:val="24"/>
                <w:szCs w:val="24"/>
              </w:rPr>
              <w:t>)</w:t>
            </w:r>
          </w:p>
        </w:tc>
      </w:tr>
      <w:tr w:rsidR="00907380" w14:paraId="34D8C4EE" w14:textId="77777777" w:rsidTr="00B14BF9">
        <w:tc>
          <w:tcPr>
            <w:tcW w:w="1134" w:type="dxa"/>
            <w:vAlign w:val="center"/>
          </w:tcPr>
          <w:p w14:paraId="695FDE56" w14:textId="77777777" w:rsidR="00907380" w:rsidRPr="00953E8C" w:rsidRDefault="00907380" w:rsidP="00B370C5">
            <w:pPr>
              <w:ind w:left="-57" w:firstLine="0"/>
              <w:jc w:val="center"/>
              <w:rPr>
                <w:sz w:val="24"/>
                <w:szCs w:val="24"/>
              </w:rPr>
            </w:pPr>
            <w:proofErr w:type="spellStart"/>
            <w:r w:rsidRPr="00953E8C">
              <w:rPr>
                <w:sz w:val="24"/>
                <w:szCs w:val="24"/>
              </w:rPr>
              <w:t>Lựa</w:t>
            </w:r>
            <w:proofErr w:type="spellEnd"/>
            <w:r w:rsidRPr="00953E8C">
              <w:rPr>
                <w:sz w:val="24"/>
                <w:szCs w:val="24"/>
              </w:rPr>
              <w:t xml:space="preserve"> </w:t>
            </w:r>
            <w:proofErr w:type="spellStart"/>
            <w:r w:rsidRPr="00953E8C">
              <w:rPr>
                <w:sz w:val="24"/>
                <w:szCs w:val="24"/>
              </w:rPr>
              <w:t>chọn</w:t>
            </w:r>
            <w:proofErr w:type="spellEnd"/>
            <w:r w:rsidRPr="00953E8C">
              <w:rPr>
                <w:sz w:val="24"/>
                <w:szCs w:val="24"/>
              </w:rPr>
              <w:t xml:space="preserve"> </w:t>
            </w:r>
            <w:proofErr w:type="spellStart"/>
            <w:r w:rsidRPr="00953E8C">
              <w:rPr>
                <w:sz w:val="24"/>
                <w:szCs w:val="24"/>
              </w:rPr>
              <w:t>đề</w:t>
            </w:r>
            <w:proofErr w:type="spellEnd"/>
            <w:r w:rsidRPr="00953E8C">
              <w:rPr>
                <w:sz w:val="24"/>
                <w:szCs w:val="24"/>
              </w:rPr>
              <w:t xml:space="preserve"> </w:t>
            </w:r>
            <w:proofErr w:type="spellStart"/>
            <w:r w:rsidRPr="00953E8C">
              <w:rPr>
                <w:sz w:val="24"/>
                <w:szCs w:val="24"/>
              </w:rPr>
              <w:t>tài</w:t>
            </w:r>
            <w:proofErr w:type="spellEnd"/>
          </w:p>
        </w:tc>
        <w:tc>
          <w:tcPr>
            <w:tcW w:w="2126" w:type="dxa"/>
            <w:vAlign w:val="center"/>
          </w:tcPr>
          <w:p w14:paraId="1DE16E9F" w14:textId="77777777" w:rsidR="00907380" w:rsidRPr="00953E8C" w:rsidRDefault="00907380" w:rsidP="00B14BF9">
            <w:pPr>
              <w:ind w:left="-57" w:firstLine="0"/>
              <w:jc w:val="center"/>
              <w:rPr>
                <w:sz w:val="24"/>
                <w:szCs w:val="24"/>
              </w:rPr>
            </w:pPr>
            <w:proofErr w:type="spellStart"/>
            <w:r w:rsidRPr="00953E8C">
              <w:rPr>
                <w:sz w:val="24"/>
                <w:szCs w:val="24"/>
              </w:rPr>
              <w:t>Xác</w:t>
            </w:r>
            <w:proofErr w:type="spellEnd"/>
            <w:r w:rsidRPr="00953E8C">
              <w:rPr>
                <w:sz w:val="24"/>
                <w:szCs w:val="24"/>
              </w:rPr>
              <w:t xml:space="preserve"> </w:t>
            </w:r>
            <w:proofErr w:type="spellStart"/>
            <w:r w:rsidRPr="00953E8C">
              <w:rPr>
                <w:sz w:val="24"/>
                <w:szCs w:val="24"/>
              </w:rPr>
              <w:t>định</w:t>
            </w:r>
            <w:proofErr w:type="spellEnd"/>
            <w:r w:rsidRPr="00953E8C">
              <w:rPr>
                <w:sz w:val="24"/>
                <w:szCs w:val="24"/>
              </w:rPr>
              <w:t xml:space="preserve"> </w:t>
            </w:r>
            <w:proofErr w:type="spellStart"/>
            <w:r w:rsidRPr="00953E8C">
              <w:rPr>
                <w:sz w:val="24"/>
                <w:szCs w:val="24"/>
              </w:rPr>
              <w:t>đề</w:t>
            </w:r>
            <w:proofErr w:type="spellEnd"/>
            <w:r w:rsidRPr="00953E8C">
              <w:rPr>
                <w:sz w:val="24"/>
                <w:szCs w:val="24"/>
              </w:rPr>
              <w:t xml:space="preserve"> </w:t>
            </w:r>
            <w:proofErr w:type="spellStart"/>
            <w:r w:rsidRPr="00953E8C">
              <w:rPr>
                <w:sz w:val="24"/>
                <w:szCs w:val="24"/>
              </w:rPr>
              <w:t>tài</w:t>
            </w:r>
            <w:proofErr w:type="spellEnd"/>
            <w:r w:rsidRPr="00953E8C">
              <w:rPr>
                <w:sz w:val="24"/>
                <w:szCs w:val="24"/>
              </w:rPr>
              <w:t xml:space="preserve"> </w:t>
            </w:r>
            <w:proofErr w:type="spellStart"/>
            <w:r w:rsidRPr="00953E8C">
              <w:rPr>
                <w:sz w:val="24"/>
                <w:szCs w:val="24"/>
              </w:rPr>
              <w:t>dựa</w:t>
            </w:r>
            <w:proofErr w:type="spellEnd"/>
            <w:r w:rsidRPr="00953E8C">
              <w:rPr>
                <w:sz w:val="24"/>
                <w:szCs w:val="24"/>
              </w:rPr>
              <w:t xml:space="preserve"> </w:t>
            </w:r>
            <w:proofErr w:type="spellStart"/>
            <w:r w:rsidRPr="00953E8C">
              <w:rPr>
                <w:sz w:val="24"/>
                <w:szCs w:val="24"/>
              </w:rPr>
              <w:t>vào</w:t>
            </w:r>
            <w:proofErr w:type="spellEnd"/>
            <w:r w:rsidRPr="00953E8C">
              <w:rPr>
                <w:sz w:val="24"/>
                <w:szCs w:val="24"/>
              </w:rPr>
              <w:t xml:space="preserve"> </w:t>
            </w:r>
            <w:proofErr w:type="spellStart"/>
            <w:r w:rsidRPr="00953E8C">
              <w:rPr>
                <w:sz w:val="24"/>
                <w:szCs w:val="24"/>
              </w:rPr>
              <w:t>danh</w:t>
            </w:r>
            <w:proofErr w:type="spellEnd"/>
            <w:r w:rsidRPr="00953E8C">
              <w:rPr>
                <w:sz w:val="24"/>
                <w:szCs w:val="24"/>
              </w:rPr>
              <w:t xml:space="preserve"> </w:t>
            </w:r>
            <w:proofErr w:type="spellStart"/>
            <w:r w:rsidRPr="00953E8C">
              <w:rPr>
                <w:sz w:val="24"/>
                <w:szCs w:val="24"/>
              </w:rPr>
              <w:t>sách</w:t>
            </w:r>
            <w:proofErr w:type="spellEnd"/>
            <w:r w:rsidRPr="00953E8C">
              <w:rPr>
                <w:sz w:val="24"/>
                <w:szCs w:val="24"/>
              </w:rPr>
              <w:t xml:space="preserve"> </w:t>
            </w:r>
            <w:proofErr w:type="spellStart"/>
            <w:r w:rsidRPr="00953E8C">
              <w:rPr>
                <w:sz w:val="24"/>
                <w:szCs w:val="24"/>
              </w:rPr>
              <w:t>đề</w:t>
            </w:r>
            <w:proofErr w:type="spellEnd"/>
            <w:r w:rsidRPr="00953E8C">
              <w:rPr>
                <w:sz w:val="24"/>
                <w:szCs w:val="24"/>
              </w:rPr>
              <w:t xml:space="preserve"> </w:t>
            </w:r>
            <w:proofErr w:type="spellStart"/>
            <w:r w:rsidRPr="00953E8C">
              <w:rPr>
                <w:sz w:val="24"/>
                <w:szCs w:val="24"/>
              </w:rPr>
              <w:t>tài</w:t>
            </w:r>
            <w:proofErr w:type="spellEnd"/>
            <w:r w:rsidRPr="00953E8C">
              <w:rPr>
                <w:sz w:val="24"/>
                <w:szCs w:val="24"/>
              </w:rPr>
              <w:t xml:space="preserve"> </w:t>
            </w:r>
            <w:proofErr w:type="spellStart"/>
            <w:r w:rsidRPr="00953E8C">
              <w:rPr>
                <w:sz w:val="24"/>
                <w:szCs w:val="24"/>
              </w:rPr>
              <w:t>tham</w:t>
            </w:r>
            <w:proofErr w:type="spellEnd"/>
            <w:r w:rsidRPr="00953E8C">
              <w:rPr>
                <w:sz w:val="24"/>
                <w:szCs w:val="24"/>
              </w:rPr>
              <w:t xml:space="preserve"> </w:t>
            </w:r>
            <w:proofErr w:type="spellStart"/>
            <w:r w:rsidRPr="00953E8C">
              <w:rPr>
                <w:sz w:val="24"/>
                <w:szCs w:val="24"/>
              </w:rPr>
              <w:t>khảo</w:t>
            </w:r>
            <w:proofErr w:type="spellEnd"/>
          </w:p>
        </w:tc>
        <w:tc>
          <w:tcPr>
            <w:tcW w:w="1985" w:type="dxa"/>
            <w:vAlign w:val="center"/>
          </w:tcPr>
          <w:p w14:paraId="6C5D9A62" w14:textId="77777777" w:rsidR="00907380" w:rsidRPr="00953E8C" w:rsidRDefault="00907380" w:rsidP="00B370C5">
            <w:pPr>
              <w:ind w:left="-57" w:firstLine="0"/>
              <w:jc w:val="center"/>
              <w:rPr>
                <w:sz w:val="24"/>
                <w:szCs w:val="24"/>
              </w:rPr>
            </w:pPr>
            <w:proofErr w:type="spellStart"/>
            <w:r w:rsidRPr="00953E8C">
              <w:rPr>
                <w:sz w:val="24"/>
                <w:szCs w:val="24"/>
              </w:rPr>
              <w:t>Cả</w:t>
            </w:r>
            <w:proofErr w:type="spellEnd"/>
            <w:r w:rsidRPr="00953E8C">
              <w:rPr>
                <w:sz w:val="24"/>
                <w:szCs w:val="24"/>
              </w:rPr>
              <w:t xml:space="preserve"> </w:t>
            </w:r>
            <w:proofErr w:type="spellStart"/>
            <w:r w:rsidRPr="00953E8C">
              <w:rPr>
                <w:sz w:val="24"/>
                <w:szCs w:val="24"/>
              </w:rPr>
              <w:t>nhóm</w:t>
            </w:r>
            <w:proofErr w:type="spellEnd"/>
          </w:p>
        </w:tc>
        <w:tc>
          <w:tcPr>
            <w:tcW w:w="1370" w:type="dxa"/>
            <w:vAlign w:val="center"/>
          </w:tcPr>
          <w:p w14:paraId="5DF88C86" w14:textId="77777777" w:rsidR="00907380" w:rsidRPr="00953E8C" w:rsidRDefault="00907380" w:rsidP="00B14BF9">
            <w:pPr>
              <w:ind w:left="-57" w:firstLine="0"/>
              <w:jc w:val="center"/>
              <w:rPr>
                <w:sz w:val="24"/>
                <w:szCs w:val="24"/>
              </w:rPr>
            </w:pPr>
            <w:r w:rsidRPr="00953E8C">
              <w:rPr>
                <w:sz w:val="24"/>
                <w:szCs w:val="24"/>
              </w:rPr>
              <w:t>1</w:t>
            </w:r>
            <w:r>
              <w:rPr>
                <w:sz w:val="24"/>
                <w:szCs w:val="24"/>
              </w:rPr>
              <w:t>0</w:t>
            </w:r>
            <w:r w:rsidRPr="00953E8C">
              <w:rPr>
                <w:sz w:val="24"/>
                <w:szCs w:val="24"/>
              </w:rPr>
              <w:t>/03/21</w:t>
            </w:r>
          </w:p>
        </w:tc>
        <w:tc>
          <w:tcPr>
            <w:tcW w:w="1323" w:type="dxa"/>
            <w:vAlign w:val="center"/>
          </w:tcPr>
          <w:p w14:paraId="2333D250" w14:textId="77777777" w:rsidR="00907380" w:rsidRPr="00953E8C" w:rsidRDefault="00907380" w:rsidP="00B14BF9">
            <w:pPr>
              <w:ind w:left="-57" w:firstLine="0"/>
              <w:jc w:val="center"/>
              <w:rPr>
                <w:sz w:val="24"/>
                <w:szCs w:val="24"/>
              </w:rPr>
            </w:pPr>
            <w:r w:rsidRPr="00953E8C">
              <w:rPr>
                <w:sz w:val="24"/>
                <w:szCs w:val="24"/>
              </w:rPr>
              <w:t>1</w:t>
            </w:r>
            <w:r>
              <w:rPr>
                <w:sz w:val="24"/>
                <w:szCs w:val="24"/>
              </w:rPr>
              <w:t>7</w:t>
            </w:r>
            <w:r w:rsidRPr="00953E8C">
              <w:rPr>
                <w:sz w:val="24"/>
                <w:szCs w:val="24"/>
              </w:rPr>
              <w:t>/03/21</w:t>
            </w:r>
          </w:p>
        </w:tc>
        <w:tc>
          <w:tcPr>
            <w:tcW w:w="992" w:type="dxa"/>
            <w:vAlign w:val="center"/>
          </w:tcPr>
          <w:p w14:paraId="1618148B" w14:textId="77777777" w:rsidR="00907380" w:rsidRPr="00953E8C" w:rsidRDefault="00907380" w:rsidP="00B370C5">
            <w:pPr>
              <w:ind w:left="-57" w:firstLine="0"/>
              <w:jc w:val="center"/>
              <w:rPr>
                <w:sz w:val="24"/>
                <w:szCs w:val="24"/>
              </w:rPr>
            </w:pPr>
            <w:r w:rsidRPr="00953E8C">
              <w:rPr>
                <w:sz w:val="24"/>
                <w:szCs w:val="24"/>
              </w:rPr>
              <w:t>7</w:t>
            </w:r>
          </w:p>
        </w:tc>
      </w:tr>
      <w:tr w:rsidR="00907380" w14:paraId="6E5668A1" w14:textId="77777777" w:rsidTr="00B14BF9">
        <w:trPr>
          <w:trHeight w:val="474"/>
        </w:trPr>
        <w:tc>
          <w:tcPr>
            <w:tcW w:w="1134" w:type="dxa"/>
            <w:vMerge w:val="restart"/>
            <w:vAlign w:val="center"/>
          </w:tcPr>
          <w:p w14:paraId="7B07AD48" w14:textId="77777777" w:rsidR="00907380" w:rsidRPr="00953E8C" w:rsidRDefault="00907380" w:rsidP="00B370C5">
            <w:pPr>
              <w:ind w:left="-57" w:firstLine="0"/>
              <w:jc w:val="center"/>
              <w:rPr>
                <w:sz w:val="24"/>
                <w:szCs w:val="24"/>
              </w:rPr>
            </w:pPr>
            <w:proofErr w:type="spellStart"/>
            <w:r w:rsidRPr="00953E8C">
              <w:rPr>
                <w:sz w:val="24"/>
                <w:szCs w:val="24"/>
              </w:rPr>
              <w:t>Khảo</w:t>
            </w:r>
            <w:proofErr w:type="spellEnd"/>
            <w:r w:rsidRPr="00953E8C">
              <w:rPr>
                <w:sz w:val="24"/>
                <w:szCs w:val="24"/>
              </w:rPr>
              <w:t xml:space="preserve"> </w:t>
            </w:r>
            <w:proofErr w:type="spellStart"/>
            <w:r w:rsidRPr="00953E8C">
              <w:rPr>
                <w:sz w:val="24"/>
                <w:szCs w:val="24"/>
              </w:rPr>
              <w:t>sát</w:t>
            </w:r>
            <w:proofErr w:type="spellEnd"/>
            <w:r w:rsidRPr="00953E8C">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tương</w:t>
            </w:r>
            <w:proofErr w:type="spellEnd"/>
            <w:r>
              <w:rPr>
                <w:sz w:val="24"/>
                <w:szCs w:val="24"/>
              </w:rPr>
              <w:t xml:space="preserve"> </w:t>
            </w:r>
            <w:proofErr w:type="spellStart"/>
            <w:r>
              <w:rPr>
                <w:sz w:val="24"/>
                <w:szCs w:val="24"/>
              </w:rPr>
              <w:t>tự</w:t>
            </w:r>
            <w:proofErr w:type="spellEnd"/>
          </w:p>
        </w:tc>
        <w:tc>
          <w:tcPr>
            <w:tcW w:w="2126" w:type="dxa"/>
            <w:vAlign w:val="center"/>
          </w:tcPr>
          <w:p w14:paraId="708FA6A7" w14:textId="3D5BADA4" w:rsidR="00907380" w:rsidRPr="00953E8C" w:rsidRDefault="00907380" w:rsidP="00B14BF9">
            <w:pPr>
              <w:ind w:left="-57" w:firstLine="0"/>
              <w:jc w:val="center"/>
              <w:rPr>
                <w:sz w:val="24"/>
                <w:szCs w:val="24"/>
              </w:rPr>
            </w:pPr>
            <w:proofErr w:type="spellStart"/>
            <w:r>
              <w:rPr>
                <w:sz w:val="24"/>
                <w:szCs w:val="24"/>
              </w:rPr>
              <w:t>Hoạt</w:t>
            </w:r>
            <w:proofErr w:type="spellEnd"/>
            <w:r>
              <w:rPr>
                <w:sz w:val="24"/>
                <w:szCs w:val="24"/>
              </w:rPr>
              <w:t xml:space="preserve"> </w:t>
            </w:r>
            <w:proofErr w:type="spellStart"/>
            <w:r>
              <w:rPr>
                <w:sz w:val="24"/>
                <w:szCs w:val="24"/>
              </w:rPr>
              <w:t>động</w:t>
            </w:r>
            <w:proofErr w:type="spellEnd"/>
          </w:p>
        </w:tc>
        <w:tc>
          <w:tcPr>
            <w:tcW w:w="1985" w:type="dxa"/>
            <w:vMerge w:val="restart"/>
            <w:vAlign w:val="center"/>
          </w:tcPr>
          <w:p w14:paraId="51F94C7A" w14:textId="77777777" w:rsidR="00907380" w:rsidRPr="00953E8C" w:rsidRDefault="00907380" w:rsidP="00B370C5">
            <w:pPr>
              <w:ind w:left="-57" w:firstLine="0"/>
              <w:jc w:val="center"/>
              <w:rPr>
                <w:sz w:val="24"/>
                <w:szCs w:val="24"/>
              </w:rPr>
            </w:pPr>
            <w:proofErr w:type="spellStart"/>
            <w:r>
              <w:rPr>
                <w:sz w:val="24"/>
                <w:szCs w:val="24"/>
              </w:rPr>
              <w:t>Huế</w:t>
            </w:r>
            <w:proofErr w:type="spellEnd"/>
          </w:p>
        </w:tc>
        <w:tc>
          <w:tcPr>
            <w:tcW w:w="1370" w:type="dxa"/>
            <w:vMerge w:val="restart"/>
            <w:vAlign w:val="center"/>
          </w:tcPr>
          <w:p w14:paraId="63F7CF3E" w14:textId="77777777" w:rsidR="00907380" w:rsidRPr="00953E8C" w:rsidRDefault="00907380" w:rsidP="00B14BF9">
            <w:pPr>
              <w:ind w:left="-57" w:firstLine="0"/>
              <w:jc w:val="center"/>
              <w:rPr>
                <w:sz w:val="24"/>
                <w:szCs w:val="24"/>
              </w:rPr>
            </w:pPr>
            <w:r w:rsidRPr="00953E8C">
              <w:rPr>
                <w:sz w:val="24"/>
                <w:szCs w:val="24"/>
              </w:rPr>
              <w:t>1</w:t>
            </w:r>
            <w:r>
              <w:rPr>
                <w:sz w:val="24"/>
                <w:szCs w:val="24"/>
              </w:rPr>
              <w:t>7</w:t>
            </w:r>
            <w:r w:rsidRPr="00953E8C">
              <w:rPr>
                <w:sz w:val="24"/>
                <w:szCs w:val="24"/>
              </w:rPr>
              <w:t>/03/21</w:t>
            </w:r>
          </w:p>
        </w:tc>
        <w:tc>
          <w:tcPr>
            <w:tcW w:w="1323" w:type="dxa"/>
            <w:vMerge w:val="restart"/>
            <w:vAlign w:val="center"/>
          </w:tcPr>
          <w:p w14:paraId="34D65F15" w14:textId="77777777" w:rsidR="00907380" w:rsidRPr="00953E8C" w:rsidRDefault="00907380" w:rsidP="00B14BF9">
            <w:pPr>
              <w:ind w:left="-57" w:firstLine="0"/>
              <w:jc w:val="center"/>
              <w:rPr>
                <w:sz w:val="24"/>
                <w:szCs w:val="24"/>
              </w:rPr>
            </w:pPr>
            <w:r w:rsidRPr="00953E8C">
              <w:rPr>
                <w:sz w:val="24"/>
                <w:szCs w:val="24"/>
              </w:rPr>
              <w:t>2</w:t>
            </w:r>
            <w:r>
              <w:rPr>
                <w:sz w:val="24"/>
                <w:szCs w:val="24"/>
              </w:rPr>
              <w:t>0</w:t>
            </w:r>
            <w:r w:rsidRPr="00953E8C">
              <w:rPr>
                <w:sz w:val="24"/>
                <w:szCs w:val="24"/>
              </w:rPr>
              <w:t>/03/21</w:t>
            </w:r>
          </w:p>
        </w:tc>
        <w:tc>
          <w:tcPr>
            <w:tcW w:w="992" w:type="dxa"/>
            <w:vMerge w:val="restart"/>
            <w:vAlign w:val="center"/>
          </w:tcPr>
          <w:p w14:paraId="1F0A6F24" w14:textId="77777777" w:rsidR="00907380" w:rsidRPr="00953E8C" w:rsidRDefault="00907380" w:rsidP="00B370C5">
            <w:pPr>
              <w:ind w:left="-57" w:firstLine="0"/>
              <w:jc w:val="center"/>
              <w:rPr>
                <w:sz w:val="24"/>
                <w:szCs w:val="24"/>
              </w:rPr>
            </w:pPr>
            <w:r>
              <w:rPr>
                <w:sz w:val="24"/>
                <w:szCs w:val="24"/>
              </w:rPr>
              <w:t>3</w:t>
            </w:r>
          </w:p>
        </w:tc>
      </w:tr>
      <w:tr w:rsidR="00907380" w14:paraId="76D91D1B" w14:textId="77777777" w:rsidTr="00B14BF9">
        <w:trPr>
          <w:trHeight w:val="472"/>
        </w:trPr>
        <w:tc>
          <w:tcPr>
            <w:tcW w:w="1134" w:type="dxa"/>
            <w:vMerge/>
            <w:vAlign w:val="center"/>
          </w:tcPr>
          <w:p w14:paraId="03F8DD4E" w14:textId="77777777" w:rsidR="00907380" w:rsidRPr="00953E8C" w:rsidRDefault="00907380" w:rsidP="00B370C5">
            <w:pPr>
              <w:ind w:left="-57" w:firstLine="0"/>
              <w:jc w:val="center"/>
              <w:rPr>
                <w:sz w:val="24"/>
                <w:szCs w:val="24"/>
              </w:rPr>
            </w:pPr>
          </w:p>
        </w:tc>
        <w:tc>
          <w:tcPr>
            <w:tcW w:w="2126" w:type="dxa"/>
            <w:vAlign w:val="center"/>
          </w:tcPr>
          <w:p w14:paraId="7D4EB3B4" w14:textId="77777777" w:rsidR="00907380" w:rsidRPr="00953E8C" w:rsidRDefault="00907380" w:rsidP="00B14BF9">
            <w:pPr>
              <w:ind w:left="-57" w:firstLine="0"/>
              <w:jc w:val="center"/>
              <w:rPr>
                <w:sz w:val="24"/>
                <w:szCs w:val="24"/>
              </w:rPr>
            </w:pPr>
            <w:proofErr w:type="spellStart"/>
            <w:r>
              <w:rPr>
                <w:sz w:val="24"/>
                <w:szCs w:val="24"/>
              </w:rPr>
              <w:t>Tính</w:t>
            </w:r>
            <w:proofErr w:type="spellEnd"/>
            <w:r>
              <w:rPr>
                <w:sz w:val="24"/>
                <w:szCs w:val="24"/>
              </w:rPr>
              <w:t xml:space="preserve"> </w:t>
            </w:r>
            <w:proofErr w:type="spellStart"/>
            <w:r>
              <w:rPr>
                <w:sz w:val="24"/>
                <w:szCs w:val="24"/>
              </w:rPr>
              <w:t>năng</w:t>
            </w:r>
            <w:proofErr w:type="spellEnd"/>
          </w:p>
        </w:tc>
        <w:tc>
          <w:tcPr>
            <w:tcW w:w="1985" w:type="dxa"/>
            <w:vMerge/>
            <w:vAlign w:val="center"/>
          </w:tcPr>
          <w:p w14:paraId="4F50ED56" w14:textId="77777777" w:rsidR="00907380" w:rsidRPr="00953E8C" w:rsidRDefault="00907380" w:rsidP="00B370C5">
            <w:pPr>
              <w:ind w:left="-57" w:firstLine="0"/>
              <w:jc w:val="center"/>
              <w:rPr>
                <w:sz w:val="24"/>
                <w:szCs w:val="24"/>
              </w:rPr>
            </w:pPr>
          </w:p>
        </w:tc>
        <w:tc>
          <w:tcPr>
            <w:tcW w:w="1370" w:type="dxa"/>
            <w:vMerge/>
            <w:vAlign w:val="center"/>
          </w:tcPr>
          <w:p w14:paraId="6EADDA46" w14:textId="77777777" w:rsidR="00907380" w:rsidRPr="00953E8C" w:rsidRDefault="00907380" w:rsidP="00B14BF9">
            <w:pPr>
              <w:ind w:left="-57" w:firstLine="0"/>
              <w:jc w:val="center"/>
              <w:rPr>
                <w:sz w:val="24"/>
                <w:szCs w:val="24"/>
              </w:rPr>
            </w:pPr>
          </w:p>
        </w:tc>
        <w:tc>
          <w:tcPr>
            <w:tcW w:w="1323" w:type="dxa"/>
            <w:vMerge/>
            <w:vAlign w:val="center"/>
          </w:tcPr>
          <w:p w14:paraId="1E9BAE10" w14:textId="77777777" w:rsidR="00907380" w:rsidRPr="00953E8C" w:rsidRDefault="00907380" w:rsidP="00B14BF9">
            <w:pPr>
              <w:ind w:left="-57" w:firstLine="0"/>
              <w:jc w:val="center"/>
              <w:rPr>
                <w:sz w:val="24"/>
                <w:szCs w:val="24"/>
              </w:rPr>
            </w:pPr>
          </w:p>
        </w:tc>
        <w:tc>
          <w:tcPr>
            <w:tcW w:w="992" w:type="dxa"/>
            <w:vMerge/>
            <w:vAlign w:val="center"/>
          </w:tcPr>
          <w:p w14:paraId="55714E63" w14:textId="77777777" w:rsidR="00907380" w:rsidRPr="00953E8C" w:rsidRDefault="00907380" w:rsidP="00B370C5">
            <w:pPr>
              <w:ind w:left="-57" w:firstLine="0"/>
              <w:jc w:val="center"/>
              <w:rPr>
                <w:sz w:val="24"/>
                <w:szCs w:val="24"/>
              </w:rPr>
            </w:pPr>
          </w:p>
        </w:tc>
      </w:tr>
      <w:tr w:rsidR="00907380" w14:paraId="647DBD8B" w14:textId="77777777" w:rsidTr="00B14BF9">
        <w:trPr>
          <w:trHeight w:val="472"/>
        </w:trPr>
        <w:tc>
          <w:tcPr>
            <w:tcW w:w="1134" w:type="dxa"/>
            <w:vMerge/>
            <w:vAlign w:val="center"/>
          </w:tcPr>
          <w:p w14:paraId="023E794B" w14:textId="77777777" w:rsidR="00907380" w:rsidRPr="00953E8C" w:rsidRDefault="00907380" w:rsidP="00B370C5">
            <w:pPr>
              <w:ind w:left="-57" w:firstLine="0"/>
              <w:jc w:val="center"/>
              <w:rPr>
                <w:sz w:val="24"/>
                <w:szCs w:val="24"/>
              </w:rPr>
            </w:pPr>
          </w:p>
        </w:tc>
        <w:tc>
          <w:tcPr>
            <w:tcW w:w="2126" w:type="dxa"/>
            <w:vAlign w:val="center"/>
          </w:tcPr>
          <w:p w14:paraId="31BFD5B0" w14:textId="3DF57619" w:rsidR="00907380" w:rsidRPr="00953E8C" w:rsidRDefault="0018136B" w:rsidP="00B14BF9">
            <w:pPr>
              <w:ind w:left="-57" w:firstLine="0"/>
              <w:jc w:val="center"/>
              <w:rPr>
                <w:sz w:val="24"/>
                <w:szCs w:val="24"/>
              </w:rPr>
            </w:pPr>
            <w:proofErr w:type="spellStart"/>
            <w:r>
              <w:rPr>
                <w:sz w:val="24"/>
                <w:szCs w:val="24"/>
              </w:rPr>
              <w:t>Ứ</w:t>
            </w:r>
            <w:r w:rsidR="00907380">
              <w:rPr>
                <w:sz w:val="24"/>
                <w:szCs w:val="24"/>
              </w:rPr>
              <w:t>ng</w:t>
            </w:r>
            <w:proofErr w:type="spellEnd"/>
            <w:r w:rsidR="00907380">
              <w:rPr>
                <w:sz w:val="24"/>
                <w:szCs w:val="24"/>
              </w:rPr>
              <w:t xml:space="preserve"> </w:t>
            </w:r>
            <w:proofErr w:type="spellStart"/>
            <w:r w:rsidR="00907380">
              <w:rPr>
                <w:sz w:val="24"/>
                <w:szCs w:val="24"/>
              </w:rPr>
              <w:t>dụng</w:t>
            </w:r>
            <w:proofErr w:type="spellEnd"/>
          </w:p>
        </w:tc>
        <w:tc>
          <w:tcPr>
            <w:tcW w:w="1985" w:type="dxa"/>
            <w:vMerge/>
            <w:vAlign w:val="center"/>
          </w:tcPr>
          <w:p w14:paraId="2775978F" w14:textId="77777777" w:rsidR="00907380" w:rsidRPr="00953E8C" w:rsidRDefault="00907380" w:rsidP="00B370C5">
            <w:pPr>
              <w:ind w:left="-57" w:firstLine="0"/>
              <w:jc w:val="center"/>
              <w:rPr>
                <w:sz w:val="24"/>
                <w:szCs w:val="24"/>
              </w:rPr>
            </w:pPr>
          </w:p>
        </w:tc>
        <w:tc>
          <w:tcPr>
            <w:tcW w:w="1370" w:type="dxa"/>
            <w:vMerge/>
            <w:vAlign w:val="center"/>
          </w:tcPr>
          <w:p w14:paraId="65441287" w14:textId="77777777" w:rsidR="00907380" w:rsidRPr="00953E8C" w:rsidRDefault="00907380" w:rsidP="00B14BF9">
            <w:pPr>
              <w:ind w:left="-57" w:firstLine="0"/>
              <w:jc w:val="center"/>
              <w:rPr>
                <w:sz w:val="24"/>
                <w:szCs w:val="24"/>
              </w:rPr>
            </w:pPr>
          </w:p>
        </w:tc>
        <w:tc>
          <w:tcPr>
            <w:tcW w:w="1323" w:type="dxa"/>
            <w:vMerge/>
            <w:vAlign w:val="center"/>
          </w:tcPr>
          <w:p w14:paraId="7F87AD1D" w14:textId="77777777" w:rsidR="00907380" w:rsidRPr="00953E8C" w:rsidRDefault="00907380" w:rsidP="00B14BF9">
            <w:pPr>
              <w:ind w:left="-57" w:firstLine="0"/>
              <w:jc w:val="center"/>
              <w:rPr>
                <w:sz w:val="24"/>
                <w:szCs w:val="24"/>
              </w:rPr>
            </w:pPr>
          </w:p>
        </w:tc>
        <w:tc>
          <w:tcPr>
            <w:tcW w:w="992" w:type="dxa"/>
            <w:vMerge/>
            <w:vAlign w:val="center"/>
          </w:tcPr>
          <w:p w14:paraId="13093D34" w14:textId="77777777" w:rsidR="00907380" w:rsidRPr="00953E8C" w:rsidRDefault="00907380" w:rsidP="00B370C5">
            <w:pPr>
              <w:ind w:left="-57" w:firstLine="0"/>
              <w:jc w:val="center"/>
              <w:rPr>
                <w:sz w:val="24"/>
                <w:szCs w:val="24"/>
              </w:rPr>
            </w:pPr>
          </w:p>
        </w:tc>
      </w:tr>
      <w:tr w:rsidR="00907380" w14:paraId="6604DB5B" w14:textId="77777777" w:rsidTr="00B14BF9">
        <w:tc>
          <w:tcPr>
            <w:tcW w:w="1134" w:type="dxa"/>
            <w:vAlign w:val="center"/>
          </w:tcPr>
          <w:p w14:paraId="46DD6C8A" w14:textId="77777777" w:rsidR="00907380" w:rsidRPr="00953E8C" w:rsidRDefault="00907380" w:rsidP="00B370C5">
            <w:pPr>
              <w:ind w:left="-57" w:firstLine="0"/>
              <w:jc w:val="center"/>
              <w:rPr>
                <w:sz w:val="24"/>
                <w:szCs w:val="24"/>
              </w:rPr>
            </w:pPr>
            <w:proofErr w:type="spellStart"/>
            <w:r w:rsidRPr="00953E8C">
              <w:rPr>
                <w:sz w:val="24"/>
                <w:szCs w:val="24"/>
              </w:rPr>
              <w:t>Phân</w:t>
            </w:r>
            <w:proofErr w:type="spellEnd"/>
            <w:r w:rsidRPr="00953E8C">
              <w:rPr>
                <w:sz w:val="24"/>
                <w:szCs w:val="24"/>
              </w:rPr>
              <w:t xml:space="preserve"> </w:t>
            </w:r>
            <w:proofErr w:type="spellStart"/>
            <w:r w:rsidRPr="00953E8C">
              <w:rPr>
                <w:sz w:val="24"/>
                <w:szCs w:val="24"/>
              </w:rPr>
              <w:t>tích</w:t>
            </w:r>
            <w:proofErr w:type="spellEnd"/>
            <w:r w:rsidRPr="00953E8C">
              <w:rPr>
                <w:sz w:val="24"/>
                <w:szCs w:val="24"/>
              </w:rPr>
              <w:t xml:space="preserve"> </w:t>
            </w:r>
            <w:proofErr w:type="spellStart"/>
            <w:r w:rsidRPr="00953E8C">
              <w:rPr>
                <w:sz w:val="24"/>
                <w:szCs w:val="24"/>
              </w:rPr>
              <w:t>yêu</w:t>
            </w:r>
            <w:proofErr w:type="spellEnd"/>
            <w:r w:rsidRPr="00953E8C">
              <w:rPr>
                <w:sz w:val="24"/>
                <w:szCs w:val="24"/>
              </w:rPr>
              <w:t xml:space="preserve"> </w:t>
            </w:r>
            <w:proofErr w:type="spellStart"/>
            <w:r w:rsidRPr="00953E8C">
              <w:rPr>
                <w:sz w:val="24"/>
                <w:szCs w:val="24"/>
              </w:rPr>
              <w:t>cầu</w:t>
            </w:r>
            <w:proofErr w:type="spellEnd"/>
            <w:r w:rsidRPr="00953E8C">
              <w:rPr>
                <w:sz w:val="24"/>
                <w:szCs w:val="24"/>
              </w:rPr>
              <w:t xml:space="preserve"> </w:t>
            </w:r>
            <w:proofErr w:type="spellStart"/>
            <w:r w:rsidRPr="00953E8C">
              <w:rPr>
                <w:sz w:val="24"/>
                <w:szCs w:val="24"/>
              </w:rPr>
              <w:t>hệ</w:t>
            </w:r>
            <w:proofErr w:type="spellEnd"/>
            <w:r w:rsidRPr="00953E8C">
              <w:rPr>
                <w:sz w:val="24"/>
                <w:szCs w:val="24"/>
              </w:rPr>
              <w:t xml:space="preserve"> </w:t>
            </w:r>
            <w:proofErr w:type="spellStart"/>
            <w:r w:rsidRPr="00953E8C">
              <w:rPr>
                <w:sz w:val="24"/>
                <w:szCs w:val="24"/>
              </w:rPr>
              <w:t>thống</w:t>
            </w:r>
            <w:proofErr w:type="spellEnd"/>
          </w:p>
        </w:tc>
        <w:tc>
          <w:tcPr>
            <w:tcW w:w="2126" w:type="dxa"/>
            <w:vAlign w:val="center"/>
          </w:tcPr>
          <w:p w14:paraId="3799CB51" w14:textId="77777777" w:rsidR="00907380" w:rsidRPr="00953E8C" w:rsidRDefault="00907380" w:rsidP="00B14BF9">
            <w:pPr>
              <w:ind w:left="-57" w:firstLine="0"/>
              <w:jc w:val="center"/>
              <w:rPr>
                <w:sz w:val="24"/>
                <w:szCs w:val="24"/>
              </w:rPr>
            </w:pPr>
            <w:proofErr w:type="spellStart"/>
            <w:r w:rsidRPr="00953E8C">
              <w:rPr>
                <w:sz w:val="24"/>
                <w:szCs w:val="24"/>
              </w:rPr>
              <w:t>Phân</w:t>
            </w:r>
            <w:proofErr w:type="spellEnd"/>
            <w:r w:rsidRPr="00953E8C">
              <w:rPr>
                <w:sz w:val="24"/>
                <w:szCs w:val="24"/>
              </w:rPr>
              <w:t xml:space="preserve"> </w:t>
            </w:r>
            <w:proofErr w:type="spellStart"/>
            <w:r w:rsidRPr="00953E8C">
              <w:rPr>
                <w:sz w:val="24"/>
                <w:szCs w:val="24"/>
              </w:rPr>
              <w:t>tích</w:t>
            </w:r>
            <w:proofErr w:type="spellEnd"/>
            <w:r w:rsidRPr="00953E8C">
              <w:rPr>
                <w:sz w:val="24"/>
                <w:szCs w:val="24"/>
              </w:rPr>
              <w:t xml:space="preserve"> </w:t>
            </w:r>
            <w:proofErr w:type="spellStart"/>
            <w:r w:rsidRPr="00953E8C">
              <w:rPr>
                <w:sz w:val="24"/>
                <w:szCs w:val="24"/>
              </w:rPr>
              <w:t>yêu</w:t>
            </w:r>
            <w:proofErr w:type="spellEnd"/>
            <w:r w:rsidRPr="00953E8C">
              <w:rPr>
                <w:sz w:val="24"/>
                <w:szCs w:val="24"/>
              </w:rPr>
              <w:t xml:space="preserve"> </w:t>
            </w:r>
            <w:proofErr w:type="spellStart"/>
            <w:r w:rsidRPr="00953E8C">
              <w:rPr>
                <w:sz w:val="24"/>
                <w:szCs w:val="24"/>
              </w:rPr>
              <w:t>cầu</w:t>
            </w:r>
            <w:proofErr w:type="spellEnd"/>
            <w:r w:rsidRPr="00953E8C">
              <w:rPr>
                <w:sz w:val="24"/>
                <w:szCs w:val="24"/>
              </w:rPr>
              <w:t xml:space="preserve"> </w:t>
            </w:r>
            <w:proofErr w:type="spellStart"/>
            <w:r w:rsidRPr="00953E8C">
              <w:rPr>
                <w:sz w:val="24"/>
                <w:szCs w:val="24"/>
              </w:rPr>
              <w:t>chức</w:t>
            </w:r>
            <w:proofErr w:type="spellEnd"/>
            <w:r w:rsidRPr="00953E8C">
              <w:rPr>
                <w:sz w:val="24"/>
                <w:szCs w:val="24"/>
              </w:rPr>
              <w:t xml:space="preserve"> </w:t>
            </w:r>
            <w:proofErr w:type="spellStart"/>
            <w:r w:rsidRPr="00953E8C">
              <w:rPr>
                <w:sz w:val="24"/>
                <w:szCs w:val="24"/>
              </w:rPr>
              <w:t>năng</w:t>
            </w:r>
            <w:proofErr w:type="spellEnd"/>
            <w:r w:rsidRPr="00953E8C">
              <w:rPr>
                <w:sz w:val="24"/>
                <w:szCs w:val="24"/>
              </w:rPr>
              <w:t xml:space="preserve"> </w:t>
            </w:r>
            <w:proofErr w:type="spellStart"/>
            <w:r w:rsidRPr="00953E8C">
              <w:rPr>
                <w:sz w:val="24"/>
                <w:szCs w:val="24"/>
              </w:rPr>
              <w:t>và</w:t>
            </w:r>
            <w:proofErr w:type="spellEnd"/>
            <w:r w:rsidRPr="00953E8C">
              <w:rPr>
                <w:sz w:val="24"/>
                <w:szCs w:val="24"/>
              </w:rPr>
              <w:t xml:space="preserve"> phi </w:t>
            </w:r>
            <w:proofErr w:type="spellStart"/>
            <w:r w:rsidRPr="00953E8C">
              <w:rPr>
                <w:sz w:val="24"/>
                <w:szCs w:val="24"/>
              </w:rPr>
              <w:t>chức</w:t>
            </w:r>
            <w:proofErr w:type="spellEnd"/>
            <w:r w:rsidRPr="00953E8C">
              <w:rPr>
                <w:sz w:val="24"/>
                <w:szCs w:val="24"/>
              </w:rPr>
              <w:t xml:space="preserve"> </w:t>
            </w:r>
            <w:proofErr w:type="spellStart"/>
            <w:r w:rsidRPr="00953E8C">
              <w:rPr>
                <w:sz w:val="24"/>
                <w:szCs w:val="24"/>
              </w:rPr>
              <w:t>năng</w:t>
            </w:r>
            <w:proofErr w:type="spellEnd"/>
            <w:r w:rsidRPr="00953E8C">
              <w:rPr>
                <w:sz w:val="24"/>
                <w:szCs w:val="24"/>
              </w:rPr>
              <w:t xml:space="preserve"> </w:t>
            </w:r>
            <w:proofErr w:type="spellStart"/>
            <w:r w:rsidRPr="00953E8C">
              <w:rPr>
                <w:sz w:val="24"/>
                <w:szCs w:val="24"/>
              </w:rPr>
              <w:t>của</w:t>
            </w:r>
            <w:proofErr w:type="spellEnd"/>
            <w:r w:rsidRPr="00953E8C">
              <w:rPr>
                <w:sz w:val="24"/>
                <w:szCs w:val="24"/>
              </w:rPr>
              <w:t xml:space="preserve"> </w:t>
            </w:r>
            <w:proofErr w:type="spellStart"/>
            <w:r w:rsidRPr="00953E8C">
              <w:rPr>
                <w:sz w:val="24"/>
                <w:szCs w:val="24"/>
              </w:rPr>
              <w:t>hệ</w:t>
            </w:r>
            <w:proofErr w:type="spellEnd"/>
            <w:r w:rsidRPr="00953E8C">
              <w:rPr>
                <w:sz w:val="24"/>
                <w:szCs w:val="24"/>
              </w:rPr>
              <w:t xml:space="preserve"> </w:t>
            </w:r>
            <w:proofErr w:type="spellStart"/>
            <w:r w:rsidRPr="00953E8C">
              <w:rPr>
                <w:sz w:val="24"/>
                <w:szCs w:val="24"/>
              </w:rPr>
              <w:t>thống</w:t>
            </w:r>
            <w:proofErr w:type="spellEnd"/>
            <w:r w:rsidRPr="00953E8C">
              <w:rPr>
                <w:sz w:val="24"/>
                <w:szCs w:val="24"/>
              </w:rPr>
              <w:t xml:space="preserve"> </w:t>
            </w:r>
            <w:proofErr w:type="spellStart"/>
            <w:r w:rsidRPr="00953E8C">
              <w:rPr>
                <w:sz w:val="24"/>
                <w:szCs w:val="24"/>
              </w:rPr>
              <w:t>dựa</w:t>
            </w:r>
            <w:proofErr w:type="spellEnd"/>
            <w:r w:rsidRPr="00953E8C">
              <w:rPr>
                <w:sz w:val="24"/>
                <w:szCs w:val="24"/>
              </w:rPr>
              <w:t xml:space="preserve"> </w:t>
            </w:r>
            <w:proofErr w:type="spellStart"/>
            <w:r w:rsidRPr="00953E8C">
              <w:rPr>
                <w:sz w:val="24"/>
                <w:szCs w:val="24"/>
              </w:rPr>
              <w:t>vào</w:t>
            </w:r>
            <w:proofErr w:type="spellEnd"/>
            <w:r w:rsidRPr="00953E8C">
              <w:rPr>
                <w:sz w:val="24"/>
                <w:szCs w:val="24"/>
              </w:rPr>
              <w:t xml:space="preserve"> </w:t>
            </w:r>
            <w:proofErr w:type="spellStart"/>
            <w:r>
              <w:rPr>
                <w:sz w:val="24"/>
                <w:szCs w:val="24"/>
              </w:rPr>
              <w:t>khảo</w:t>
            </w:r>
            <w:proofErr w:type="spellEnd"/>
            <w:r>
              <w:rPr>
                <w:sz w:val="24"/>
                <w:szCs w:val="24"/>
              </w:rPr>
              <w:t xml:space="preserve"> </w:t>
            </w:r>
            <w:proofErr w:type="spellStart"/>
            <w:r>
              <w:rPr>
                <w:sz w:val="24"/>
                <w:szCs w:val="24"/>
              </w:rPr>
              <w:t>sát</w:t>
            </w:r>
            <w:proofErr w:type="spellEnd"/>
            <w:r>
              <w:rPr>
                <w:sz w:val="24"/>
                <w:szCs w:val="24"/>
              </w:rPr>
              <w:t xml:space="preserve"> </w:t>
            </w:r>
            <w:proofErr w:type="spellStart"/>
            <w:r>
              <w:rPr>
                <w:sz w:val="24"/>
                <w:szCs w:val="24"/>
              </w:rPr>
              <w:t>như</w:t>
            </w:r>
            <w:proofErr w:type="spellEnd"/>
            <w:r>
              <w:rPr>
                <w:sz w:val="24"/>
                <w:szCs w:val="24"/>
              </w:rPr>
              <w:t xml:space="preserve"> </w:t>
            </w:r>
            <w:proofErr w:type="spellStart"/>
            <w:r>
              <w:rPr>
                <w:sz w:val="24"/>
                <w:szCs w:val="24"/>
              </w:rPr>
              <w:t>trên</w:t>
            </w:r>
            <w:proofErr w:type="spellEnd"/>
          </w:p>
        </w:tc>
        <w:tc>
          <w:tcPr>
            <w:tcW w:w="1985" w:type="dxa"/>
            <w:vAlign w:val="center"/>
          </w:tcPr>
          <w:p w14:paraId="2219AC75" w14:textId="77777777" w:rsidR="00907380" w:rsidRPr="00953E8C" w:rsidRDefault="00907380" w:rsidP="00B370C5">
            <w:pPr>
              <w:ind w:left="-57" w:firstLine="0"/>
              <w:jc w:val="center"/>
              <w:rPr>
                <w:sz w:val="24"/>
                <w:szCs w:val="24"/>
              </w:rPr>
            </w:pPr>
            <w:proofErr w:type="spellStart"/>
            <w:r w:rsidRPr="00953E8C">
              <w:rPr>
                <w:sz w:val="24"/>
                <w:szCs w:val="24"/>
              </w:rPr>
              <w:t>Cả</w:t>
            </w:r>
            <w:proofErr w:type="spellEnd"/>
            <w:r w:rsidRPr="00953E8C">
              <w:rPr>
                <w:sz w:val="24"/>
                <w:szCs w:val="24"/>
              </w:rPr>
              <w:t xml:space="preserve"> </w:t>
            </w:r>
            <w:proofErr w:type="spellStart"/>
            <w:r w:rsidRPr="00953E8C">
              <w:rPr>
                <w:sz w:val="24"/>
                <w:szCs w:val="24"/>
              </w:rPr>
              <w:t>nhóm</w:t>
            </w:r>
            <w:proofErr w:type="spellEnd"/>
          </w:p>
        </w:tc>
        <w:tc>
          <w:tcPr>
            <w:tcW w:w="1370" w:type="dxa"/>
            <w:vAlign w:val="center"/>
          </w:tcPr>
          <w:p w14:paraId="4DF9C9AA" w14:textId="77777777" w:rsidR="00907380" w:rsidRPr="00953E8C" w:rsidRDefault="00907380" w:rsidP="00B14BF9">
            <w:pPr>
              <w:ind w:left="-57" w:firstLine="0"/>
              <w:jc w:val="center"/>
              <w:rPr>
                <w:sz w:val="24"/>
                <w:szCs w:val="24"/>
              </w:rPr>
            </w:pPr>
            <w:r w:rsidRPr="00953E8C">
              <w:rPr>
                <w:sz w:val="24"/>
                <w:szCs w:val="24"/>
              </w:rPr>
              <w:t>2</w:t>
            </w:r>
            <w:r>
              <w:rPr>
                <w:sz w:val="24"/>
                <w:szCs w:val="24"/>
              </w:rPr>
              <w:t>0</w:t>
            </w:r>
            <w:r w:rsidRPr="00953E8C">
              <w:rPr>
                <w:sz w:val="24"/>
                <w:szCs w:val="24"/>
              </w:rPr>
              <w:t>/03/21</w:t>
            </w:r>
          </w:p>
        </w:tc>
        <w:tc>
          <w:tcPr>
            <w:tcW w:w="1323" w:type="dxa"/>
            <w:vAlign w:val="center"/>
          </w:tcPr>
          <w:p w14:paraId="02BA4B57" w14:textId="77777777" w:rsidR="00907380" w:rsidRPr="00953E8C" w:rsidRDefault="00907380" w:rsidP="00B14BF9">
            <w:pPr>
              <w:ind w:left="-57" w:firstLine="0"/>
              <w:jc w:val="center"/>
              <w:rPr>
                <w:sz w:val="24"/>
                <w:szCs w:val="24"/>
              </w:rPr>
            </w:pPr>
            <w:r>
              <w:rPr>
                <w:sz w:val="24"/>
                <w:szCs w:val="24"/>
              </w:rPr>
              <w:t>27</w:t>
            </w:r>
            <w:r w:rsidRPr="00953E8C">
              <w:rPr>
                <w:sz w:val="24"/>
                <w:szCs w:val="24"/>
              </w:rPr>
              <w:t>/03/21</w:t>
            </w:r>
          </w:p>
        </w:tc>
        <w:tc>
          <w:tcPr>
            <w:tcW w:w="992" w:type="dxa"/>
            <w:vAlign w:val="center"/>
          </w:tcPr>
          <w:p w14:paraId="3FE8EE25" w14:textId="77777777" w:rsidR="00907380" w:rsidRPr="00953E8C" w:rsidRDefault="00907380" w:rsidP="00B370C5">
            <w:pPr>
              <w:ind w:left="-57" w:firstLine="0"/>
              <w:jc w:val="center"/>
              <w:rPr>
                <w:sz w:val="24"/>
                <w:szCs w:val="24"/>
              </w:rPr>
            </w:pPr>
            <w:r w:rsidRPr="00953E8C">
              <w:rPr>
                <w:sz w:val="24"/>
                <w:szCs w:val="24"/>
              </w:rPr>
              <w:t>7</w:t>
            </w:r>
          </w:p>
        </w:tc>
      </w:tr>
      <w:tr w:rsidR="00907380" w14:paraId="3739E8B2" w14:textId="77777777" w:rsidTr="00B14BF9">
        <w:trPr>
          <w:trHeight w:val="376"/>
        </w:trPr>
        <w:tc>
          <w:tcPr>
            <w:tcW w:w="1134" w:type="dxa"/>
            <w:vMerge w:val="restart"/>
            <w:vAlign w:val="center"/>
          </w:tcPr>
          <w:p w14:paraId="636021B3" w14:textId="77777777" w:rsidR="00907380" w:rsidRPr="00953E8C" w:rsidRDefault="00907380" w:rsidP="00B370C5">
            <w:pPr>
              <w:ind w:left="-57" w:firstLine="0"/>
              <w:jc w:val="center"/>
              <w:rPr>
                <w:sz w:val="24"/>
                <w:szCs w:val="24"/>
              </w:rPr>
            </w:pPr>
            <w:proofErr w:type="spellStart"/>
            <w:r>
              <w:rPr>
                <w:sz w:val="24"/>
                <w:szCs w:val="24"/>
              </w:rPr>
              <w:t>Lựa</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phương</w:t>
            </w:r>
            <w:proofErr w:type="spellEnd"/>
            <w:r>
              <w:rPr>
                <w:sz w:val="24"/>
                <w:szCs w:val="24"/>
              </w:rPr>
              <w:t xml:space="preserve"> </w:t>
            </w:r>
            <w:proofErr w:type="spellStart"/>
            <w:r>
              <w:rPr>
                <w:sz w:val="24"/>
                <w:szCs w:val="24"/>
              </w:rPr>
              <w:t>án</w:t>
            </w:r>
            <w:proofErr w:type="spellEnd"/>
          </w:p>
        </w:tc>
        <w:tc>
          <w:tcPr>
            <w:tcW w:w="2126" w:type="dxa"/>
            <w:vAlign w:val="center"/>
          </w:tcPr>
          <w:p w14:paraId="79F9C297" w14:textId="01214513" w:rsidR="00907380" w:rsidRPr="00953E8C" w:rsidRDefault="00907380" w:rsidP="00B14BF9">
            <w:pPr>
              <w:ind w:left="-57" w:firstLine="0"/>
              <w:jc w:val="center"/>
              <w:rPr>
                <w:sz w:val="24"/>
                <w:szCs w:val="24"/>
              </w:rPr>
            </w:pPr>
            <w:proofErr w:type="spellStart"/>
            <w:r w:rsidRPr="00953E8C">
              <w:rPr>
                <w:sz w:val="24"/>
                <w:szCs w:val="24"/>
              </w:rPr>
              <w:t>Thiết</w:t>
            </w:r>
            <w:proofErr w:type="spellEnd"/>
            <w:r w:rsidRPr="00953E8C">
              <w:rPr>
                <w:sz w:val="24"/>
                <w:szCs w:val="24"/>
              </w:rPr>
              <w:t xml:space="preserve"> </w:t>
            </w:r>
            <w:proofErr w:type="spellStart"/>
            <w:r w:rsidRPr="00953E8C">
              <w:rPr>
                <w:sz w:val="24"/>
                <w:szCs w:val="24"/>
              </w:rPr>
              <w:t>kế</w:t>
            </w:r>
            <w:proofErr w:type="spellEnd"/>
            <w:r w:rsidRPr="00953E8C">
              <w:rPr>
                <w:sz w:val="24"/>
                <w:szCs w:val="24"/>
              </w:rPr>
              <w:t xml:space="preserve"> </w:t>
            </w:r>
            <w:proofErr w:type="spellStart"/>
            <w:r w:rsidRPr="00953E8C">
              <w:rPr>
                <w:sz w:val="24"/>
                <w:szCs w:val="24"/>
              </w:rPr>
              <w:t>sơ</w:t>
            </w:r>
            <w:proofErr w:type="spellEnd"/>
            <w:r w:rsidRPr="00953E8C">
              <w:rPr>
                <w:sz w:val="24"/>
                <w:szCs w:val="24"/>
              </w:rPr>
              <w:t xml:space="preserve"> </w:t>
            </w:r>
            <w:proofErr w:type="spellStart"/>
            <w:r w:rsidRPr="00953E8C">
              <w:rPr>
                <w:sz w:val="24"/>
                <w:szCs w:val="24"/>
              </w:rPr>
              <w:t>đồ</w:t>
            </w:r>
            <w:proofErr w:type="spellEnd"/>
            <w:r w:rsidRPr="00953E8C">
              <w:rPr>
                <w:sz w:val="24"/>
                <w:szCs w:val="24"/>
              </w:rPr>
              <w:t xml:space="preserve"> </w:t>
            </w:r>
            <w:proofErr w:type="spellStart"/>
            <w:r w:rsidRPr="00953E8C">
              <w:rPr>
                <w:sz w:val="24"/>
                <w:szCs w:val="24"/>
              </w:rPr>
              <w:t>khối</w:t>
            </w:r>
            <w:proofErr w:type="spellEnd"/>
            <w:r w:rsidRPr="00953E8C">
              <w:rPr>
                <w:sz w:val="24"/>
                <w:szCs w:val="24"/>
              </w:rPr>
              <w:t xml:space="preserve"> </w:t>
            </w:r>
            <w:proofErr w:type="spellStart"/>
            <w:r w:rsidRPr="00953E8C">
              <w:rPr>
                <w:sz w:val="24"/>
                <w:szCs w:val="24"/>
              </w:rPr>
              <w:t>của</w:t>
            </w:r>
            <w:proofErr w:type="spellEnd"/>
            <w:r w:rsidRPr="00953E8C">
              <w:rPr>
                <w:sz w:val="24"/>
                <w:szCs w:val="24"/>
              </w:rPr>
              <w:t xml:space="preserve"> </w:t>
            </w:r>
            <w:proofErr w:type="spellStart"/>
            <w:r w:rsidRPr="00953E8C">
              <w:rPr>
                <w:sz w:val="24"/>
                <w:szCs w:val="24"/>
              </w:rPr>
              <w:t>hệ</w:t>
            </w:r>
            <w:proofErr w:type="spellEnd"/>
            <w:r w:rsidRPr="00953E8C">
              <w:rPr>
                <w:sz w:val="24"/>
                <w:szCs w:val="24"/>
              </w:rPr>
              <w:t xml:space="preserve"> </w:t>
            </w:r>
            <w:proofErr w:type="spellStart"/>
            <w:r w:rsidRPr="00953E8C">
              <w:rPr>
                <w:sz w:val="24"/>
                <w:szCs w:val="24"/>
              </w:rPr>
              <w:t>thống</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giải</w:t>
            </w:r>
            <w:proofErr w:type="spellEnd"/>
            <w:r>
              <w:rPr>
                <w:sz w:val="24"/>
                <w:szCs w:val="24"/>
              </w:rPr>
              <w:t xml:space="preserve"> </w:t>
            </w:r>
            <w:proofErr w:type="spellStart"/>
            <w:r>
              <w:rPr>
                <w:sz w:val="24"/>
                <w:szCs w:val="24"/>
              </w:rPr>
              <w:t>thuật</w:t>
            </w:r>
            <w:proofErr w:type="spellEnd"/>
            <w:r>
              <w:rPr>
                <w:sz w:val="24"/>
                <w:szCs w:val="24"/>
              </w:rPr>
              <w:t xml:space="preserve"> </w:t>
            </w:r>
            <w:proofErr w:type="spellStart"/>
            <w:r>
              <w:rPr>
                <w:sz w:val="24"/>
                <w:szCs w:val="24"/>
              </w:rPr>
              <w:t>tổng</w:t>
            </w:r>
            <w:proofErr w:type="spellEnd"/>
            <w:r>
              <w:rPr>
                <w:sz w:val="24"/>
                <w:szCs w:val="24"/>
              </w:rPr>
              <w:t xml:space="preserve"> </w:t>
            </w:r>
            <w:proofErr w:type="spellStart"/>
            <w:r>
              <w:rPr>
                <w:sz w:val="24"/>
                <w:szCs w:val="24"/>
              </w:rPr>
              <w:t>quát</w:t>
            </w:r>
            <w:proofErr w:type="spellEnd"/>
          </w:p>
        </w:tc>
        <w:tc>
          <w:tcPr>
            <w:tcW w:w="1985" w:type="dxa"/>
            <w:vMerge w:val="restart"/>
            <w:vAlign w:val="center"/>
          </w:tcPr>
          <w:p w14:paraId="7DAB10A4" w14:textId="77777777" w:rsidR="00907380" w:rsidRPr="00953E8C" w:rsidRDefault="00907380" w:rsidP="00B370C5">
            <w:pPr>
              <w:ind w:left="-57" w:firstLine="0"/>
              <w:jc w:val="center"/>
              <w:rPr>
                <w:sz w:val="24"/>
                <w:szCs w:val="24"/>
              </w:rPr>
            </w:pPr>
            <w:r>
              <w:rPr>
                <w:sz w:val="24"/>
                <w:szCs w:val="24"/>
              </w:rPr>
              <w:t>Thịnh</w:t>
            </w:r>
          </w:p>
        </w:tc>
        <w:tc>
          <w:tcPr>
            <w:tcW w:w="1370" w:type="dxa"/>
            <w:vMerge w:val="restart"/>
            <w:vAlign w:val="center"/>
          </w:tcPr>
          <w:p w14:paraId="26AA5219" w14:textId="77777777" w:rsidR="00907380" w:rsidRPr="00953E8C" w:rsidRDefault="00907380" w:rsidP="00B14BF9">
            <w:pPr>
              <w:ind w:left="-57" w:firstLine="0"/>
              <w:jc w:val="center"/>
              <w:rPr>
                <w:sz w:val="24"/>
                <w:szCs w:val="24"/>
              </w:rPr>
            </w:pPr>
            <w:r w:rsidRPr="00953E8C">
              <w:rPr>
                <w:sz w:val="24"/>
                <w:szCs w:val="24"/>
              </w:rPr>
              <w:t>01/04/21</w:t>
            </w:r>
          </w:p>
        </w:tc>
        <w:tc>
          <w:tcPr>
            <w:tcW w:w="1323" w:type="dxa"/>
            <w:vMerge w:val="restart"/>
            <w:vAlign w:val="center"/>
          </w:tcPr>
          <w:p w14:paraId="6F1C5FEC" w14:textId="77777777" w:rsidR="00907380" w:rsidRPr="00953E8C" w:rsidRDefault="00907380" w:rsidP="00B14BF9">
            <w:pPr>
              <w:ind w:left="-57" w:firstLine="0"/>
              <w:jc w:val="center"/>
              <w:rPr>
                <w:sz w:val="24"/>
                <w:szCs w:val="24"/>
              </w:rPr>
            </w:pPr>
            <w:r w:rsidRPr="00953E8C">
              <w:rPr>
                <w:sz w:val="24"/>
                <w:szCs w:val="24"/>
              </w:rPr>
              <w:t>08/04/21</w:t>
            </w:r>
          </w:p>
        </w:tc>
        <w:tc>
          <w:tcPr>
            <w:tcW w:w="992" w:type="dxa"/>
            <w:vMerge w:val="restart"/>
            <w:vAlign w:val="center"/>
          </w:tcPr>
          <w:p w14:paraId="2E98CE95" w14:textId="77777777" w:rsidR="00907380" w:rsidRPr="00953E8C" w:rsidRDefault="00907380" w:rsidP="00B370C5">
            <w:pPr>
              <w:ind w:left="-57" w:firstLine="0"/>
              <w:jc w:val="center"/>
              <w:rPr>
                <w:sz w:val="24"/>
                <w:szCs w:val="24"/>
              </w:rPr>
            </w:pPr>
            <w:r w:rsidRPr="00953E8C">
              <w:rPr>
                <w:sz w:val="24"/>
                <w:szCs w:val="24"/>
              </w:rPr>
              <w:t>7</w:t>
            </w:r>
          </w:p>
        </w:tc>
      </w:tr>
      <w:tr w:rsidR="00907380" w14:paraId="30E892A2" w14:textId="77777777" w:rsidTr="00B14BF9">
        <w:trPr>
          <w:trHeight w:val="409"/>
        </w:trPr>
        <w:tc>
          <w:tcPr>
            <w:tcW w:w="1134" w:type="dxa"/>
            <w:vMerge/>
            <w:vAlign w:val="center"/>
          </w:tcPr>
          <w:p w14:paraId="43A0C1D7" w14:textId="77777777" w:rsidR="00907380" w:rsidRDefault="00907380" w:rsidP="00B370C5">
            <w:pPr>
              <w:ind w:left="-57" w:firstLine="0"/>
              <w:jc w:val="center"/>
              <w:rPr>
                <w:sz w:val="24"/>
                <w:szCs w:val="24"/>
              </w:rPr>
            </w:pPr>
          </w:p>
        </w:tc>
        <w:tc>
          <w:tcPr>
            <w:tcW w:w="2126" w:type="dxa"/>
            <w:vAlign w:val="center"/>
          </w:tcPr>
          <w:p w14:paraId="09393265" w14:textId="74639941" w:rsidR="00907380" w:rsidRPr="00953E8C" w:rsidRDefault="00907380" w:rsidP="00B14BF9">
            <w:pPr>
              <w:ind w:left="-57" w:firstLine="0"/>
              <w:jc w:val="center"/>
              <w:rPr>
                <w:sz w:val="24"/>
                <w:szCs w:val="24"/>
              </w:rPr>
            </w:pPr>
            <w:r>
              <w:rPr>
                <w:sz w:val="24"/>
                <w:szCs w:val="24"/>
              </w:rPr>
              <w:t xml:space="preserve">Phương </w:t>
            </w:r>
            <w:proofErr w:type="spellStart"/>
            <w:r>
              <w:rPr>
                <w:sz w:val="24"/>
                <w:szCs w:val="24"/>
              </w:rPr>
              <w:t>án</w:t>
            </w:r>
            <w:proofErr w:type="spellEnd"/>
            <w:r>
              <w:rPr>
                <w:sz w:val="24"/>
                <w:szCs w:val="24"/>
              </w:rPr>
              <w:t xml:space="preserve"> </w:t>
            </w:r>
            <w:proofErr w:type="spellStart"/>
            <w:r>
              <w:rPr>
                <w:sz w:val="24"/>
                <w:szCs w:val="24"/>
              </w:rPr>
              <w:t>dò</w:t>
            </w:r>
            <w:proofErr w:type="spellEnd"/>
            <w:r>
              <w:rPr>
                <w:sz w:val="24"/>
                <w:szCs w:val="24"/>
              </w:rPr>
              <w:t xml:space="preserve"> line</w:t>
            </w:r>
          </w:p>
        </w:tc>
        <w:tc>
          <w:tcPr>
            <w:tcW w:w="1985" w:type="dxa"/>
            <w:vMerge/>
            <w:vAlign w:val="center"/>
          </w:tcPr>
          <w:p w14:paraId="724F05A2" w14:textId="77777777" w:rsidR="00907380" w:rsidRDefault="00907380" w:rsidP="00B370C5">
            <w:pPr>
              <w:ind w:left="-57" w:firstLine="0"/>
              <w:jc w:val="center"/>
              <w:rPr>
                <w:sz w:val="24"/>
                <w:szCs w:val="24"/>
              </w:rPr>
            </w:pPr>
          </w:p>
        </w:tc>
        <w:tc>
          <w:tcPr>
            <w:tcW w:w="1370" w:type="dxa"/>
            <w:vMerge/>
            <w:vAlign w:val="center"/>
          </w:tcPr>
          <w:p w14:paraId="5C9819DA" w14:textId="77777777" w:rsidR="00907380" w:rsidRPr="00953E8C" w:rsidRDefault="00907380" w:rsidP="00B14BF9">
            <w:pPr>
              <w:ind w:left="-57" w:firstLine="0"/>
              <w:jc w:val="center"/>
              <w:rPr>
                <w:sz w:val="24"/>
                <w:szCs w:val="24"/>
              </w:rPr>
            </w:pPr>
          </w:p>
        </w:tc>
        <w:tc>
          <w:tcPr>
            <w:tcW w:w="1323" w:type="dxa"/>
            <w:vMerge/>
            <w:vAlign w:val="center"/>
          </w:tcPr>
          <w:p w14:paraId="52249FBA" w14:textId="77777777" w:rsidR="00907380" w:rsidRPr="00953E8C" w:rsidRDefault="00907380" w:rsidP="00B14BF9">
            <w:pPr>
              <w:ind w:left="-57" w:firstLine="0"/>
              <w:jc w:val="center"/>
              <w:rPr>
                <w:sz w:val="24"/>
                <w:szCs w:val="24"/>
              </w:rPr>
            </w:pPr>
          </w:p>
        </w:tc>
        <w:tc>
          <w:tcPr>
            <w:tcW w:w="992" w:type="dxa"/>
            <w:vMerge/>
            <w:vAlign w:val="center"/>
          </w:tcPr>
          <w:p w14:paraId="6210931C" w14:textId="77777777" w:rsidR="00907380" w:rsidRPr="00953E8C" w:rsidRDefault="00907380" w:rsidP="00B370C5">
            <w:pPr>
              <w:ind w:left="-57" w:firstLine="0"/>
              <w:jc w:val="center"/>
              <w:rPr>
                <w:sz w:val="24"/>
                <w:szCs w:val="24"/>
              </w:rPr>
            </w:pPr>
          </w:p>
        </w:tc>
      </w:tr>
      <w:tr w:rsidR="00907380" w14:paraId="576F379B" w14:textId="77777777" w:rsidTr="00B14BF9">
        <w:trPr>
          <w:trHeight w:val="409"/>
        </w:trPr>
        <w:tc>
          <w:tcPr>
            <w:tcW w:w="1134" w:type="dxa"/>
            <w:vMerge/>
            <w:vAlign w:val="center"/>
          </w:tcPr>
          <w:p w14:paraId="654E152F" w14:textId="77777777" w:rsidR="00907380" w:rsidRDefault="00907380" w:rsidP="00B370C5">
            <w:pPr>
              <w:ind w:left="-57" w:firstLine="0"/>
              <w:jc w:val="center"/>
              <w:rPr>
                <w:sz w:val="24"/>
                <w:szCs w:val="24"/>
              </w:rPr>
            </w:pPr>
          </w:p>
        </w:tc>
        <w:tc>
          <w:tcPr>
            <w:tcW w:w="2126" w:type="dxa"/>
            <w:vAlign w:val="center"/>
          </w:tcPr>
          <w:p w14:paraId="7F8F9F16" w14:textId="77777777" w:rsidR="00907380" w:rsidRDefault="00907380" w:rsidP="00B14BF9">
            <w:pPr>
              <w:ind w:left="-57" w:firstLine="0"/>
              <w:jc w:val="center"/>
              <w:rPr>
                <w:sz w:val="24"/>
                <w:szCs w:val="24"/>
              </w:rPr>
            </w:pPr>
            <w:proofErr w:type="spellStart"/>
            <w:r>
              <w:rPr>
                <w:sz w:val="24"/>
                <w:szCs w:val="24"/>
              </w:rPr>
              <w:t>Thiết</w:t>
            </w:r>
            <w:proofErr w:type="spellEnd"/>
            <w:r>
              <w:rPr>
                <w:sz w:val="24"/>
                <w:szCs w:val="24"/>
              </w:rPr>
              <w:t xml:space="preserve"> </w:t>
            </w:r>
            <w:proofErr w:type="spellStart"/>
            <w:r>
              <w:rPr>
                <w:sz w:val="24"/>
                <w:szCs w:val="24"/>
              </w:rPr>
              <w:t>kế</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bàn</w:t>
            </w:r>
            <w:proofErr w:type="spellEnd"/>
          </w:p>
        </w:tc>
        <w:tc>
          <w:tcPr>
            <w:tcW w:w="1985" w:type="dxa"/>
            <w:vMerge/>
            <w:vAlign w:val="center"/>
          </w:tcPr>
          <w:p w14:paraId="43D7083A" w14:textId="77777777" w:rsidR="00907380" w:rsidRDefault="00907380" w:rsidP="00B370C5">
            <w:pPr>
              <w:ind w:left="-57" w:firstLine="0"/>
              <w:jc w:val="center"/>
              <w:rPr>
                <w:sz w:val="24"/>
                <w:szCs w:val="24"/>
              </w:rPr>
            </w:pPr>
          </w:p>
        </w:tc>
        <w:tc>
          <w:tcPr>
            <w:tcW w:w="1370" w:type="dxa"/>
            <w:vMerge/>
            <w:vAlign w:val="center"/>
          </w:tcPr>
          <w:p w14:paraId="2B636F04" w14:textId="77777777" w:rsidR="00907380" w:rsidRPr="00953E8C" w:rsidRDefault="00907380" w:rsidP="00B14BF9">
            <w:pPr>
              <w:ind w:left="-57" w:firstLine="0"/>
              <w:jc w:val="center"/>
              <w:rPr>
                <w:sz w:val="24"/>
                <w:szCs w:val="24"/>
              </w:rPr>
            </w:pPr>
          </w:p>
        </w:tc>
        <w:tc>
          <w:tcPr>
            <w:tcW w:w="1323" w:type="dxa"/>
            <w:vMerge/>
            <w:vAlign w:val="center"/>
          </w:tcPr>
          <w:p w14:paraId="20A6AD0B" w14:textId="77777777" w:rsidR="00907380" w:rsidRPr="00953E8C" w:rsidRDefault="00907380" w:rsidP="00B14BF9">
            <w:pPr>
              <w:ind w:left="-57" w:firstLine="0"/>
              <w:jc w:val="center"/>
              <w:rPr>
                <w:sz w:val="24"/>
                <w:szCs w:val="24"/>
              </w:rPr>
            </w:pPr>
          </w:p>
        </w:tc>
        <w:tc>
          <w:tcPr>
            <w:tcW w:w="992" w:type="dxa"/>
            <w:vMerge/>
            <w:vAlign w:val="center"/>
          </w:tcPr>
          <w:p w14:paraId="35494880" w14:textId="77777777" w:rsidR="00907380" w:rsidRPr="00953E8C" w:rsidRDefault="00907380" w:rsidP="00B370C5">
            <w:pPr>
              <w:ind w:left="-57" w:firstLine="0"/>
              <w:jc w:val="center"/>
              <w:rPr>
                <w:sz w:val="24"/>
                <w:szCs w:val="24"/>
              </w:rPr>
            </w:pPr>
          </w:p>
        </w:tc>
      </w:tr>
      <w:tr w:rsidR="00907380" w14:paraId="616A8315" w14:textId="77777777" w:rsidTr="00B14BF9">
        <w:trPr>
          <w:trHeight w:val="374"/>
        </w:trPr>
        <w:tc>
          <w:tcPr>
            <w:tcW w:w="1134" w:type="dxa"/>
            <w:vMerge/>
            <w:vAlign w:val="center"/>
          </w:tcPr>
          <w:p w14:paraId="60B51EBB" w14:textId="77777777" w:rsidR="00907380" w:rsidRDefault="00907380" w:rsidP="00B370C5">
            <w:pPr>
              <w:ind w:left="-57" w:firstLine="0"/>
              <w:jc w:val="center"/>
              <w:rPr>
                <w:sz w:val="24"/>
                <w:szCs w:val="24"/>
              </w:rPr>
            </w:pPr>
          </w:p>
        </w:tc>
        <w:tc>
          <w:tcPr>
            <w:tcW w:w="2126" w:type="dxa"/>
            <w:vAlign w:val="center"/>
          </w:tcPr>
          <w:p w14:paraId="1F68DB94" w14:textId="77777777" w:rsidR="00907380" w:rsidRPr="00953E8C" w:rsidRDefault="00907380" w:rsidP="00B14BF9">
            <w:pPr>
              <w:ind w:left="-57" w:firstLine="0"/>
              <w:jc w:val="center"/>
              <w:rPr>
                <w:sz w:val="24"/>
                <w:szCs w:val="24"/>
              </w:rPr>
            </w:pPr>
            <w:r>
              <w:rPr>
                <w:sz w:val="24"/>
                <w:szCs w:val="24"/>
              </w:rPr>
              <w:t xml:space="preserve">Phương </w:t>
            </w:r>
            <w:proofErr w:type="spellStart"/>
            <w:r>
              <w:rPr>
                <w:sz w:val="24"/>
                <w:szCs w:val="24"/>
              </w:rPr>
              <w:t>án</w:t>
            </w:r>
            <w:proofErr w:type="spellEnd"/>
            <w:r>
              <w:rPr>
                <w:sz w:val="24"/>
                <w:szCs w:val="24"/>
              </w:rPr>
              <w:t xml:space="preserve"> </w:t>
            </w:r>
            <w:proofErr w:type="spellStart"/>
            <w:r>
              <w:rPr>
                <w:sz w:val="24"/>
                <w:szCs w:val="24"/>
              </w:rPr>
              <w:t>điều</w:t>
            </w:r>
            <w:proofErr w:type="spellEnd"/>
            <w:r>
              <w:rPr>
                <w:sz w:val="24"/>
                <w:szCs w:val="24"/>
              </w:rPr>
              <w:t xml:space="preserve"> </w:t>
            </w:r>
            <w:proofErr w:type="spellStart"/>
            <w:r>
              <w:rPr>
                <w:sz w:val="24"/>
                <w:szCs w:val="24"/>
              </w:rPr>
              <w:t>khiển</w:t>
            </w:r>
            <w:proofErr w:type="spellEnd"/>
          </w:p>
        </w:tc>
        <w:tc>
          <w:tcPr>
            <w:tcW w:w="1985" w:type="dxa"/>
            <w:vMerge/>
            <w:vAlign w:val="center"/>
          </w:tcPr>
          <w:p w14:paraId="14BC88F8" w14:textId="77777777" w:rsidR="00907380" w:rsidRDefault="00907380" w:rsidP="00B370C5">
            <w:pPr>
              <w:ind w:left="-57" w:firstLine="0"/>
              <w:jc w:val="center"/>
              <w:rPr>
                <w:sz w:val="24"/>
                <w:szCs w:val="24"/>
              </w:rPr>
            </w:pPr>
          </w:p>
        </w:tc>
        <w:tc>
          <w:tcPr>
            <w:tcW w:w="1370" w:type="dxa"/>
            <w:vMerge/>
            <w:vAlign w:val="center"/>
          </w:tcPr>
          <w:p w14:paraId="1FDF6185" w14:textId="77777777" w:rsidR="00907380" w:rsidRPr="00953E8C" w:rsidRDefault="00907380" w:rsidP="00B14BF9">
            <w:pPr>
              <w:ind w:left="-57" w:firstLine="0"/>
              <w:jc w:val="center"/>
              <w:rPr>
                <w:sz w:val="24"/>
                <w:szCs w:val="24"/>
              </w:rPr>
            </w:pPr>
          </w:p>
        </w:tc>
        <w:tc>
          <w:tcPr>
            <w:tcW w:w="1323" w:type="dxa"/>
            <w:vMerge/>
            <w:vAlign w:val="center"/>
          </w:tcPr>
          <w:p w14:paraId="57ACF379" w14:textId="77777777" w:rsidR="00907380" w:rsidRPr="00953E8C" w:rsidRDefault="00907380" w:rsidP="00B14BF9">
            <w:pPr>
              <w:ind w:left="-57" w:firstLine="0"/>
              <w:jc w:val="center"/>
              <w:rPr>
                <w:sz w:val="24"/>
                <w:szCs w:val="24"/>
              </w:rPr>
            </w:pPr>
          </w:p>
        </w:tc>
        <w:tc>
          <w:tcPr>
            <w:tcW w:w="992" w:type="dxa"/>
            <w:vMerge/>
            <w:vAlign w:val="center"/>
          </w:tcPr>
          <w:p w14:paraId="21053FBA" w14:textId="77777777" w:rsidR="00907380" w:rsidRPr="00953E8C" w:rsidRDefault="00907380" w:rsidP="00B370C5">
            <w:pPr>
              <w:ind w:left="-57" w:firstLine="0"/>
              <w:jc w:val="center"/>
              <w:rPr>
                <w:sz w:val="24"/>
                <w:szCs w:val="24"/>
              </w:rPr>
            </w:pPr>
          </w:p>
        </w:tc>
      </w:tr>
      <w:tr w:rsidR="00907380" w14:paraId="2C33914F" w14:textId="77777777" w:rsidTr="00B14BF9">
        <w:trPr>
          <w:trHeight w:val="776"/>
        </w:trPr>
        <w:tc>
          <w:tcPr>
            <w:tcW w:w="1134" w:type="dxa"/>
            <w:vMerge w:val="restart"/>
            <w:vAlign w:val="center"/>
          </w:tcPr>
          <w:p w14:paraId="4E33A587" w14:textId="77777777" w:rsidR="00907380" w:rsidRDefault="00907380" w:rsidP="00B370C5">
            <w:pPr>
              <w:ind w:left="-57" w:firstLine="0"/>
              <w:jc w:val="center"/>
              <w:rPr>
                <w:sz w:val="24"/>
                <w:szCs w:val="24"/>
              </w:rPr>
            </w:pPr>
            <w:proofErr w:type="spellStart"/>
            <w:r>
              <w:rPr>
                <w:sz w:val="24"/>
                <w:szCs w:val="24"/>
              </w:rPr>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diện</w:t>
            </w:r>
            <w:proofErr w:type="spellEnd"/>
            <w:r>
              <w:rPr>
                <w:sz w:val="24"/>
                <w:szCs w:val="24"/>
              </w:rPr>
              <w:t xml:space="preserve"> </w:t>
            </w:r>
            <w:proofErr w:type="spellStart"/>
            <w:r>
              <w:rPr>
                <w:sz w:val="24"/>
                <w:szCs w:val="24"/>
              </w:rPr>
              <w:t>người</w:t>
            </w:r>
            <w:proofErr w:type="spellEnd"/>
            <w:r>
              <w:rPr>
                <w:sz w:val="24"/>
                <w:szCs w:val="24"/>
              </w:rPr>
              <w:t xml:space="preserve"> </w:t>
            </w:r>
            <w:proofErr w:type="spellStart"/>
            <w:r>
              <w:rPr>
                <w:sz w:val="24"/>
                <w:szCs w:val="24"/>
              </w:rPr>
              <w:t>dùng</w:t>
            </w:r>
            <w:proofErr w:type="spellEnd"/>
            <w:r>
              <w:rPr>
                <w:sz w:val="24"/>
                <w:szCs w:val="24"/>
              </w:rPr>
              <w:t xml:space="preserve"> </w:t>
            </w:r>
            <w:proofErr w:type="spellStart"/>
            <w:r>
              <w:rPr>
                <w:sz w:val="24"/>
                <w:szCs w:val="24"/>
              </w:rPr>
              <w:t>sử</w:t>
            </w:r>
            <w:proofErr w:type="spellEnd"/>
            <w:r>
              <w:rPr>
                <w:sz w:val="24"/>
                <w:szCs w:val="24"/>
              </w:rPr>
              <w:t xml:space="preserve"> </w:t>
            </w:r>
            <w:proofErr w:type="spellStart"/>
            <w:r>
              <w:rPr>
                <w:sz w:val="24"/>
                <w:szCs w:val="24"/>
              </w:rPr>
              <w:t>dụng</w:t>
            </w:r>
            <w:proofErr w:type="spellEnd"/>
            <w:r>
              <w:rPr>
                <w:sz w:val="24"/>
                <w:szCs w:val="24"/>
              </w:rPr>
              <w:t xml:space="preserve"> Blynk app</w:t>
            </w:r>
          </w:p>
        </w:tc>
        <w:tc>
          <w:tcPr>
            <w:tcW w:w="2126" w:type="dxa"/>
            <w:vAlign w:val="center"/>
          </w:tcPr>
          <w:p w14:paraId="2E621146" w14:textId="77777777" w:rsidR="00907380" w:rsidRPr="00953E8C" w:rsidRDefault="00907380" w:rsidP="00B14BF9">
            <w:pPr>
              <w:ind w:left="-57" w:firstLine="0"/>
              <w:jc w:val="center"/>
              <w:rPr>
                <w:sz w:val="24"/>
                <w:szCs w:val="24"/>
              </w:rPr>
            </w:pPr>
            <w:proofErr w:type="spellStart"/>
            <w:r>
              <w:rPr>
                <w:sz w:val="24"/>
                <w:szCs w:val="24"/>
              </w:rPr>
              <w:t>Cách</w:t>
            </w:r>
            <w:proofErr w:type="spellEnd"/>
            <w:r>
              <w:rPr>
                <w:sz w:val="24"/>
                <w:szCs w:val="24"/>
              </w:rPr>
              <w:t xml:space="preserve"> </w:t>
            </w:r>
            <w:proofErr w:type="spellStart"/>
            <w:r>
              <w:rPr>
                <w:sz w:val="24"/>
                <w:szCs w:val="24"/>
              </w:rPr>
              <w:t>thức</w:t>
            </w:r>
            <w:proofErr w:type="spellEnd"/>
            <w:r>
              <w:rPr>
                <w:sz w:val="24"/>
                <w:szCs w:val="24"/>
              </w:rPr>
              <w:t xml:space="preserve"> </w:t>
            </w:r>
            <w:proofErr w:type="spellStart"/>
            <w:r>
              <w:rPr>
                <w:sz w:val="24"/>
                <w:szCs w:val="24"/>
              </w:rPr>
              <w:t>hoạt</w:t>
            </w:r>
            <w:proofErr w:type="spellEnd"/>
            <w:r>
              <w:rPr>
                <w:sz w:val="24"/>
                <w:szCs w:val="24"/>
              </w:rPr>
              <w:t xml:space="preserve"> </w:t>
            </w:r>
            <w:proofErr w:type="spellStart"/>
            <w:r>
              <w:rPr>
                <w:sz w:val="24"/>
                <w:szCs w:val="24"/>
              </w:rPr>
              <w:t>động</w:t>
            </w:r>
            <w:proofErr w:type="spellEnd"/>
          </w:p>
        </w:tc>
        <w:tc>
          <w:tcPr>
            <w:tcW w:w="1985" w:type="dxa"/>
            <w:vMerge w:val="restart"/>
            <w:vAlign w:val="center"/>
          </w:tcPr>
          <w:p w14:paraId="033D6D1F" w14:textId="77777777" w:rsidR="00907380" w:rsidRPr="00953E8C" w:rsidRDefault="00907380" w:rsidP="00B370C5">
            <w:pPr>
              <w:ind w:left="-57" w:firstLine="0"/>
              <w:jc w:val="center"/>
              <w:rPr>
                <w:sz w:val="24"/>
                <w:szCs w:val="24"/>
              </w:rPr>
            </w:pPr>
            <w:r>
              <w:rPr>
                <w:sz w:val="24"/>
                <w:szCs w:val="24"/>
              </w:rPr>
              <w:t>Mạnh</w:t>
            </w:r>
          </w:p>
        </w:tc>
        <w:tc>
          <w:tcPr>
            <w:tcW w:w="1370" w:type="dxa"/>
            <w:vMerge w:val="restart"/>
            <w:vAlign w:val="center"/>
          </w:tcPr>
          <w:p w14:paraId="668FE4B3" w14:textId="77777777" w:rsidR="00907380" w:rsidRPr="00953E8C" w:rsidRDefault="00907380" w:rsidP="00B14BF9">
            <w:pPr>
              <w:ind w:left="-57" w:firstLine="0"/>
              <w:jc w:val="center"/>
              <w:rPr>
                <w:sz w:val="24"/>
                <w:szCs w:val="24"/>
              </w:rPr>
            </w:pPr>
            <w:r w:rsidRPr="00953E8C">
              <w:rPr>
                <w:sz w:val="24"/>
                <w:szCs w:val="24"/>
              </w:rPr>
              <w:t>01/04/21</w:t>
            </w:r>
          </w:p>
        </w:tc>
        <w:tc>
          <w:tcPr>
            <w:tcW w:w="1323" w:type="dxa"/>
            <w:vMerge w:val="restart"/>
            <w:vAlign w:val="center"/>
          </w:tcPr>
          <w:p w14:paraId="394587D6" w14:textId="77777777" w:rsidR="00907380" w:rsidRPr="00953E8C" w:rsidRDefault="00907380" w:rsidP="00B14BF9">
            <w:pPr>
              <w:ind w:left="-57" w:firstLine="0"/>
              <w:jc w:val="center"/>
              <w:rPr>
                <w:sz w:val="24"/>
                <w:szCs w:val="24"/>
              </w:rPr>
            </w:pPr>
            <w:r w:rsidRPr="00953E8C">
              <w:rPr>
                <w:sz w:val="24"/>
                <w:szCs w:val="24"/>
              </w:rPr>
              <w:t>08/04/21</w:t>
            </w:r>
          </w:p>
        </w:tc>
        <w:tc>
          <w:tcPr>
            <w:tcW w:w="992" w:type="dxa"/>
            <w:vMerge w:val="restart"/>
            <w:vAlign w:val="center"/>
          </w:tcPr>
          <w:p w14:paraId="3B79014C" w14:textId="77777777" w:rsidR="00907380" w:rsidRPr="00953E8C" w:rsidRDefault="00907380" w:rsidP="00B370C5">
            <w:pPr>
              <w:ind w:left="-57" w:firstLine="0"/>
              <w:jc w:val="center"/>
              <w:rPr>
                <w:sz w:val="24"/>
                <w:szCs w:val="24"/>
              </w:rPr>
            </w:pPr>
            <w:r w:rsidRPr="00953E8C">
              <w:rPr>
                <w:sz w:val="24"/>
                <w:szCs w:val="24"/>
              </w:rPr>
              <w:t>7</w:t>
            </w:r>
          </w:p>
        </w:tc>
      </w:tr>
      <w:tr w:rsidR="00907380" w14:paraId="45DCED39" w14:textId="77777777" w:rsidTr="00B14BF9">
        <w:trPr>
          <w:trHeight w:val="774"/>
        </w:trPr>
        <w:tc>
          <w:tcPr>
            <w:tcW w:w="1134" w:type="dxa"/>
            <w:vMerge/>
            <w:vAlign w:val="center"/>
          </w:tcPr>
          <w:p w14:paraId="515A4F3A" w14:textId="77777777" w:rsidR="00907380" w:rsidRDefault="00907380" w:rsidP="00B370C5">
            <w:pPr>
              <w:ind w:left="-57" w:firstLine="0"/>
              <w:jc w:val="center"/>
              <w:rPr>
                <w:sz w:val="24"/>
                <w:szCs w:val="24"/>
              </w:rPr>
            </w:pPr>
          </w:p>
        </w:tc>
        <w:tc>
          <w:tcPr>
            <w:tcW w:w="2126" w:type="dxa"/>
            <w:vAlign w:val="center"/>
          </w:tcPr>
          <w:p w14:paraId="109E4182" w14:textId="77777777" w:rsidR="00907380" w:rsidRDefault="00907380" w:rsidP="00B14BF9">
            <w:pPr>
              <w:ind w:left="-57" w:firstLine="0"/>
              <w:jc w:val="center"/>
              <w:rPr>
                <w:sz w:val="24"/>
                <w:szCs w:val="24"/>
              </w:rPr>
            </w:pPr>
            <w:proofErr w:type="spellStart"/>
            <w:r>
              <w:rPr>
                <w:sz w:val="24"/>
                <w:szCs w:val="24"/>
              </w:rPr>
              <w:t>Kết</w:t>
            </w:r>
            <w:proofErr w:type="spellEnd"/>
            <w:r>
              <w:rPr>
                <w:sz w:val="24"/>
                <w:szCs w:val="24"/>
              </w:rPr>
              <w:t xml:space="preserve"> </w:t>
            </w:r>
            <w:proofErr w:type="spellStart"/>
            <w:r>
              <w:rPr>
                <w:sz w:val="24"/>
                <w:szCs w:val="24"/>
              </w:rPr>
              <w:t>nối</w:t>
            </w:r>
            <w:proofErr w:type="spellEnd"/>
            <w:r>
              <w:rPr>
                <w:sz w:val="24"/>
                <w:szCs w:val="24"/>
              </w:rPr>
              <w:t xml:space="preserve"> </w:t>
            </w:r>
            <w:proofErr w:type="spellStart"/>
            <w:r>
              <w:rPr>
                <w:sz w:val="24"/>
                <w:szCs w:val="24"/>
              </w:rPr>
              <w:t>với</w:t>
            </w:r>
            <w:proofErr w:type="spellEnd"/>
            <w:r>
              <w:rPr>
                <w:sz w:val="24"/>
                <w:szCs w:val="24"/>
              </w:rPr>
              <w:t xml:space="preserve"> vi </w:t>
            </w:r>
            <w:proofErr w:type="spellStart"/>
            <w:r>
              <w:rPr>
                <w:sz w:val="24"/>
                <w:szCs w:val="24"/>
              </w:rPr>
              <w:t>điều</w:t>
            </w:r>
            <w:proofErr w:type="spellEnd"/>
            <w:r>
              <w:rPr>
                <w:sz w:val="24"/>
                <w:szCs w:val="24"/>
              </w:rPr>
              <w:t xml:space="preserve"> </w:t>
            </w:r>
            <w:proofErr w:type="spellStart"/>
            <w:r>
              <w:rPr>
                <w:sz w:val="24"/>
                <w:szCs w:val="24"/>
              </w:rPr>
              <w:t>khiển</w:t>
            </w:r>
            <w:proofErr w:type="spellEnd"/>
          </w:p>
        </w:tc>
        <w:tc>
          <w:tcPr>
            <w:tcW w:w="1985" w:type="dxa"/>
            <w:vMerge/>
            <w:vAlign w:val="center"/>
          </w:tcPr>
          <w:p w14:paraId="2243DF1C" w14:textId="77777777" w:rsidR="00907380" w:rsidRPr="00953E8C" w:rsidRDefault="00907380" w:rsidP="00B370C5">
            <w:pPr>
              <w:ind w:left="-57" w:firstLine="0"/>
              <w:jc w:val="center"/>
              <w:rPr>
                <w:sz w:val="24"/>
                <w:szCs w:val="24"/>
              </w:rPr>
            </w:pPr>
          </w:p>
        </w:tc>
        <w:tc>
          <w:tcPr>
            <w:tcW w:w="1370" w:type="dxa"/>
            <w:vMerge/>
            <w:vAlign w:val="center"/>
          </w:tcPr>
          <w:p w14:paraId="20D30892" w14:textId="77777777" w:rsidR="00907380" w:rsidRPr="00953E8C" w:rsidRDefault="00907380" w:rsidP="00B14BF9">
            <w:pPr>
              <w:ind w:left="-57" w:firstLine="0"/>
              <w:jc w:val="center"/>
              <w:rPr>
                <w:sz w:val="24"/>
                <w:szCs w:val="24"/>
              </w:rPr>
            </w:pPr>
          </w:p>
        </w:tc>
        <w:tc>
          <w:tcPr>
            <w:tcW w:w="1323" w:type="dxa"/>
            <w:vMerge/>
            <w:vAlign w:val="center"/>
          </w:tcPr>
          <w:p w14:paraId="5AFC82E2" w14:textId="77777777" w:rsidR="00907380" w:rsidRPr="00953E8C" w:rsidRDefault="00907380" w:rsidP="00B14BF9">
            <w:pPr>
              <w:ind w:left="-57" w:firstLine="0"/>
              <w:jc w:val="center"/>
              <w:rPr>
                <w:sz w:val="24"/>
                <w:szCs w:val="24"/>
              </w:rPr>
            </w:pPr>
          </w:p>
        </w:tc>
        <w:tc>
          <w:tcPr>
            <w:tcW w:w="992" w:type="dxa"/>
            <w:vMerge/>
            <w:vAlign w:val="center"/>
          </w:tcPr>
          <w:p w14:paraId="2435FAA2" w14:textId="77777777" w:rsidR="00907380" w:rsidRPr="00953E8C" w:rsidRDefault="00907380" w:rsidP="00B370C5">
            <w:pPr>
              <w:ind w:left="-57" w:firstLine="0"/>
              <w:jc w:val="center"/>
              <w:rPr>
                <w:sz w:val="24"/>
                <w:szCs w:val="24"/>
              </w:rPr>
            </w:pPr>
          </w:p>
        </w:tc>
      </w:tr>
      <w:tr w:rsidR="00907380" w14:paraId="0DFF456A" w14:textId="77777777" w:rsidTr="00B14BF9">
        <w:trPr>
          <w:trHeight w:val="774"/>
        </w:trPr>
        <w:tc>
          <w:tcPr>
            <w:tcW w:w="1134" w:type="dxa"/>
            <w:vMerge/>
            <w:vAlign w:val="center"/>
          </w:tcPr>
          <w:p w14:paraId="47856B6A" w14:textId="77777777" w:rsidR="00907380" w:rsidRDefault="00907380" w:rsidP="00B370C5">
            <w:pPr>
              <w:ind w:left="-57" w:firstLine="0"/>
              <w:jc w:val="center"/>
              <w:rPr>
                <w:sz w:val="24"/>
                <w:szCs w:val="24"/>
              </w:rPr>
            </w:pPr>
          </w:p>
        </w:tc>
        <w:tc>
          <w:tcPr>
            <w:tcW w:w="2126" w:type="dxa"/>
            <w:vAlign w:val="center"/>
          </w:tcPr>
          <w:p w14:paraId="647694D4" w14:textId="77777777" w:rsidR="00907380" w:rsidRDefault="00907380" w:rsidP="00B14BF9">
            <w:pPr>
              <w:ind w:left="-57" w:firstLine="0"/>
              <w:jc w:val="center"/>
              <w:rPr>
                <w:sz w:val="24"/>
                <w:szCs w:val="24"/>
              </w:rPr>
            </w:pPr>
            <w:r>
              <w:rPr>
                <w:sz w:val="24"/>
                <w:szCs w:val="24"/>
              </w:rPr>
              <w:t>coding</w:t>
            </w:r>
          </w:p>
        </w:tc>
        <w:tc>
          <w:tcPr>
            <w:tcW w:w="1985" w:type="dxa"/>
            <w:vMerge/>
            <w:vAlign w:val="center"/>
          </w:tcPr>
          <w:p w14:paraId="34386242" w14:textId="77777777" w:rsidR="00907380" w:rsidRPr="00953E8C" w:rsidRDefault="00907380" w:rsidP="00B370C5">
            <w:pPr>
              <w:ind w:left="-57" w:firstLine="0"/>
              <w:jc w:val="center"/>
              <w:rPr>
                <w:sz w:val="24"/>
                <w:szCs w:val="24"/>
              </w:rPr>
            </w:pPr>
          </w:p>
        </w:tc>
        <w:tc>
          <w:tcPr>
            <w:tcW w:w="1370" w:type="dxa"/>
            <w:vMerge/>
            <w:vAlign w:val="center"/>
          </w:tcPr>
          <w:p w14:paraId="721E3E43" w14:textId="77777777" w:rsidR="00907380" w:rsidRPr="00953E8C" w:rsidRDefault="00907380" w:rsidP="00B14BF9">
            <w:pPr>
              <w:ind w:left="-57" w:firstLine="0"/>
              <w:jc w:val="center"/>
              <w:rPr>
                <w:sz w:val="24"/>
                <w:szCs w:val="24"/>
              </w:rPr>
            </w:pPr>
          </w:p>
        </w:tc>
        <w:tc>
          <w:tcPr>
            <w:tcW w:w="1323" w:type="dxa"/>
            <w:vMerge/>
            <w:vAlign w:val="center"/>
          </w:tcPr>
          <w:p w14:paraId="0D478AB3" w14:textId="77777777" w:rsidR="00907380" w:rsidRPr="00953E8C" w:rsidRDefault="00907380" w:rsidP="00B14BF9">
            <w:pPr>
              <w:ind w:left="-57" w:firstLine="0"/>
              <w:jc w:val="center"/>
              <w:rPr>
                <w:sz w:val="24"/>
                <w:szCs w:val="24"/>
              </w:rPr>
            </w:pPr>
          </w:p>
        </w:tc>
        <w:tc>
          <w:tcPr>
            <w:tcW w:w="992" w:type="dxa"/>
            <w:vMerge/>
            <w:vAlign w:val="center"/>
          </w:tcPr>
          <w:p w14:paraId="0CA0C055" w14:textId="77777777" w:rsidR="00907380" w:rsidRPr="00953E8C" w:rsidRDefault="00907380" w:rsidP="00B370C5">
            <w:pPr>
              <w:ind w:left="-57" w:firstLine="0"/>
              <w:jc w:val="center"/>
              <w:rPr>
                <w:sz w:val="24"/>
                <w:szCs w:val="24"/>
              </w:rPr>
            </w:pPr>
          </w:p>
        </w:tc>
      </w:tr>
      <w:tr w:rsidR="00907380" w14:paraId="64800943" w14:textId="77777777" w:rsidTr="00B14BF9">
        <w:trPr>
          <w:trHeight w:val="749"/>
        </w:trPr>
        <w:tc>
          <w:tcPr>
            <w:tcW w:w="1134" w:type="dxa"/>
            <w:vMerge w:val="restart"/>
            <w:vAlign w:val="center"/>
          </w:tcPr>
          <w:p w14:paraId="1516A065" w14:textId="77777777" w:rsidR="00907380" w:rsidRDefault="00907380" w:rsidP="00B370C5">
            <w:pPr>
              <w:ind w:left="-57" w:firstLine="0"/>
              <w:jc w:val="center"/>
              <w:rPr>
                <w:sz w:val="24"/>
                <w:szCs w:val="24"/>
              </w:rPr>
            </w:pPr>
            <w:proofErr w:type="spellStart"/>
            <w:r>
              <w:rPr>
                <w:sz w:val="24"/>
                <w:szCs w:val="24"/>
              </w:rPr>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khối</w:t>
            </w:r>
            <w:proofErr w:type="spellEnd"/>
            <w:r>
              <w:rPr>
                <w:sz w:val="24"/>
                <w:szCs w:val="24"/>
              </w:rPr>
              <w:t xml:space="preserve"> </w:t>
            </w:r>
            <w:proofErr w:type="spellStart"/>
            <w:r>
              <w:rPr>
                <w:sz w:val="24"/>
                <w:szCs w:val="24"/>
              </w:rPr>
              <w:t>điều</w:t>
            </w:r>
            <w:proofErr w:type="spellEnd"/>
            <w:r>
              <w:rPr>
                <w:sz w:val="24"/>
                <w:szCs w:val="24"/>
              </w:rPr>
              <w:t xml:space="preserve"> </w:t>
            </w:r>
            <w:proofErr w:type="spellStart"/>
            <w:r>
              <w:rPr>
                <w:sz w:val="24"/>
                <w:szCs w:val="24"/>
              </w:rPr>
              <w:t>khiển</w:t>
            </w:r>
            <w:proofErr w:type="spellEnd"/>
          </w:p>
        </w:tc>
        <w:tc>
          <w:tcPr>
            <w:tcW w:w="2126" w:type="dxa"/>
            <w:vAlign w:val="center"/>
          </w:tcPr>
          <w:p w14:paraId="2013EE9A" w14:textId="77777777" w:rsidR="00907380" w:rsidRPr="00953E8C" w:rsidRDefault="00907380" w:rsidP="00B14BF9">
            <w:pPr>
              <w:ind w:left="-57" w:firstLine="0"/>
              <w:jc w:val="center"/>
              <w:rPr>
                <w:sz w:val="24"/>
                <w:szCs w:val="24"/>
              </w:rPr>
            </w:pPr>
            <w:proofErr w:type="spellStart"/>
            <w:r>
              <w:rPr>
                <w:sz w:val="24"/>
                <w:szCs w:val="24"/>
              </w:rPr>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hoạt</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chức</w:t>
            </w:r>
            <w:proofErr w:type="spellEnd"/>
            <w:r>
              <w:rPr>
                <w:sz w:val="24"/>
                <w:szCs w:val="24"/>
              </w:rPr>
              <w:t xml:space="preserve"> </w:t>
            </w:r>
            <w:proofErr w:type="spellStart"/>
            <w:r>
              <w:rPr>
                <w:sz w:val="24"/>
                <w:szCs w:val="24"/>
              </w:rPr>
              <w:t>năng</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lựa</w:t>
            </w:r>
            <w:proofErr w:type="spellEnd"/>
            <w:r>
              <w:rPr>
                <w:sz w:val="24"/>
                <w:szCs w:val="24"/>
              </w:rPr>
              <w:t xml:space="preserve"> </w:t>
            </w:r>
            <w:proofErr w:type="spellStart"/>
            <w:r>
              <w:rPr>
                <w:sz w:val="24"/>
                <w:szCs w:val="24"/>
              </w:rPr>
              <w:t>chọn</w:t>
            </w:r>
            <w:proofErr w:type="spellEnd"/>
            <w:r>
              <w:rPr>
                <w:sz w:val="24"/>
                <w:szCs w:val="24"/>
              </w:rPr>
              <w:t xml:space="preserve"> vi </w:t>
            </w:r>
            <w:proofErr w:type="spellStart"/>
            <w:r>
              <w:rPr>
                <w:sz w:val="24"/>
                <w:szCs w:val="24"/>
              </w:rPr>
              <w:t>điều</w:t>
            </w:r>
            <w:proofErr w:type="spellEnd"/>
            <w:r>
              <w:rPr>
                <w:sz w:val="24"/>
                <w:szCs w:val="24"/>
              </w:rPr>
              <w:t xml:space="preserve"> </w:t>
            </w:r>
            <w:proofErr w:type="spellStart"/>
            <w:r>
              <w:rPr>
                <w:sz w:val="24"/>
                <w:szCs w:val="24"/>
              </w:rPr>
              <w:t>khiển</w:t>
            </w:r>
            <w:proofErr w:type="spellEnd"/>
          </w:p>
        </w:tc>
        <w:tc>
          <w:tcPr>
            <w:tcW w:w="1985" w:type="dxa"/>
            <w:vMerge w:val="restart"/>
            <w:vAlign w:val="center"/>
          </w:tcPr>
          <w:p w14:paraId="37B54E5B" w14:textId="77777777" w:rsidR="00907380" w:rsidRPr="00953E8C" w:rsidRDefault="00907380" w:rsidP="00B370C5">
            <w:pPr>
              <w:ind w:left="-57" w:firstLine="0"/>
              <w:jc w:val="center"/>
              <w:rPr>
                <w:sz w:val="24"/>
                <w:szCs w:val="24"/>
              </w:rPr>
            </w:pPr>
            <w:proofErr w:type="spellStart"/>
            <w:r>
              <w:rPr>
                <w:sz w:val="24"/>
                <w:szCs w:val="24"/>
              </w:rPr>
              <w:t>Bình+Mạnh</w:t>
            </w:r>
            <w:proofErr w:type="spellEnd"/>
          </w:p>
        </w:tc>
        <w:tc>
          <w:tcPr>
            <w:tcW w:w="1370" w:type="dxa"/>
            <w:vMerge w:val="restart"/>
            <w:vAlign w:val="center"/>
          </w:tcPr>
          <w:p w14:paraId="418BCCAE" w14:textId="77777777" w:rsidR="00907380" w:rsidRPr="00953E8C" w:rsidRDefault="00907380" w:rsidP="00B14BF9">
            <w:pPr>
              <w:ind w:left="-57" w:firstLine="0"/>
              <w:jc w:val="center"/>
              <w:rPr>
                <w:sz w:val="24"/>
                <w:szCs w:val="24"/>
              </w:rPr>
            </w:pPr>
            <w:r w:rsidRPr="00953E8C">
              <w:rPr>
                <w:sz w:val="24"/>
                <w:szCs w:val="24"/>
              </w:rPr>
              <w:t>01/04/21</w:t>
            </w:r>
          </w:p>
        </w:tc>
        <w:tc>
          <w:tcPr>
            <w:tcW w:w="1323" w:type="dxa"/>
            <w:vMerge w:val="restart"/>
            <w:vAlign w:val="center"/>
          </w:tcPr>
          <w:p w14:paraId="2B37FDF6" w14:textId="77777777" w:rsidR="00907380" w:rsidRPr="00953E8C" w:rsidRDefault="00907380" w:rsidP="00B14BF9">
            <w:pPr>
              <w:ind w:left="-57" w:firstLine="0"/>
              <w:jc w:val="center"/>
              <w:rPr>
                <w:sz w:val="24"/>
                <w:szCs w:val="24"/>
              </w:rPr>
            </w:pPr>
            <w:r w:rsidRPr="00953E8C">
              <w:rPr>
                <w:sz w:val="24"/>
                <w:szCs w:val="24"/>
              </w:rPr>
              <w:t>08/04/21</w:t>
            </w:r>
          </w:p>
        </w:tc>
        <w:tc>
          <w:tcPr>
            <w:tcW w:w="992" w:type="dxa"/>
            <w:vMerge w:val="restart"/>
            <w:vAlign w:val="center"/>
          </w:tcPr>
          <w:p w14:paraId="1E169C8A" w14:textId="77777777" w:rsidR="00907380" w:rsidRPr="00953E8C" w:rsidRDefault="00907380" w:rsidP="00B370C5">
            <w:pPr>
              <w:ind w:left="-57" w:firstLine="0"/>
              <w:jc w:val="center"/>
              <w:rPr>
                <w:sz w:val="24"/>
                <w:szCs w:val="24"/>
              </w:rPr>
            </w:pPr>
            <w:r w:rsidRPr="00953E8C">
              <w:rPr>
                <w:sz w:val="24"/>
                <w:szCs w:val="24"/>
              </w:rPr>
              <w:t>7</w:t>
            </w:r>
          </w:p>
        </w:tc>
      </w:tr>
      <w:tr w:rsidR="00907380" w14:paraId="6BAFE211" w14:textId="77777777" w:rsidTr="00B14BF9">
        <w:trPr>
          <w:trHeight w:val="749"/>
        </w:trPr>
        <w:tc>
          <w:tcPr>
            <w:tcW w:w="1134" w:type="dxa"/>
            <w:vMerge/>
            <w:vAlign w:val="center"/>
          </w:tcPr>
          <w:p w14:paraId="1EF032D9" w14:textId="77777777" w:rsidR="00907380" w:rsidRDefault="00907380" w:rsidP="00B370C5">
            <w:pPr>
              <w:ind w:left="-57" w:firstLine="0"/>
              <w:jc w:val="center"/>
              <w:rPr>
                <w:sz w:val="24"/>
                <w:szCs w:val="24"/>
              </w:rPr>
            </w:pPr>
          </w:p>
        </w:tc>
        <w:tc>
          <w:tcPr>
            <w:tcW w:w="2126" w:type="dxa"/>
            <w:vAlign w:val="center"/>
          </w:tcPr>
          <w:p w14:paraId="7FDB6AB2" w14:textId="77777777" w:rsidR="00907380" w:rsidRDefault="00907380" w:rsidP="00B14BF9">
            <w:pPr>
              <w:ind w:left="-57" w:firstLine="0"/>
              <w:jc w:val="center"/>
              <w:rPr>
                <w:sz w:val="24"/>
                <w:szCs w:val="24"/>
              </w:rPr>
            </w:pPr>
            <w:proofErr w:type="spellStart"/>
            <w:r>
              <w:rPr>
                <w:sz w:val="24"/>
                <w:szCs w:val="24"/>
              </w:rPr>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hoạt</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chức</w:t>
            </w:r>
            <w:proofErr w:type="spellEnd"/>
            <w:r>
              <w:rPr>
                <w:sz w:val="24"/>
                <w:szCs w:val="24"/>
              </w:rPr>
              <w:t xml:space="preserve"> </w:t>
            </w:r>
            <w:proofErr w:type="spellStart"/>
            <w:r>
              <w:rPr>
                <w:sz w:val="24"/>
                <w:szCs w:val="24"/>
              </w:rPr>
              <w:t>năng</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w:t>
            </w:r>
            <w:proofErr w:type="spellStart"/>
            <w:r>
              <w:rPr>
                <w:sz w:val="24"/>
                <w:szCs w:val="24"/>
              </w:rPr>
              <w:t>lựa</w:t>
            </w:r>
            <w:proofErr w:type="spellEnd"/>
            <w:r>
              <w:rPr>
                <w:sz w:val="24"/>
                <w:szCs w:val="24"/>
              </w:rPr>
              <w:t xml:space="preserve"> </w:t>
            </w:r>
            <w:proofErr w:type="spellStart"/>
            <w:r>
              <w:rPr>
                <w:sz w:val="24"/>
                <w:szCs w:val="24"/>
              </w:rPr>
              <w:t>chọn</w:t>
            </w:r>
            <w:proofErr w:type="spellEnd"/>
            <w:r>
              <w:rPr>
                <w:sz w:val="24"/>
                <w:szCs w:val="24"/>
              </w:rPr>
              <w:t xml:space="preserve"> driver </w:t>
            </w:r>
            <w:proofErr w:type="spellStart"/>
            <w:r>
              <w:rPr>
                <w:sz w:val="24"/>
                <w:szCs w:val="24"/>
              </w:rPr>
              <w:t>động</w:t>
            </w:r>
            <w:proofErr w:type="spellEnd"/>
            <w:r>
              <w:rPr>
                <w:sz w:val="24"/>
                <w:szCs w:val="24"/>
              </w:rPr>
              <w:t xml:space="preserve"> </w:t>
            </w:r>
            <w:proofErr w:type="spellStart"/>
            <w:r>
              <w:rPr>
                <w:sz w:val="24"/>
                <w:szCs w:val="24"/>
              </w:rPr>
              <w:t>cơ</w:t>
            </w:r>
            <w:proofErr w:type="spellEnd"/>
          </w:p>
        </w:tc>
        <w:tc>
          <w:tcPr>
            <w:tcW w:w="1985" w:type="dxa"/>
            <w:vMerge/>
            <w:vAlign w:val="center"/>
          </w:tcPr>
          <w:p w14:paraId="1F9933E4" w14:textId="77777777" w:rsidR="00907380" w:rsidRPr="00953E8C" w:rsidRDefault="00907380" w:rsidP="00B370C5">
            <w:pPr>
              <w:ind w:left="-57" w:firstLine="0"/>
              <w:jc w:val="center"/>
              <w:rPr>
                <w:sz w:val="24"/>
                <w:szCs w:val="24"/>
              </w:rPr>
            </w:pPr>
          </w:p>
        </w:tc>
        <w:tc>
          <w:tcPr>
            <w:tcW w:w="1370" w:type="dxa"/>
            <w:vMerge/>
            <w:vAlign w:val="center"/>
          </w:tcPr>
          <w:p w14:paraId="536863CE" w14:textId="77777777" w:rsidR="00907380" w:rsidRPr="00953E8C" w:rsidRDefault="00907380" w:rsidP="00B14BF9">
            <w:pPr>
              <w:ind w:left="-57" w:firstLine="0"/>
              <w:jc w:val="center"/>
              <w:rPr>
                <w:sz w:val="24"/>
                <w:szCs w:val="24"/>
              </w:rPr>
            </w:pPr>
          </w:p>
        </w:tc>
        <w:tc>
          <w:tcPr>
            <w:tcW w:w="1323" w:type="dxa"/>
            <w:vMerge/>
            <w:vAlign w:val="center"/>
          </w:tcPr>
          <w:p w14:paraId="66C9B598" w14:textId="77777777" w:rsidR="00907380" w:rsidRPr="00953E8C" w:rsidRDefault="00907380" w:rsidP="00B14BF9">
            <w:pPr>
              <w:ind w:left="-57" w:firstLine="0"/>
              <w:jc w:val="center"/>
              <w:rPr>
                <w:sz w:val="24"/>
                <w:szCs w:val="24"/>
              </w:rPr>
            </w:pPr>
          </w:p>
        </w:tc>
        <w:tc>
          <w:tcPr>
            <w:tcW w:w="992" w:type="dxa"/>
            <w:vMerge/>
            <w:vAlign w:val="center"/>
          </w:tcPr>
          <w:p w14:paraId="6348674D" w14:textId="77777777" w:rsidR="00907380" w:rsidRPr="00953E8C" w:rsidRDefault="00907380" w:rsidP="00B370C5">
            <w:pPr>
              <w:ind w:left="-57" w:firstLine="0"/>
              <w:jc w:val="center"/>
              <w:rPr>
                <w:sz w:val="24"/>
                <w:szCs w:val="24"/>
              </w:rPr>
            </w:pPr>
          </w:p>
        </w:tc>
      </w:tr>
      <w:tr w:rsidR="00907380" w14:paraId="4B51309D" w14:textId="77777777" w:rsidTr="00B14BF9">
        <w:trPr>
          <w:trHeight w:val="749"/>
        </w:trPr>
        <w:tc>
          <w:tcPr>
            <w:tcW w:w="1134" w:type="dxa"/>
            <w:vMerge/>
            <w:vAlign w:val="center"/>
          </w:tcPr>
          <w:p w14:paraId="558091FF" w14:textId="77777777" w:rsidR="00907380" w:rsidRDefault="00907380" w:rsidP="00B370C5">
            <w:pPr>
              <w:ind w:left="-57" w:firstLine="0"/>
              <w:jc w:val="center"/>
              <w:rPr>
                <w:sz w:val="24"/>
                <w:szCs w:val="24"/>
              </w:rPr>
            </w:pPr>
          </w:p>
        </w:tc>
        <w:tc>
          <w:tcPr>
            <w:tcW w:w="2126" w:type="dxa"/>
            <w:vAlign w:val="center"/>
          </w:tcPr>
          <w:p w14:paraId="406DCC29" w14:textId="77777777" w:rsidR="00907380" w:rsidRDefault="00907380" w:rsidP="00B14BF9">
            <w:pPr>
              <w:ind w:left="-57" w:firstLine="0"/>
              <w:jc w:val="center"/>
              <w:rPr>
                <w:sz w:val="24"/>
                <w:szCs w:val="24"/>
              </w:rPr>
            </w:pPr>
            <w:proofErr w:type="spellStart"/>
            <w:r>
              <w:rPr>
                <w:sz w:val="24"/>
                <w:szCs w:val="24"/>
              </w:rPr>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đưa</w:t>
            </w:r>
            <w:proofErr w:type="spellEnd"/>
            <w:r>
              <w:rPr>
                <w:sz w:val="24"/>
                <w:szCs w:val="24"/>
              </w:rPr>
              <w:t xml:space="preserve"> ra </w:t>
            </w:r>
            <w:proofErr w:type="spellStart"/>
            <w:r>
              <w:rPr>
                <w:sz w:val="24"/>
                <w:szCs w:val="24"/>
              </w:rPr>
              <w:t>giải</w:t>
            </w:r>
            <w:proofErr w:type="spellEnd"/>
            <w:r>
              <w:rPr>
                <w:sz w:val="24"/>
                <w:szCs w:val="24"/>
              </w:rPr>
              <w:t xml:space="preserve"> </w:t>
            </w:r>
            <w:proofErr w:type="spellStart"/>
            <w:r>
              <w:rPr>
                <w:sz w:val="24"/>
                <w:szCs w:val="24"/>
              </w:rPr>
              <w:t>thuật</w:t>
            </w:r>
            <w:proofErr w:type="spellEnd"/>
            <w:r>
              <w:rPr>
                <w:sz w:val="24"/>
                <w:szCs w:val="24"/>
              </w:rPr>
              <w:t xml:space="preserve"> </w:t>
            </w:r>
            <w:proofErr w:type="spellStart"/>
            <w:r>
              <w:rPr>
                <w:sz w:val="24"/>
                <w:szCs w:val="24"/>
              </w:rPr>
              <w:t>điều</w:t>
            </w:r>
            <w:proofErr w:type="spellEnd"/>
            <w:r>
              <w:rPr>
                <w:sz w:val="24"/>
                <w:szCs w:val="24"/>
              </w:rPr>
              <w:t xml:space="preserve"> </w:t>
            </w:r>
            <w:proofErr w:type="spellStart"/>
            <w:r>
              <w:rPr>
                <w:sz w:val="24"/>
                <w:szCs w:val="24"/>
              </w:rPr>
              <w:t>khiển</w:t>
            </w:r>
            <w:proofErr w:type="spellEnd"/>
            <w:r>
              <w:rPr>
                <w:sz w:val="24"/>
                <w:szCs w:val="24"/>
              </w:rPr>
              <w:t xml:space="preserve">, </w:t>
            </w:r>
            <w:proofErr w:type="spellStart"/>
            <w:r>
              <w:rPr>
                <w:sz w:val="24"/>
                <w:szCs w:val="24"/>
              </w:rPr>
              <w:t>vẽ</w:t>
            </w:r>
            <w:proofErr w:type="spellEnd"/>
            <w:r>
              <w:rPr>
                <w:sz w:val="24"/>
                <w:szCs w:val="24"/>
              </w:rPr>
              <w:t xml:space="preserve"> </w:t>
            </w:r>
            <w:proofErr w:type="spellStart"/>
            <w:r>
              <w:rPr>
                <w:sz w:val="24"/>
                <w:szCs w:val="24"/>
              </w:rPr>
              <w:t>lưu</w:t>
            </w:r>
            <w:proofErr w:type="spellEnd"/>
            <w:r>
              <w:rPr>
                <w:sz w:val="24"/>
                <w:szCs w:val="24"/>
              </w:rPr>
              <w:t xml:space="preserve"> </w:t>
            </w:r>
            <w:proofErr w:type="spellStart"/>
            <w:r>
              <w:rPr>
                <w:sz w:val="24"/>
                <w:szCs w:val="24"/>
              </w:rPr>
              <w:t>đồ</w:t>
            </w:r>
            <w:proofErr w:type="spellEnd"/>
            <w:r>
              <w:rPr>
                <w:sz w:val="24"/>
                <w:szCs w:val="24"/>
              </w:rPr>
              <w:t xml:space="preserve"> </w:t>
            </w:r>
            <w:proofErr w:type="spellStart"/>
            <w:r>
              <w:rPr>
                <w:sz w:val="24"/>
                <w:szCs w:val="24"/>
              </w:rPr>
              <w:t>thuật</w:t>
            </w:r>
            <w:proofErr w:type="spellEnd"/>
            <w:r>
              <w:rPr>
                <w:sz w:val="24"/>
                <w:szCs w:val="24"/>
              </w:rPr>
              <w:t xml:space="preserve"> </w:t>
            </w:r>
            <w:proofErr w:type="spellStart"/>
            <w:r>
              <w:rPr>
                <w:sz w:val="24"/>
                <w:szCs w:val="24"/>
              </w:rPr>
              <w:t>toán</w:t>
            </w:r>
            <w:proofErr w:type="spellEnd"/>
            <w:r>
              <w:rPr>
                <w:sz w:val="24"/>
                <w:szCs w:val="24"/>
              </w:rPr>
              <w:t>, coding</w:t>
            </w:r>
          </w:p>
        </w:tc>
        <w:tc>
          <w:tcPr>
            <w:tcW w:w="1985" w:type="dxa"/>
            <w:vMerge/>
            <w:vAlign w:val="center"/>
          </w:tcPr>
          <w:p w14:paraId="4F3E29A5" w14:textId="77777777" w:rsidR="00907380" w:rsidRPr="00953E8C" w:rsidRDefault="00907380" w:rsidP="00B370C5">
            <w:pPr>
              <w:ind w:left="-57" w:firstLine="0"/>
              <w:jc w:val="center"/>
              <w:rPr>
                <w:sz w:val="24"/>
                <w:szCs w:val="24"/>
              </w:rPr>
            </w:pPr>
          </w:p>
        </w:tc>
        <w:tc>
          <w:tcPr>
            <w:tcW w:w="1370" w:type="dxa"/>
            <w:vMerge/>
            <w:vAlign w:val="center"/>
          </w:tcPr>
          <w:p w14:paraId="1ED0763C" w14:textId="77777777" w:rsidR="00907380" w:rsidRPr="00953E8C" w:rsidRDefault="00907380" w:rsidP="00B14BF9">
            <w:pPr>
              <w:ind w:left="-57" w:firstLine="0"/>
              <w:jc w:val="center"/>
              <w:rPr>
                <w:sz w:val="24"/>
                <w:szCs w:val="24"/>
              </w:rPr>
            </w:pPr>
          </w:p>
        </w:tc>
        <w:tc>
          <w:tcPr>
            <w:tcW w:w="1323" w:type="dxa"/>
            <w:vMerge/>
            <w:vAlign w:val="center"/>
          </w:tcPr>
          <w:p w14:paraId="3E54A6BA" w14:textId="77777777" w:rsidR="00907380" w:rsidRPr="00953E8C" w:rsidRDefault="00907380" w:rsidP="00B14BF9">
            <w:pPr>
              <w:ind w:left="-57" w:firstLine="0"/>
              <w:jc w:val="center"/>
              <w:rPr>
                <w:sz w:val="24"/>
                <w:szCs w:val="24"/>
              </w:rPr>
            </w:pPr>
          </w:p>
        </w:tc>
        <w:tc>
          <w:tcPr>
            <w:tcW w:w="992" w:type="dxa"/>
            <w:vMerge/>
            <w:vAlign w:val="center"/>
          </w:tcPr>
          <w:p w14:paraId="508CF99F" w14:textId="77777777" w:rsidR="00907380" w:rsidRPr="00953E8C" w:rsidRDefault="00907380" w:rsidP="00B370C5">
            <w:pPr>
              <w:ind w:left="-57" w:firstLine="0"/>
              <w:jc w:val="center"/>
              <w:rPr>
                <w:sz w:val="24"/>
                <w:szCs w:val="24"/>
              </w:rPr>
            </w:pPr>
          </w:p>
        </w:tc>
      </w:tr>
      <w:tr w:rsidR="00907380" w14:paraId="5CB8DAA8" w14:textId="77777777" w:rsidTr="00B14BF9">
        <w:trPr>
          <w:trHeight w:val="709"/>
        </w:trPr>
        <w:tc>
          <w:tcPr>
            <w:tcW w:w="1134" w:type="dxa"/>
            <w:vMerge w:val="restart"/>
            <w:vAlign w:val="center"/>
          </w:tcPr>
          <w:p w14:paraId="04C2C770" w14:textId="77777777" w:rsidR="00907380" w:rsidRDefault="00907380" w:rsidP="00B370C5">
            <w:pPr>
              <w:ind w:left="-57" w:firstLine="0"/>
              <w:jc w:val="center"/>
              <w:rPr>
                <w:sz w:val="24"/>
                <w:szCs w:val="24"/>
              </w:rPr>
            </w:pPr>
            <w:proofErr w:type="spellStart"/>
            <w:r>
              <w:rPr>
                <w:sz w:val="24"/>
                <w:szCs w:val="24"/>
              </w:rPr>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khối</w:t>
            </w:r>
            <w:proofErr w:type="spellEnd"/>
            <w:r>
              <w:rPr>
                <w:sz w:val="24"/>
                <w:szCs w:val="24"/>
              </w:rPr>
              <w:t xml:space="preserve"> </w:t>
            </w:r>
            <w:proofErr w:type="spellStart"/>
            <w:r>
              <w:rPr>
                <w:sz w:val="24"/>
                <w:szCs w:val="24"/>
              </w:rPr>
              <w:t>cảm</w:t>
            </w:r>
            <w:proofErr w:type="spellEnd"/>
            <w:r>
              <w:rPr>
                <w:sz w:val="24"/>
                <w:szCs w:val="24"/>
              </w:rPr>
              <w:t xml:space="preserve"> </w:t>
            </w:r>
            <w:proofErr w:type="spellStart"/>
            <w:r>
              <w:rPr>
                <w:sz w:val="24"/>
                <w:szCs w:val="24"/>
              </w:rPr>
              <w:t>biến</w:t>
            </w:r>
            <w:proofErr w:type="spellEnd"/>
          </w:p>
        </w:tc>
        <w:tc>
          <w:tcPr>
            <w:tcW w:w="2126" w:type="dxa"/>
            <w:vAlign w:val="center"/>
          </w:tcPr>
          <w:p w14:paraId="3F69C358" w14:textId="77777777" w:rsidR="00907380" w:rsidRPr="00953E8C" w:rsidRDefault="00907380" w:rsidP="00B14BF9">
            <w:pPr>
              <w:ind w:left="-57" w:firstLine="0"/>
              <w:jc w:val="center"/>
              <w:rPr>
                <w:sz w:val="24"/>
                <w:szCs w:val="24"/>
              </w:rPr>
            </w:pPr>
            <w:proofErr w:type="spellStart"/>
            <w:r>
              <w:rPr>
                <w:sz w:val="24"/>
                <w:szCs w:val="24"/>
              </w:rPr>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hoạt</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chức</w:t>
            </w:r>
            <w:proofErr w:type="spellEnd"/>
            <w:r>
              <w:rPr>
                <w:sz w:val="24"/>
                <w:szCs w:val="24"/>
              </w:rPr>
              <w:t xml:space="preserve"> </w:t>
            </w:r>
            <w:proofErr w:type="spellStart"/>
            <w:r>
              <w:rPr>
                <w:sz w:val="24"/>
                <w:szCs w:val="24"/>
              </w:rPr>
              <w:t>năng</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lựa</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khối</w:t>
            </w:r>
            <w:proofErr w:type="spellEnd"/>
            <w:r>
              <w:rPr>
                <w:sz w:val="24"/>
                <w:szCs w:val="24"/>
              </w:rPr>
              <w:t xml:space="preserve"> </w:t>
            </w:r>
            <w:proofErr w:type="spellStart"/>
            <w:r>
              <w:rPr>
                <w:sz w:val="24"/>
                <w:szCs w:val="24"/>
              </w:rPr>
              <w:t>cảm</w:t>
            </w:r>
            <w:proofErr w:type="spellEnd"/>
            <w:r>
              <w:rPr>
                <w:sz w:val="24"/>
                <w:szCs w:val="24"/>
              </w:rPr>
              <w:t xml:space="preserve"> </w:t>
            </w:r>
            <w:proofErr w:type="spellStart"/>
            <w:r>
              <w:rPr>
                <w:sz w:val="24"/>
                <w:szCs w:val="24"/>
              </w:rPr>
              <w:t>biến</w:t>
            </w:r>
            <w:proofErr w:type="spellEnd"/>
          </w:p>
        </w:tc>
        <w:tc>
          <w:tcPr>
            <w:tcW w:w="1985" w:type="dxa"/>
            <w:vMerge w:val="restart"/>
            <w:vAlign w:val="center"/>
          </w:tcPr>
          <w:p w14:paraId="5777CE86" w14:textId="77777777" w:rsidR="00907380" w:rsidRPr="00953E8C" w:rsidRDefault="00907380" w:rsidP="00B370C5">
            <w:pPr>
              <w:ind w:left="-57" w:firstLine="0"/>
              <w:jc w:val="center"/>
              <w:rPr>
                <w:sz w:val="24"/>
                <w:szCs w:val="24"/>
              </w:rPr>
            </w:pPr>
            <w:proofErr w:type="spellStart"/>
            <w:r>
              <w:rPr>
                <w:sz w:val="24"/>
                <w:szCs w:val="24"/>
              </w:rPr>
              <w:t>Huế</w:t>
            </w:r>
            <w:proofErr w:type="spellEnd"/>
          </w:p>
        </w:tc>
        <w:tc>
          <w:tcPr>
            <w:tcW w:w="1370" w:type="dxa"/>
            <w:vMerge w:val="restart"/>
            <w:vAlign w:val="center"/>
          </w:tcPr>
          <w:p w14:paraId="2A3AD66E" w14:textId="77777777" w:rsidR="00907380" w:rsidRPr="00953E8C" w:rsidRDefault="00907380" w:rsidP="00B14BF9">
            <w:pPr>
              <w:ind w:left="-57" w:firstLine="0"/>
              <w:jc w:val="center"/>
              <w:rPr>
                <w:sz w:val="24"/>
                <w:szCs w:val="24"/>
              </w:rPr>
            </w:pPr>
            <w:r w:rsidRPr="00953E8C">
              <w:rPr>
                <w:sz w:val="24"/>
                <w:szCs w:val="24"/>
              </w:rPr>
              <w:t>01/04/21</w:t>
            </w:r>
          </w:p>
        </w:tc>
        <w:tc>
          <w:tcPr>
            <w:tcW w:w="1323" w:type="dxa"/>
            <w:vMerge w:val="restart"/>
            <w:vAlign w:val="center"/>
          </w:tcPr>
          <w:p w14:paraId="2E40F515" w14:textId="77777777" w:rsidR="00907380" w:rsidRPr="00953E8C" w:rsidRDefault="00907380" w:rsidP="00B14BF9">
            <w:pPr>
              <w:ind w:left="-57" w:firstLine="0"/>
              <w:jc w:val="center"/>
              <w:rPr>
                <w:sz w:val="24"/>
                <w:szCs w:val="24"/>
              </w:rPr>
            </w:pPr>
            <w:r w:rsidRPr="00953E8C">
              <w:rPr>
                <w:sz w:val="24"/>
                <w:szCs w:val="24"/>
              </w:rPr>
              <w:t>08/04/21</w:t>
            </w:r>
          </w:p>
        </w:tc>
        <w:tc>
          <w:tcPr>
            <w:tcW w:w="992" w:type="dxa"/>
            <w:vMerge w:val="restart"/>
            <w:vAlign w:val="center"/>
          </w:tcPr>
          <w:p w14:paraId="0D06E62C" w14:textId="77777777" w:rsidR="00907380" w:rsidRPr="00953E8C" w:rsidRDefault="00907380" w:rsidP="00B370C5">
            <w:pPr>
              <w:ind w:left="-57" w:firstLine="0"/>
              <w:jc w:val="center"/>
              <w:rPr>
                <w:sz w:val="24"/>
                <w:szCs w:val="24"/>
              </w:rPr>
            </w:pPr>
            <w:r w:rsidRPr="00953E8C">
              <w:rPr>
                <w:sz w:val="24"/>
                <w:szCs w:val="24"/>
              </w:rPr>
              <w:t>7</w:t>
            </w:r>
          </w:p>
        </w:tc>
      </w:tr>
      <w:tr w:rsidR="00907380" w14:paraId="52303CDB" w14:textId="77777777" w:rsidTr="00B14BF9">
        <w:trPr>
          <w:trHeight w:val="709"/>
        </w:trPr>
        <w:tc>
          <w:tcPr>
            <w:tcW w:w="1134" w:type="dxa"/>
            <w:vMerge/>
            <w:vAlign w:val="center"/>
          </w:tcPr>
          <w:p w14:paraId="3AA95378" w14:textId="77777777" w:rsidR="00907380" w:rsidRDefault="00907380" w:rsidP="00B370C5">
            <w:pPr>
              <w:ind w:left="-57" w:firstLine="0"/>
              <w:jc w:val="center"/>
              <w:rPr>
                <w:sz w:val="24"/>
                <w:szCs w:val="24"/>
              </w:rPr>
            </w:pPr>
          </w:p>
        </w:tc>
        <w:tc>
          <w:tcPr>
            <w:tcW w:w="2126" w:type="dxa"/>
            <w:vAlign w:val="center"/>
          </w:tcPr>
          <w:p w14:paraId="0CF406C7" w14:textId="77777777" w:rsidR="00907380" w:rsidRDefault="00907380" w:rsidP="00B14BF9">
            <w:pPr>
              <w:ind w:left="-57" w:firstLine="0"/>
              <w:jc w:val="center"/>
              <w:rPr>
                <w:sz w:val="24"/>
                <w:szCs w:val="24"/>
              </w:rPr>
            </w:pPr>
            <w:r>
              <w:rPr>
                <w:sz w:val="24"/>
                <w:szCs w:val="24"/>
              </w:rPr>
              <w:t xml:space="preserve">Hiệu </w:t>
            </w:r>
            <w:proofErr w:type="spellStart"/>
            <w:r>
              <w:rPr>
                <w:sz w:val="24"/>
                <w:szCs w:val="24"/>
              </w:rPr>
              <w:t>chỉnh</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tối</w:t>
            </w:r>
            <w:proofErr w:type="spellEnd"/>
            <w:r>
              <w:rPr>
                <w:sz w:val="24"/>
                <w:szCs w:val="24"/>
              </w:rPr>
              <w:t xml:space="preserve"> </w:t>
            </w:r>
            <w:proofErr w:type="spellStart"/>
            <w:r>
              <w:rPr>
                <w:sz w:val="24"/>
                <w:szCs w:val="24"/>
              </w:rPr>
              <w:t>ưu</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lắp</w:t>
            </w:r>
            <w:proofErr w:type="spellEnd"/>
            <w:r>
              <w:rPr>
                <w:sz w:val="24"/>
                <w:szCs w:val="24"/>
              </w:rPr>
              <w:t xml:space="preserve"> </w:t>
            </w:r>
            <w:proofErr w:type="spellStart"/>
            <w:r>
              <w:rPr>
                <w:sz w:val="24"/>
                <w:szCs w:val="24"/>
              </w:rPr>
              <w:t>đặt</w:t>
            </w:r>
            <w:proofErr w:type="spellEnd"/>
          </w:p>
        </w:tc>
        <w:tc>
          <w:tcPr>
            <w:tcW w:w="1985" w:type="dxa"/>
            <w:vMerge/>
            <w:vAlign w:val="center"/>
          </w:tcPr>
          <w:p w14:paraId="08B4AE27" w14:textId="77777777" w:rsidR="00907380" w:rsidRPr="00953E8C" w:rsidRDefault="00907380" w:rsidP="00B370C5">
            <w:pPr>
              <w:ind w:left="-57" w:firstLine="0"/>
              <w:jc w:val="center"/>
              <w:rPr>
                <w:sz w:val="24"/>
                <w:szCs w:val="24"/>
              </w:rPr>
            </w:pPr>
          </w:p>
        </w:tc>
        <w:tc>
          <w:tcPr>
            <w:tcW w:w="1370" w:type="dxa"/>
            <w:vMerge/>
            <w:vAlign w:val="center"/>
          </w:tcPr>
          <w:p w14:paraId="1689C7F1" w14:textId="77777777" w:rsidR="00907380" w:rsidRPr="00953E8C" w:rsidRDefault="00907380" w:rsidP="00B14BF9">
            <w:pPr>
              <w:ind w:left="-57" w:firstLine="0"/>
              <w:jc w:val="center"/>
              <w:rPr>
                <w:sz w:val="24"/>
                <w:szCs w:val="24"/>
              </w:rPr>
            </w:pPr>
          </w:p>
        </w:tc>
        <w:tc>
          <w:tcPr>
            <w:tcW w:w="1323" w:type="dxa"/>
            <w:vMerge/>
            <w:vAlign w:val="center"/>
          </w:tcPr>
          <w:p w14:paraId="3EC81DC0" w14:textId="77777777" w:rsidR="00907380" w:rsidRPr="00953E8C" w:rsidRDefault="00907380" w:rsidP="00B14BF9">
            <w:pPr>
              <w:ind w:left="-57" w:firstLine="0"/>
              <w:jc w:val="center"/>
              <w:rPr>
                <w:sz w:val="24"/>
                <w:szCs w:val="24"/>
              </w:rPr>
            </w:pPr>
          </w:p>
        </w:tc>
        <w:tc>
          <w:tcPr>
            <w:tcW w:w="992" w:type="dxa"/>
            <w:vMerge/>
            <w:vAlign w:val="center"/>
          </w:tcPr>
          <w:p w14:paraId="1E2A273E" w14:textId="77777777" w:rsidR="00907380" w:rsidRPr="00953E8C" w:rsidRDefault="00907380" w:rsidP="00B370C5">
            <w:pPr>
              <w:ind w:left="-57" w:firstLine="0"/>
              <w:jc w:val="center"/>
              <w:rPr>
                <w:sz w:val="24"/>
                <w:szCs w:val="24"/>
              </w:rPr>
            </w:pPr>
          </w:p>
        </w:tc>
      </w:tr>
      <w:tr w:rsidR="00907380" w14:paraId="27C48B08" w14:textId="77777777" w:rsidTr="00B14BF9">
        <w:tc>
          <w:tcPr>
            <w:tcW w:w="1134" w:type="dxa"/>
            <w:vAlign w:val="center"/>
          </w:tcPr>
          <w:p w14:paraId="1F9B7467" w14:textId="77777777" w:rsidR="00907380" w:rsidRDefault="00907380" w:rsidP="00B370C5">
            <w:pPr>
              <w:ind w:left="-57" w:firstLine="0"/>
              <w:jc w:val="center"/>
              <w:rPr>
                <w:sz w:val="24"/>
                <w:szCs w:val="24"/>
              </w:rPr>
            </w:pPr>
            <w:proofErr w:type="spellStart"/>
            <w:r>
              <w:rPr>
                <w:sz w:val="24"/>
                <w:szCs w:val="24"/>
              </w:rPr>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khối</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cơ</w:t>
            </w:r>
            <w:proofErr w:type="spellEnd"/>
          </w:p>
        </w:tc>
        <w:tc>
          <w:tcPr>
            <w:tcW w:w="2126" w:type="dxa"/>
            <w:vAlign w:val="center"/>
          </w:tcPr>
          <w:p w14:paraId="29CD5AE7" w14:textId="77777777" w:rsidR="00907380" w:rsidRPr="00953E8C" w:rsidRDefault="00907380" w:rsidP="00B14BF9">
            <w:pPr>
              <w:ind w:left="-57" w:firstLine="0"/>
              <w:jc w:val="center"/>
              <w:rPr>
                <w:sz w:val="24"/>
                <w:szCs w:val="24"/>
              </w:rPr>
            </w:pPr>
            <w:proofErr w:type="spellStart"/>
            <w:r>
              <w:rPr>
                <w:sz w:val="24"/>
                <w:szCs w:val="24"/>
              </w:rPr>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loại</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cơ</w:t>
            </w:r>
            <w:proofErr w:type="spellEnd"/>
            <w:r>
              <w:rPr>
                <w:sz w:val="24"/>
                <w:szCs w:val="24"/>
              </w:rPr>
              <w:t xml:space="preserve"> </w:t>
            </w:r>
            <w:proofErr w:type="spellStart"/>
            <w:r>
              <w:rPr>
                <w:sz w:val="24"/>
                <w:szCs w:val="24"/>
              </w:rPr>
              <w:t>sử</w:t>
            </w:r>
            <w:proofErr w:type="spellEnd"/>
            <w:r>
              <w:rPr>
                <w:sz w:val="24"/>
                <w:szCs w:val="24"/>
              </w:rPr>
              <w:t xml:space="preserve"> </w:t>
            </w:r>
            <w:proofErr w:type="spellStart"/>
            <w:r>
              <w:rPr>
                <w:sz w:val="24"/>
                <w:szCs w:val="24"/>
              </w:rPr>
              <w:t>dụng</w:t>
            </w:r>
            <w:proofErr w:type="spellEnd"/>
            <w:r>
              <w:rPr>
                <w:sz w:val="24"/>
                <w:szCs w:val="24"/>
              </w:rPr>
              <w:t xml:space="preserve">, </w:t>
            </w:r>
            <w:proofErr w:type="spellStart"/>
            <w:r>
              <w:rPr>
                <w:sz w:val="24"/>
                <w:szCs w:val="24"/>
              </w:rPr>
              <w:t>cách</w:t>
            </w:r>
            <w:proofErr w:type="spellEnd"/>
            <w:r>
              <w:rPr>
                <w:sz w:val="24"/>
                <w:szCs w:val="24"/>
              </w:rPr>
              <w:t xml:space="preserve"> </w:t>
            </w:r>
            <w:proofErr w:type="spellStart"/>
            <w:r>
              <w:rPr>
                <w:sz w:val="24"/>
                <w:szCs w:val="24"/>
              </w:rPr>
              <w:t>điều</w:t>
            </w:r>
            <w:proofErr w:type="spellEnd"/>
            <w:r>
              <w:rPr>
                <w:sz w:val="24"/>
                <w:szCs w:val="24"/>
              </w:rPr>
              <w:t xml:space="preserve"> </w:t>
            </w:r>
            <w:proofErr w:type="spellStart"/>
            <w:r>
              <w:rPr>
                <w:sz w:val="24"/>
                <w:szCs w:val="24"/>
              </w:rPr>
              <w:t>khiển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lựa</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loại</w:t>
            </w:r>
            <w:proofErr w:type="spellEnd"/>
            <w:r>
              <w:rPr>
                <w:sz w:val="24"/>
                <w:szCs w:val="24"/>
              </w:rPr>
              <w:t xml:space="preserve"> </w:t>
            </w:r>
            <w:proofErr w:type="spellStart"/>
            <w:r>
              <w:rPr>
                <w:sz w:val="24"/>
                <w:szCs w:val="24"/>
              </w:rPr>
              <w:t>động</w:t>
            </w:r>
            <w:proofErr w:type="spellEnd"/>
            <w:r>
              <w:rPr>
                <w:sz w:val="24"/>
                <w:szCs w:val="24"/>
              </w:rPr>
              <w:t xml:space="preserve"> </w:t>
            </w:r>
            <w:proofErr w:type="spellStart"/>
            <w:r>
              <w:rPr>
                <w:sz w:val="24"/>
                <w:szCs w:val="24"/>
              </w:rPr>
              <w:t>cơ</w:t>
            </w:r>
            <w:proofErr w:type="spellEnd"/>
          </w:p>
        </w:tc>
        <w:tc>
          <w:tcPr>
            <w:tcW w:w="1985" w:type="dxa"/>
            <w:vAlign w:val="center"/>
          </w:tcPr>
          <w:p w14:paraId="46250E55" w14:textId="77777777" w:rsidR="00907380" w:rsidRPr="00953E8C" w:rsidRDefault="00907380" w:rsidP="00B370C5">
            <w:pPr>
              <w:ind w:left="-57" w:firstLine="0"/>
              <w:jc w:val="center"/>
              <w:rPr>
                <w:sz w:val="24"/>
                <w:szCs w:val="24"/>
              </w:rPr>
            </w:pPr>
            <w:r>
              <w:rPr>
                <w:sz w:val="24"/>
                <w:szCs w:val="24"/>
              </w:rPr>
              <w:t>Thịnh</w:t>
            </w:r>
          </w:p>
        </w:tc>
        <w:tc>
          <w:tcPr>
            <w:tcW w:w="1370" w:type="dxa"/>
            <w:vAlign w:val="center"/>
          </w:tcPr>
          <w:p w14:paraId="16A3B87C" w14:textId="77777777" w:rsidR="00907380" w:rsidRPr="00953E8C" w:rsidRDefault="00907380" w:rsidP="00B14BF9">
            <w:pPr>
              <w:ind w:left="-57" w:firstLine="0"/>
              <w:jc w:val="center"/>
              <w:rPr>
                <w:sz w:val="24"/>
                <w:szCs w:val="24"/>
              </w:rPr>
            </w:pPr>
            <w:r w:rsidRPr="00953E8C">
              <w:rPr>
                <w:sz w:val="24"/>
                <w:szCs w:val="24"/>
              </w:rPr>
              <w:t>01/04/21</w:t>
            </w:r>
          </w:p>
        </w:tc>
        <w:tc>
          <w:tcPr>
            <w:tcW w:w="1323" w:type="dxa"/>
            <w:vAlign w:val="center"/>
          </w:tcPr>
          <w:p w14:paraId="21E92C37" w14:textId="77777777" w:rsidR="00907380" w:rsidRPr="00953E8C" w:rsidRDefault="00907380" w:rsidP="00B14BF9">
            <w:pPr>
              <w:ind w:left="-57" w:firstLine="0"/>
              <w:jc w:val="center"/>
              <w:rPr>
                <w:sz w:val="24"/>
                <w:szCs w:val="24"/>
              </w:rPr>
            </w:pPr>
            <w:r w:rsidRPr="00953E8C">
              <w:rPr>
                <w:sz w:val="24"/>
                <w:szCs w:val="24"/>
              </w:rPr>
              <w:t>08/04/21</w:t>
            </w:r>
          </w:p>
        </w:tc>
        <w:tc>
          <w:tcPr>
            <w:tcW w:w="992" w:type="dxa"/>
            <w:vAlign w:val="center"/>
          </w:tcPr>
          <w:p w14:paraId="0951F22E" w14:textId="77777777" w:rsidR="00907380" w:rsidRPr="00953E8C" w:rsidRDefault="00907380" w:rsidP="00B370C5">
            <w:pPr>
              <w:ind w:left="-57" w:firstLine="0"/>
              <w:jc w:val="center"/>
              <w:rPr>
                <w:sz w:val="24"/>
                <w:szCs w:val="24"/>
              </w:rPr>
            </w:pPr>
            <w:r w:rsidRPr="00953E8C">
              <w:rPr>
                <w:sz w:val="24"/>
                <w:szCs w:val="24"/>
              </w:rPr>
              <w:t>7</w:t>
            </w:r>
          </w:p>
        </w:tc>
      </w:tr>
      <w:tr w:rsidR="00907380" w14:paraId="22756046" w14:textId="77777777" w:rsidTr="00B14BF9">
        <w:trPr>
          <w:trHeight w:val="749"/>
        </w:trPr>
        <w:tc>
          <w:tcPr>
            <w:tcW w:w="1134" w:type="dxa"/>
            <w:vMerge w:val="restart"/>
            <w:vAlign w:val="center"/>
          </w:tcPr>
          <w:p w14:paraId="3A166DD9" w14:textId="77777777" w:rsidR="00907380" w:rsidRDefault="00907380" w:rsidP="00B370C5">
            <w:pPr>
              <w:ind w:left="-57" w:firstLine="0"/>
              <w:jc w:val="center"/>
              <w:rPr>
                <w:sz w:val="24"/>
                <w:szCs w:val="24"/>
              </w:rPr>
            </w:pPr>
            <w:proofErr w:type="spellStart"/>
            <w:r>
              <w:rPr>
                <w:sz w:val="24"/>
                <w:szCs w:val="24"/>
              </w:rPr>
              <w:lastRenderedPageBreak/>
              <w:t>Tìm</w:t>
            </w:r>
            <w:proofErr w:type="spellEnd"/>
            <w:r>
              <w:rPr>
                <w:sz w:val="24"/>
                <w:szCs w:val="24"/>
              </w:rPr>
              <w:t xml:space="preserve"> </w:t>
            </w:r>
            <w:proofErr w:type="spellStart"/>
            <w:r>
              <w:rPr>
                <w:sz w:val="24"/>
                <w:szCs w:val="24"/>
              </w:rPr>
              <w:t>hiểu</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khối</w:t>
            </w:r>
            <w:proofErr w:type="spellEnd"/>
            <w:r>
              <w:rPr>
                <w:sz w:val="24"/>
                <w:szCs w:val="24"/>
              </w:rPr>
              <w:t xml:space="preserve"> </w:t>
            </w:r>
            <w:proofErr w:type="spellStart"/>
            <w:r>
              <w:rPr>
                <w:sz w:val="24"/>
                <w:szCs w:val="24"/>
              </w:rPr>
              <w:t>nguồn</w:t>
            </w:r>
            <w:proofErr w:type="spellEnd"/>
          </w:p>
        </w:tc>
        <w:tc>
          <w:tcPr>
            <w:tcW w:w="2126" w:type="dxa"/>
            <w:vAlign w:val="center"/>
          </w:tcPr>
          <w:p w14:paraId="098103AA" w14:textId="77777777" w:rsidR="00907380" w:rsidRPr="00953E8C" w:rsidRDefault="00907380" w:rsidP="00B14BF9">
            <w:pPr>
              <w:ind w:left="-57" w:firstLine="0"/>
              <w:jc w:val="center"/>
              <w:rPr>
                <w:sz w:val="24"/>
                <w:szCs w:val="24"/>
              </w:rPr>
            </w:pP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trị</w:t>
            </w:r>
            <w:proofErr w:type="spellEnd"/>
            <w:r>
              <w:rPr>
                <w:sz w:val="24"/>
                <w:szCs w:val="24"/>
              </w:rPr>
              <w:t xml:space="preserve"> </w:t>
            </w:r>
            <w:proofErr w:type="spellStart"/>
            <w:r>
              <w:rPr>
                <w:sz w:val="24"/>
                <w:szCs w:val="24"/>
              </w:rPr>
              <w:t>nguồn</w:t>
            </w:r>
            <w:proofErr w:type="spellEnd"/>
            <w:r>
              <w:rPr>
                <w:sz w:val="24"/>
                <w:szCs w:val="24"/>
              </w:rPr>
              <w:t xml:space="preserve"> </w:t>
            </w:r>
            <w:proofErr w:type="spellStart"/>
            <w:r>
              <w:rPr>
                <w:sz w:val="24"/>
                <w:szCs w:val="24"/>
              </w:rPr>
              <w:t>cấp</w:t>
            </w:r>
            <w:proofErr w:type="spellEnd"/>
            <w:r>
              <w:rPr>
                <w:sz w:val="24"/>
                <w:szCs w:val="24"/>
              </w:rPr>
              <w:t xml:space="preserve"> </w:t>
            </w:r>
            <w:proofErr w:type="spellStart"/>
            <w:r>
              <w:rPr>
                <w:sz w:val="24"/>
                <w:szCs w:val="24"/>
              </w:rPr>
              <w:t>cho</w:t>
            </w:r>
            <w:proofErr w:type="spellEnd"/>
            <w:r>
              <w:rPr>
                <w:sz w:val="24"/>
                <w:szCs w:val="24"/>
              </w:rPr>
              <w:t xml:space="preserve"> </w:t>
            </w:r>
            <w:proofErr w:type="spellStart"/>
            <w:r>
              <w:rPr>
                <w:sz w:val="24"/>
                <w:szCs w:val="24"/>
              </w:rPr>
              <w:t>từng</w:t>
            </w:r>
            <w:proofErr w:type="spellEnd"/>
            <w:r>
              <w:rPr>
                <w:sz w:val="24"/>
                <w:szCs w:val="24"/>
              </w:rPr>
              <w:t xml:space="preserve"> </w:t>
            </w:r>
            <w:proofErr w:type="spellStart"/>
            <w:r>
              <w:rPr>
                <w:sz w:val="24"/>
                <w:szCs w:val="24"/>
              </w:rPr>
              <w:t>khối</w:t>
            </w:r>
            <w:proofErr w:type="spellEnd"/>
          </w:p>
        </w:tc>
        <w:tc>
          <w:tcPr>
            <w:tcW w:w="1985" w:type="dxa"/>
            <w:vMerge w:val="restart"/>
            <w:vAlign w:val="center"/>
          </w:tcPr>
          <w:p w14:paraId="35763E77" w14:textId="77777777" w:rsidR="00907380" w:rsidRPr="00953E8C" w:rsidRDefault="00907380" w:rsidP="00B370C5">
            <w:pPr>
              <w:ind w:left="-57" w:firstLine="0"/>
              <w:jc w:val="center"/>
              <w:rPr>
                <w:sz w:val="24"/>
                <w:szCs w:val="24"/>
              </w:rPr>
            </w:pPr>
            <w:r>
              <w:rPr>
                <w:sz w:val="24"/>
                <w:szCs w:val="24"/>
              </w:rPr>
              <w:t>Dũng</w:t>
            </w:r>
          </w:p>
        </w:tc>
        <w:tc>
          <w:tcPr>
            <w:tcW w:w="1370" w:type="dxa"/>
            <w:vMerge w:val="restart"/>
            <w:vAlign w:val="center"/>
          </w:tcPr>
          <w:p w14:paraId="14472D6E" w14:textId="77777777" w:rsidR="00907380" w:rsidRPr="00953E8C" w:rsidRDefault="00907380" w:rsidP="00B14BF9">
            <w:pPr>
              <w:ind w:left="-57" w:firstLine="0"/>
              <w:jc w:val="center"/>
              <w:rPr>
                <w:sz w:val="24"/>
                <w:szCs w:val="24"/>
              </w:rPr>
            </w:pPr>
            <w:r w:rsidRPr="00953E8C">
              <w:rPr>
                <w:sz w:val="24"/>
                <w:szCs w:val="24"/>
              </w:rPr>
              <w:t>01/04/21</w:t>
            </w:r>
          </w:p>
        </w:tc>
        <w:tc>
          <w:tcPr>
            <w:tcW w:w="1323" w:type="dxa"/>
            <w:vMerge w:val="restart"/>
            <w:vAlign w:val="center"/>
          </w:tcPr>
          <w:p w14:paraId="09A69268" w14:textId="77777777" w:rsidR="00907380" w:rsidRPr="00953E8C" w:rsidRDefault="00907380" w:rsidP="00B14BF9">
            <w:pPr>
              <w:ind w:left="-57" w:firstLine="0"/>
              <w:jc w:val="center"/>
              <w:rPr>
                <w:sz w:val="24"/>
                <w:szCs w:val="24"/>
              </w:rPr>
            </w:pPr>
            <w:r w:rsidRPr="00953E8C">
              <w:rPr>
                <w:sz w:val="24"/>
                <w:szCs w:val="24"/>
              </w:rPr>
              <w:t>08/04/21</w:t>
            </w:r>
          </w:p>
        </w:tc>
        <w:tc>
          <w:tcPr>
            <w:tcW w:w="992" w:type="dxa"/>
            <w:vMerge w:val="restart"/>
            <w:vAlign w:val="center"/>
          </w:tcPr>
          <w:p w14:paraId="564B5128" w14:textId="77777777" w:rsidR="00907380" w:rsidRPr="00953E8C" w:rsidRDefault="00907380" w:rsidP="00B370C5">
            <w:pPr>
              <w:ind w:left="-57" w:firstLine="0"/>
              <w:jc w:val="center"/>
              <w:rPr>
                <w:sz w:val="24"/>
                <w:szCs w:val="24"/>
              </w:rPr>
            </w:pPr>
            <w:r w:rsidRPr="00953E8C">
              <w:rPr>
                <w:sz w:val="24"/>
                <w:szCs w:val="24"/>
              </w:rPr>
              <w:t>7</w:t>
            </w:r>
          </w:p>
        </w:tc>
      </w:tr>
      <w:tr w:rsidR="00907380" w14:paraId="07758E78" w14:textId="77777777" w:rsidTr="00B14BF9">
        <w:trPr>
          <w:trHeight w:val="749"/>
        </w:trPr>
        <w:tc>
          <w:tcPr>
            <w:tcW w:w="1134" w:type="dxa"/>
            <w:vMerge/>
            <w:vAlign w:val="center"/>
          </w:tcPr>
          <w:p w14:paraId="0BFB10C2" w14:textId="77777777" w:rsidR="00907380" w:rsidRDefault="00907380" w:rsidP="00B370C5">
            <w:pPr>
              <w:ind w:left="-57" w:firstLine="0"/>
              <w:jc w:val="center"/>
              <w:rPr>
                <w:sz w:val="24"/>
                <w:szCs w:val="24"/>
              </w:rPr>
            </w:pPr>
          </w:p>
        </w:tc>
        <w:tc>
          <w:tcPr>
            <w:tcW w:w="2126" w:type="dxa"/>
            <w:vAlign w:val="center"/>
          </w:tcPr>
          <w:p w14:paraId="39BEA636" w14:textId="77777777" w:rsidR="00907380" w:rsidRDefault="00907380" w:rsidP="00B14BF9">
            <w:pPr>
              <w:ind w:left="-57" w:firstLine="0"/>
              <w:jc w:val="center"/>
              <w:rPr>
                <w:sz w:val="24"/>
                <w:szCs w:val="24"/>
              </w:rPr>
            </w:pPr>
            <w:proofErr w:type="spellStart"/>
            <w:r>
              <w:rPr>
                <w:sz w:val="24"/>
                <w:szCs w:val="24"/>
              </w:rPr>
              <w:t>Thiết</w:t>
            </w:r>
            <w:proofErr w:type="spellEnd"/>
            <w:r>
              <w:rPr>
                <w:sz w:val="24"/>
                <w:szCs w:val="24"/>
              </w:rPr>
              <w:t xml:space="preserve"> </w:t>
            </w:r>
            <w:proofErr w:type="spellStart"/>
            <w:r>
              <w:rPr>
                <w:sz w:val="24"/>
                <w:szCs w:val="24"/>
              </w:rPr>
              <w:t>kế</w:t>
            </w:r>
            <w:proofErr w:type="spellEnd"/>
            <w:r>
              <w:rPr>
                <w:sz w:val="24"/>
                <w:szCs w:val="24"/>
              </w:rPr>
              <w:t xml:space="preserve"> </w:t>
            </w: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 xml:space="preserve"> </w:t>
            </w:r>
            <w:proofErr w:type="spellStart"/>
            <w:r>
              <w:rPr>
                <w:sz w:val="24"/>
                <w:szCs w:val="24"/>
              </w:rPr>
              <w:t>cung</w:t>
            </w:r>
            <w:proofErr w:type="spellEnd"/>
            <w:r>
              <w:rPr>
                <w:sz w:val="24"/>
                <w:szCs w:val="24"/>
              </w:rPr>
              <w:t xml:space="preserve"> </w:t>
            </w:r>
            <w:proofErr w:type="spellStart"/>
            <w:r>
              <w:rPr>
                <w:sz w:val="24"/>
                <w:szCs w:val="24"/>
              </w:rPr>
              <w:t>cấp</w:t>
            </w:r>
            <w:proofErr w:type="spellEnd"/>
            <w:r>
              <w:rPr>
                <w:sz w:val="24"/>
                <w:szCs w:val="24"/>
              </w:rPr>
              <w:t xml:space="preserve"> </w:t>
            </w:r>
            <w:proofErr w:type="spellStart"/>
            <w:r>
              <w:rPr>
                <w:sz w:val="24"/>
                <w:szCs w:val="24"/>
              </w:rPr>
              <w:t>công</w:t>
            </w:r>
            <w:proofErr w:type="spellEnd"/>
            <w:r>
              <w:rPr>
                <w:sz w:val="24"/>
                <w:szCs w:val="24"/>
              </w:rPr>
              <w:t xml:space="preserve"> </w:t>
            </w:r>
            <w:proofErr w:type="spellStart"/>
            <w:r>
              <w:rPr>
                <w:sz w:val="24"/>
                <w:szCs w:val="24"/>
              </w:rPr>
              <w:t>suất</w:t>
            </w:r>
            <w:proofErr w:type="spellEnd"/>
          </w:p>
        </w:tc>
        <w:tc>
          <w:tcPr>
            <w:tcW w:w="1985" w:type="dxa"/>
            <w:vMerge/>
            <w:vAlign w:val="center"/>
          </w:tcPr>
          <w:p w14:paraId="61FB473F" w14:textId="77777777" w:rsidR="00907380" w:rsidRPr="00953E8C" w:rsidRDefault="00907380" w:rsidP="00B370C5">
            <w:pPr>
              <w:ind w:left="-57" w:firstLine="0"/>
              <w:jc w:val="center"/>
              <w:rPr>
                <w:sz w:val="24"/>
                <w:szCs w:val="24"/>
              </w:rPr>
            </w:pPr>
          </w:p>
        </w:tc>
        <w:tc>
          <w:tcPr>
            <w:tcW w:w="1370" w:type="dxa"/>
            <w:vMerge/>
            <w:vAlign w:val="center"/>
          </w:tcPr>
          <w:p w14:paraId="7FE92FB9" w14:textId="77777777" w:rsidR="00907380" w:rsidRPr="00953E8C" w:rsidRDefault="00907380" w:rsidP="00B14BF9">
            <w:pPr>
              <w:ind w:left="-57" w:firstLine="0"/>
              <w:jc w:val="center"/>
              <w:rPr>
                <w:sz w:val="24"/>
                <w:szCs w:val="24"/>
              </w:rPr>
            </w:pPr>
          </w:p>
        </w:tc>
        <w:tc>
          <w:tcPr>
            <w:tcW w:w="1323" w:type="dxa"/>
            <w:vMerge/>
            <w:vAlign w:val="center"/>
          </w:tcPr>
          <w:p w14:paraId="2FD8C55E" w14:textId="77777777" w:rsidR="00907380" w:rsidRPr="00953E8C" w:rsidRDefault="00907380" w:rsidP="00B14BF9">
            <w:pPr>
              <w:ind w:left="-57" w:firstLine="0"/>
              <w:jc w:val="center"/>
              <w:rPr>
                <w:sz w:val="24"/>
                <w:szCs w:val="24"/>
              </w:rPr>
            </w:pPr>
          </w:p>
        </w:tc>
        <w:tc>
          <w:tcPr>
            <w:tcW w:w="992" w:type="dxa"/>
            <w:vMerge/>
            <w:vAlign w:val="center"/>
          </w:tcPr>
          <w:p w14:paraId="2A18760D" w14:textId="77777777" w:rsidR="00907380" w:rsidRPr="00953E8C" w:rsidRDefault="00907380" w:rsidP="00B370C5">
            <w:pPr>
              <w:ind w:left="-57" w:firstLine="0"/>
              <w:jc w:val="center"/>
              <w:rPr>
                <w:sz w:val="24"/>
                <w:szCs w:val="24"/>
              </w:rPr>
            </w:pPr>
          </w:p>
        </w:tc>
      </w:tr>
      <w:tr w:rsidR="00907380" w14:paraId="2A462CED" w14:textId="77777777" w:rsidTr="00B14BF9">
        <w:trPr>
          <w:trHeight w:val="749"/>
        </w:trPr>
        <w:tc>
          <w:tcPr>
            <w:tcW w:w="1134" w:type="dxa"/>
            <w:vMerge/>
            <w:vAlign w:val="center"/>
          </w:tcPr>
          <w:p w14:paraId="43E7387B" w14:textId="77777777" w:rsidR="00907380" w:rsidRDefault="00907380" w:rsidP="00B370C5">
            <w:pPr>
              <w:ind w:left="-57" w:firstLine="0"/>
              <w:jc w:val="center"/>
              <w:rPr>
                <w:sz w:val="24"/>
                <w:szCs w:val="24"/>
              </w:rPr>
            </w:pPr>
          </w:p>
        </w:tc>
        <w:tc>
          <w:tcPr>
            <w:tcW w:w="2126" w:type="dxa"/>
            <w:vAlign w:val="center"/>
          </w:tcPr>
          <w:p w14:paraId="186EAAF1" w14:textId="77777777" w:rsidR="00907380" w:rsidRDefault="00907380" w:rsidP="00B14BF9">
            <w:pPr>
              <w:ind w:left="-57" w:firstLine="0"/>
              <w:jc w:val="center"/>
              <w:rPr>
                <w:sz w:val="24"/>
                <w:szCs w:val="24"/>
              </w:rPr>
            </w:pPr>
            <w:proofErr w:type="spellStart"/>
            <w:r>
              <w:rPr>
                <w:sz w:val="24"/>
                <w:szCs w:val="24"/>
              </w:rPr>
              <w:t>Lựa</w:t>
            </w:r>
            <w:proofErr w:type="spellEnd"/>
            <w:r>
              <w:rPr>
                <w:sz w:val="24"/>
                <w:szCs w:val="24"/>
              </w:rPr>
              <w:t xml:space="preserve"> </w:t>
            </w:r>
            <w:proofErr w:type="spellStart"/>
            <w:r>
              <w:rPr>
                <w:sz w:val="24"/>
                <w:szCs w:val="24"/>
              </w:rPr>
              <w:t>chọn</w:t>
            </w:r>
            <w:proofErr w:type="spellEnd"/>
            <w:r>
              <w:rPr>
                <w:sz w:val="24"/>
                <w:szCs w:val="24"/>
              </w:rPr>
              <w:t xml:space="preserve"> pin </w:t>
            </w:r>
            <w:proofErr w:type="spellStart"/>
            <w:r>
              <w:rPr>
                <w:sz w:val="24"/>
                <w:szCs w:val="24"/>
              </w:rPr>
              <w:t>và</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linh</w:t>
            </w:r>
            <w:proofErr w:type="spellEnd"/>
            <w:r>
              <w:rPr>
                <w:sz w:val="24"/>
                <w:szCs w:val="24"/>
              </w:rPr>
              <w:t xml:space="preserve"> </w:t>
            </w:r>
            <w:proofErr w:type="spellStart"/>
            <w:r>
              <w:rPr>
                <w:sz w:val="24"/>
                <w:szCs w:val="24"/>
              </w:rPr>
              <w:t>kiện</w:t>
            </w:r>
            <w:proofErr w:type="spellEnd"/>
            <w:r>
              <w:rPr>
                <w:sz w:val="24"/>
                <w:szCs w:val="24"/>
              </w:rPr>
              <w:t xml:space="preserve"> </w:t>
            </w:r>
            <w:proofErr w:type="spellStart"/>
            <w:r>
              <w:rPr>
                <w:sz w:val="24"/>
                <w:szCs w:val="24"/>
              </w:rPr>
              <w:t>liên</w:t>
            </w:r>
            <w:proofErr w:type="spellEnd"/>
            <w:r>
              <w:rPr>
                <w:sz w:val="24"/>
                <w:szCs w:val="24"/>
              </w:rPr>
              <w:t xml:space="preserve"> </w:t>
            </w:r>
            <w:proofErr w:type="spellStart"/>
            <w:r>
              <w:rPr>
                <w:sz w:val="24"/>
                <w:szCs w:val="24"/>
              </w:rPr>
              <w:t>quan</w:t>
            </w:r>
            <w:proofErr w:type="spellEnd"/>
          </w:p>
        </w:tc>
        <w:tc>
          <w:tcPr>
            <w:tcW w:w="1985" w:type="dxa"/>
            <w:vMerge/>
            <w:vAlign w:val="center"/>
          </w:tcPr>
          <w:p w14:paraId="68A09460" w14:textId="77777777" w:rsidR="00907380" w:rsidRPr="00953E8C" w:rsidRDefault="00907380" w:rsidP="00B370C5">
            <w:pPr>
              <w:ind w:left="-57" w:firstLine="0"/>
              <w:jc w:val="center"/>
              <w:rPr>
                <w:sz w:val="24"/>
                <w:szCs w:val="24"/>
              </w:rPr>
            </w:pPr>
          </w:p>
        </w:tc>
        <w:tc>
          <w:tcPr>
            <w:tcW w:w="1370" w:type="dxa"/>
            <w:vMerge/>
            <w:vAlign w:val="center"/>
          </w:tcPr>
          <w:p w14:paraId="736902E2" w14:textId="77777777" w:rsidR="00907380" w:rsidRPr="00953E8C" w:rsidRDefault="00907380" w:rsidP="00B14BF9">
            <w:pPr>
              <w:ind w:left="-57" w:firstLine="0"/>
              <w:jc w:val="center"/>
              <w:rPr>
                <w:sz w:val="24"/>
                <w:szCs w:val="24"/>
              </w:rPr>
            </w:pPr>
          </w:p>
        </w:tc>
        <w:tc>
          <w:tcPr>
            <w:tcW w:w="1323" w:type="dxa"/>
            <w:vMerge/>
            <w:vAlign w:val="center"/>
          </w:tcPr>
          <w:p w14:paraId="1EA09A67" w14:textId="77777777" w:rsidR="00907380" w:rsidRPr="00953E8C" w:rsidRDefault="00907380" w:rsidP="00B14BF9">
            <w:pPr>
              <w:ind w:left="-57" w:firstLine="0"/>
              <w:jc w:val="center"/>
              <w:rPr>
                <w:sz w:val="24"/>
                <w:szCs w:val="24"/>
              </w:rPr>
            </w:pPr>
          </w:p>
        </w:tc>
        <w:tc>
          <w:tcPr>
            <w:tcW w:w="992" w:type="dxa"/>
            <w:vMerge/>
            <w:vAlign w:val="center"/>
          </w:tcPr>
          <w:p w14:paraId="12503677" w14:textId="77777777" w:rsidR="00907380" w:rsidRPr="00953E8C" w:rsidRDefault="00907380" w:rsidP="00B370C5">
            <w:pPr>
              <w:ind w:left="-57" w:firstLine="0"/>
              <w:jc w:val="center"/>
              <w:rPr>
                <w:sz w:val="24"/>
                <w:szCs w:val="24"/>
              </w:rPr>
            </w:pPr>
          </w:p>
        </w:tc>
      </w:tr>
      <w:tr w:rsidR="00907380" w14:paraId="16CAFFF8" w14:textId="77777777" w:rsidTr="00B14BF9">
        <w:trPr>
          <w:trHeight w:val="409"/>
        </w:trPr>
        <w:tc>
          <w:tcPr>
            <w:tcW w:w="1134" w:type="dxa"/>
            <w:vMerge w:val="restart"/>
            <w:vAlign w:val="center"/>
          </w:tcPr>
          <w:p w14:paraId="613654B1" w14:textId="77777777" w:rsidR="00907380" w:rsidRDefault="00907380" w:rsidP="00B370C5">
            <w:pPr>
              <w:ind w:left="-57" w:firstLine="0"/>
              <w:jc w:val="center"/>
              <w:rPr>
                <w:sz w:val="24"/>
                <w:szCs w:val="24"/>
              </w:rPr>
            </w:pPr>
            <w:proofErr w:type="spellStart"/>
            <w:r>
              <w:rPr>
                <w:sz w:val="24"/>
                <w:szCs w:val="24"/>
              </w:rPr>
              <w:t>Thiết</w:t>
            </w:r>
            <w:proofErr w:type="spellEnd"/>
            <w:r>
              <w:rPr>
                <w:sz w:val="24"/>
                <w:szCs w:val="24"/>
              </w:rPr>
              <w:t xml:space="preserve"> </w:t>
            </w:r>
            <w:proofErr w:type="spellStart"/>
            <w:r>
              <w:rPr>
                <w:sz w:val="24"/>
                <w:szCs w:val="24"/>
              </w:rPr>
              <w:t>kế</w:t>
            </w:r>
            <w:proofErr w:type="spellEnd"/>
            <w:r>
              <w:rPr>
                <w:sz w:val="24"/>
                <w:szCs w:val="24"/>
              </w:rPr>
              <w:t xml:space="preserve"> </w:t>
            </w:r>
            <w:proofErr w:type="spellStart"/>
            <w:r>
              <w:rPr>
                <w:sz w:val="24"/>
                <w:szCs w:val="24"/>
              </w:rPr>
              <w:t>cơ</w:t>
            </w:r>
            <w:proofErr w:type="spellEnd"/>
            <w:r>
              <w:rPr>
                <w:sz w:val="24"/>
                <w:szCs w:val="24"/>
              </w:rPr>
              <w:t xml:space="preserve"> </w:t>
            </w:r>
            <w:proofErr w:type="spellStart"/>
            <w:r>
              <w:rPr>
                <w:sz w:val="24"/>
                <w:szCs w:val="24"/>
              </w:rPr>
              <w:t>khí</w:t>
            </w:r>
            <w:proofErr w:type="spellEnd"/>
          </w:p>
        </w:tc>
        <w:tc>
          <w:tcPr>
            <w:tcW w:w="2126" w:type="dxa"/>
            <w:vAlign w:val="center"/>
          </w:tcPr>
          <w:p w14:paraId="7C5BE6E9" w14:textId="77777777" w:rsidR="00907380" w:rsidRPr="00953E8C" w:rsidRDefault="00907380" w:rsidP="00B14BF9">
            <w:pPr>
              <w:ind w:left="-57" w:firstLine="0"/>
              <w:jc w:val="center"/>
              <w:rPr>
                <w:sz w:val="24"/>
                <w:szCs w:val="24"/>
              </w:rPr>
            </w:pP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khung</w:t>
            </w:r>
            <w:proofErr w:type="spellEnd"/>
            <w:r>
              <w:rPr>
                <w:sz w:val="24"/>
                <w:szCs w:val="24"/>
              </w:rPr>
              <w:t xml:space="preserve"> </w:t>
            </w:r>
            <w:proofErr w:type="spellStart"/>
            <w:r>
              <w:rPr>
                <w:sz w:val="24"/>
                <w:szCs w:val="24"/>
              </w:rPr>
              <w:t>xe</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lựa</w:t>
            </w:r>
            <w:proofErr w:type="spellEnd"/>
            <w:r>
              <w:rPr>
                <w:sz w:val="24"/>
                <w:szCs w:val="24"/>
              </w:rPr>
              <w:t xml:space="preserve"> </w:t>
            </w:r>
            <w:proofErr w:type="spellStart"/>
            <w:r>
              <w:rPr>
                <w:sz w:val="24"/>
                <w:szCs w:val="24"/>
              </w:rPr>
              <w:t>chọn</w:t>
            </w:r>
            <w:proofErr w:type="spellEnd"/>
            <w:r>
              <w:rPr>
                <w:sz w:val="24"/>
                <w:szCs w:val="24"/>
              </w:rPr>
              <w:t xml:space="preserve"> </w:t>
            </w:r>
            <w:proofErr w:type="spellStart"/>
            <w:r>
              <w:rPr>
                <w:sz w:val="24"/>
                <w:szCs w:val="24"/>
              </w:rPr>
              <w:t>khung</w:t>
            </w:r>
            <w:proofErr w:type="spellEnd"/>
            <w:r>
              <w:rPr>
                <w:sz w:val="24"/>
                <w:szCs w:val="24"/>
              </w:rPr>
              <w:t xml:space="preserve"> </w:t>
            </w:r>
            <w:proofErr w:type="spellStart"/>
            <w:r>
              <w:rPr>
                <w:sz w:val="24"/>
                <w:szCs w:val="24"/>
              </w:rPr>
              <w:t>xe</w:t>
            </w:r>
            <w:proofErr w:type="spellEnd"/>
            <w:r>
              <w:rPr>
                <w:sz w:val="24"/>
                <w:szCs w:val="24"/>
              </w:rPr>
              <w:t xml:space="preserve"> </w:t>
            </w:r>
            <w:proofErr w:type="spellStart"/>
            <w:r>
              <w:rPr>
                <w:sz w:val="24"/>
                <w:szCs w:val="24"/>
              </w:rPr>
              <w:t>trên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trường</w:t>
            </w:r>
            <w:proofErr w:type="spellEnd"/>
          </w:p>
        </w:tc>
        <w:tc>
          <w:tcPr>
            <w:tcW w:w="1985" w:type="dxa"/>
            <w:vMerge w:val="restart"/>
            <w:vAlign w:val="center"/>
          </w:tcPr>
          <w:p w14:paraId="6CB665F6" w14:textId="77777777" w:rsidR="00907380" w:rsidRPr="00953E8C" w:rsidRDefault="00907380" w:rsidP="00B370C5">
            <w:pPr>
              <w:ind w:left="-57" w:firstLine="0"/>
              <w:jc w:val="center"/>
              <w:rPr>
                <w:sz w:val="24"/>
                <w:szCs w:val="24"/>
              </w:rPr>
            </w:pPr>
            <w:r>
              <w:rPr>
                <w:sz w:val="24"/>
                <w:szCs w:val="24"/>
              </w:rPr>
              <w:t>Dũng</w:t>
            </w:r>
          </w:p>
        </w:tc>
        <w:tc>
          <w:tcPr>
            <w:tcW w:w="1370" w:type="dxa"/>
            <w:vMerge w:val="restart"/>
            <w:vAlign w:val="center"/>
          </w:tcPr>
          <w:p w14:paraId="2C728F2C" w14:textId="77777777" w:rsidR="00907380" w:rsidRPr="00953E8C" w:rsidRDefault="00907380" w:rsidP="00B14BF9">
            <w:pPr>
              <w:ind w:left="-57" w:firstLine="0"/>
              <w:jc w:val="center"/>
              <w:rPr>
                <w:sz w:val="24"/>
                <w:szCs w:val="24"/>
              </w:rPr>
            </w:pPr>
            <w:r w:rsidRPr="00953E8C">
              <w:rPr>
                <w:sz w:val="24"/>
                <w:szCs w:val="24"/>
              </w:rPr>
              <w:t>01/04/21</w:t>
            </w:r>
          </w:p>
        </w:tc>
        <w:tc>
          <w:tcPr>
            <w:tcW w:w="1323" w:type="dxa"/>
            <w:vMerge w:val="restart"/>
            <w:vAlign w:val="center"/>
          </w:tcPr>
          <w:p w14:paraId="41EB47C0" w14:textId="77777777" w:rsidR="00907380" w:rsidRPr="00953E8C" w:rsidRDefault="00907380" w:rsidP="00B14BF9">
            <w:pPr>
              <w:ind w:left="-57" w:firstLine="0"/>
              <w:jc w:val="center"/>
              <w:rPr>
                <w:sz w:val="24"/>
                <w:szCs w:val="24"/>
              </w:rPr>
            </w:pPr>
            <w:r w:rsidRPr="00953E8C">
              <w:rPr>
                <w:sz w:val="24"/>
                <w:szCs w:val="24"/>
              </w:rPr>
              <w:t>08/04/21</w:t>
            </w:r>
          </w:p>
        </w:tc>
        <w:tc>
          <w:tcPr>
            <w:tcW w:w="992" w:type="dxa"/>
            <w:vMerge w:val="restart"/>
            <w:vAlign w:val="center"/>
          </w:tcPr>
          <w:p w14:paraId="7A2C7680" w14:textId="77777777" w:rsidR="00907380" w:rsidRPr="00953E8C" w:rsidRDefault="00907380" w:rsidP="00B370C5">
            <w:pPr>
              <w:ind w:left="-57" w:firstLine="0"/>
              <w:jc w:val="center"/>
              <w:rPr>
                <w:sz w:val="24"/>
                <w:szCs w:val="24"/>
              </w:rPr>
            </w:pPr>
            <w:r w:rsidRPr="00953E8C">
              <w:rPr>
                <w:sz w:val="24"/>
                <w:szCs w:val="24"/>
              </w:rPr>
              <w:t>7</w:t>
            </w:r>
          </w:p>
        </w:tc>
      </w:tr>
      <w:tr w:rsidR="00907380" w14:paraId="322FAF66" w14:textId="77777777" w:rsidTr="00B14BF9">
        <w:trPr>
          <w:trHeight w:val="409"/>
        </w:trPr>
        <w:tc>
          <w:tcPr>
            <w:tcW w:w="1134" w:type="dxa"/>
            <w:vMerge/>
            <w:vAlign w:val="center"/>
          </w:tcPr>
          <w:p w14:paraId="04CA7D20" w14:textId="77777777" w:rsidR="00907380" w:rsidRDefault="00907380" w:rsidP="00B370C5">
            <w:pPr>
              <w:ind w:left="-57" w:firstLine="0"/>
              <w:jc w:val="center"/>
              <w:rPr>
                <w:sz w:val="24"/>
                <w:szCs w:val="24"/>
              </w:rPr>
            </w:pPr>
          </w:p>
        </w:tc>
        <w:tc>
          <w:tcPr>
            <w:tcW w:w="2126" w:type="dxa"/>
            <w:vAlign w:val="center"/>
          </w:tcPr>
          <w:p w14:paraId="672EF8A8" w14:textId="77777777" w:rsidR="00907380" w:rsidRDefault="00907380" w:rsidP="00B14BF9">
            <w:pPr>
              <w:ind w:left="-57" w:firstLine="0"/>
              <w:jc w:val="center"/>
              <w:rPr>
                <w:sz w:val="24"/>
                <w:szCs w:val="24"/>
              </w:rPr>
            </w:pP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w:t>
            </w:r>
            <w:proofErr w:type="spellStart"/>
            <w:r>
              <w:rPr>
                <w:sz w:val="24"/>
                <w:szCs w:val="24"/>
              </w:rPr>
              <w:t>của</w:t>
            </w:r>
            <w:proofErr w:type="spellEnd"/>
            <w:r>
              <w:rPr>
                <w:sz w:val="24"/>
                <w:szCs w:val="24"/>
              </w:rPr>
              <w:t xml:space="preserve"> bánh </w:t>
            </w:r>
            <w:proofErr w:type="spellStart"/>
            <w:r>
              <w:rPr>
                <w:sz w:val="24"/>
                <w:szCs w:val="24"/>
              </w:rPr>
              <w:t>xe</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lựa</w:t>
            </w:r>
            <w:proofErr w:type="spellEnd"/>
            <w:r>
              <w:rPr>
                <w:sz w:val="24"/>
                <w:szCs w:val="24"/>
              </w:rPr>
              <w:t xml:space="preserve"> </w:t>
            </w:r>
            <w:proofErr w:type="spellStart"/>
            <w:r>
              <w:rPr>
                <w:sz w:val="24"/>
                <w:szCs w:val="24"/>
              </w:rPr>
              <w:t>chọn</w:t>
            </w:r>
            <w:proofErr w:type="spellEnd"/>
            <w:r>
              <w:rPr>
                <w:sz w:val="24"/>
                <w:szCs w:val="24"/>
              </w:rPr>
              <w:t xml:space="preserve"> bánh </w:t>
            </w:r>
            <w:proofErr w:type="spellStart"/>
            <w:r>
              <w:rPr>
                <w:sz w:val="24"/>
                <w:szCs w:val="24"/>
              </w:rPr>
              <w:t>xe</w:t>
            </w:r>
            <w:proofErr w:type="spellEnd"/>
            <w:r>
              <w:rPr>
                <w:sz w:val="24"/>
                <w:szCs w:val="24"/>
              </w:rPr>
              <w:t xml:space="preserve"> </w:t>
            </w:r>
            <w:proofErr w:type="spellStart"/>
            <w:r>
              <w:rPr>
                <w:sz w:val="24"/>
                <w:szCs w:val="24"/>
              </w:rPr>
              <w:t>trên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trường</w:t>
            </w:r>
            <w:proofErr w:type="spellEnd"/>
          </w:p>
        </w:tc>
        <w:tc>
          <w:tcPr>
            <w:tcW w:w="1985" w:type="dxa"/>
            <w:vMerge/>
            <w:vAlign w:val="center"/>
          </w:tcPr>
          <w:p w14:paraId="1006428A" w14:textId="77777777" w:rsidR="00907380" w:rsidRPr="00953E8C" w:rsidRDefault="00907380" w:rsidP="00B370C5">
            <w:pPr>
              <w:ind w:left="-57" w:firstLine="0"/>
              <w:jc w:val="center"/>
              <w:rPr>
                <w:sz w:val="24"/>
                <w:szCs w:val="24"/>
              </w:rPr>
            </w:pPr>
          </w:p>
        </w:tc>
        <w:tc>
          <w:tcPr>
            <w:tcW w:w="1370" w:type="dxa"/>
            <w:vMerge/>
            <w:vAlign w:val="center"/>
          </w:tcPr>
          <w:p w14:paraId="5B336520" w14:textId="77777777" w:rsidR="00907380" w:rsidRPr="00953E8C" w:rsidRDefault="00907380" w:rsidP="00B14BF9">
            <w:pPr>
              <w:ind w:left="-57" w:firstLine="0"/>
              <w:jc w:val="center"/>
              <w:rPr>
                <w:sz w:val="24"/>
                <w:szCs w:val="24"/>
              </w:rPr>
            </w:pPr>
          </w:p>
        </w:tc>
        <w:tc>
          <w:tcPr>
            <w:tcW w:w="1323" w:type="dxa"/>
            <w:vMerge/>
            <w:vAlign w:val="center"/>
          </w:tcPr>
          <w:p w14:paraId="5DBB50EB" w14:textId="77777777" w:rsidR="00907380" w:rsidRPr="00953E8C" w:rsidRDefault="00907380" w:rsidP="00B14BF9">
            <w:pPr>
              <w:ind w:left="-57" w:firstLine="0"/>
              <w:jc w:val="center"/>
              <w:rPr>
                <w:sz w:val="24"/>
                <w:szCs w:val="24"/>
              </w:rPr>
            </w:pPr>
          </w:p>
        </w:tc>
        <w:tc>
          <w:tcPr>
            <w:tcW w:w="992" w:type="dxa"/>
            <w:vMerge/>
            <w:vAlign w:val="center"/>
          </w:tcPr>
          <w:p w14:paraId="761C2E78" w14:textId="77777777" w:rsidR="00907380" w:rsidRPr="00953E8C" w:rsidRDefault="00907380" w:rsidP="00B370C5">
            <w:pPr>
              <w:ind w:left="-57" w:firstLine="0"/>
              <w:jc w:val="center"/>
              <w:rPr>
                <w:sz w:val="24"/>
                <w:szCs w:val="24"/>
              </w:rPr>
            </w:pPr>
          </w:p>
        </w:tc>
      </w:tr>
      <w:tr w:rsidR="00907380" w14:paraId="5AD6D9E7" w14:textId="77777777" w:rsidTr="00B14BF9">
        <w:tc>
          <w:tcPr>
            <w:tcW w:w="1134" w:type="dxa"/>
            <w:vAlign w:val="center"/>
          </w:tcPr>
          <w:p w14:paraId="6A68B4FE" w14:textId="77777777" w:rsidR="00907380" w:rsidRDefault="00907380" w:rsidP="00B370C5">
            <w:pPr>
              <w:ind w:left="-57" w:firstLine="0"/>
              <w:jc w:val="center"/>
              <w:rPr>
                <w:sz w:val="24"/>
                <w:szCs w:val="24"/>
              </w:rPr>
            </w:pPr>
            <w:r>
              <w:rPr>
                <w:sz w:val="24"/>
                <w:szCs w:val="24"/>
              </w:rPr>
              <w:t xml:space="preserve">Mua </w:t>
            </w:r>
            <w:proofErr w:type="spellStart"/>
            <w:r>
              <w:rPr>
                <w:sz w:val="24"/>
                <w:szCs w:val="24"/>
              </w:rPr>
              <w:t>linh</w:t>
            </w:r>
            <w:proofErr w:type="spellEnd"/>
            <w:r>
              <w:rPr>
                <w:sz w:val="24"/>
                <w:szCs w:val="24"/>
              </w:rPr>
              <w:t xml:space="preserve"> </w:t>
            </w:r>
            <w:proofErr w:type="spellStart"/>
            <w:r>
              <w:rPr>
                <w:sz w:val="24"/>
                <w:szCs w:val="24"/>
              </w:rPr>
              <w:t>kiện</w:t>
            </w:r>
            <w:proofErr w:type="spellEnd"/>
          </w:p>
        </w:tc>
        <w:tc>
          <w:tcPr>
            <w:tcW w:w="2126" w:type="dxa"/>
            <w:vAlign w:val="center"/>
          </w:tcPr>
          <w:p w14:paraId="4DF4656A" w14:textId="77777777" w:rsidR="00907380" w:rsidRPr="00953E8C" w:rsidRDefault="00907380" w:rsidP="00B14BF9">
            <w:pPr>
              <w:ind w:left="-57" w:firstLine="0"/>
              <w:jc w:val="center"/>
              <w:rPr>
                <w:sz w:val="24"/>
                <w:szCs w:val="24"/>
              </w:rPr>
            </w:pPr>
            <w:r w:rsidRPr="00953E8C">
              <w:rPr>
                <w:sz w:val="24"/>
                <w:szCs w:val="24"/>
              </w:rPr>
              <w:t xml:space="preserve">Mua </w:t>
            </w:r>
            <w:proofErr w:type="spellStart"/>
            <w:r w:rsidRPr="00953E8C">
              <w:rPr>
                <w:sz w:val="24"/>
                <w:szCs w:val="24"/>
              </w:rPr>
              <w:t>linh</w:t>
            </w:r>
            <w:proofErr w:type="spellEnd"/>
            <w:r w:rsidRPr="00953E8C">
              <w:rPr>
                <w:sz w:val="24"/>
                <w:szCs w:val="24"/>
              </w:rPr>
              <w:t xml:space="preserve"> </w:t>
            </w:r>
            <w:proofErr w:type="spellStart"/>
            <w:r w:rsidRPr="00953E8C">
              <w:rPr>
                <w:sz w:val="24"/>
                <w:szCs w:val="24"/>
              </w:rPr>
              <w:t>kiện</w:t>
            </w:r>
            <w:proofErr w:type="spellEnd"/>
            <w:r w:rsidRPr="00953E8C">
              <w:rPr>
                <w:sz w:val="24"/>
                <w:szCs w:val="24"/>
              </w:rPr>
              <w:t xml:space="preserve"> </w:t>
            </w:r>
            <w:proofErr w:type="spellStart"/>
            <w:r w:rsidRPr="00953E8C">
              <w:rPr>
                <w:sz w:val="24"/>
                <w:szCs w:val="24"/>
              </w:rPr>
              <w:t>đã</w:t>
            </w:r>
            <w:proofErr w:type="spellEnd"/>
            <w:r w:rsidRPr="00953E8C">
              <w:rPr>
                <w:sz w:val="24"/>
                <w:szCs w:val="24"/>
              </w:rPr>
              <w:t xml:space="preserve"> </w:t>
            </w:r>
            <w:proofErr w:type="spellStart"/>
            <w:r w:rsidRPr="00953E8C">
              <w:rPr>
                <w:sz w:val="24"/>
                <w:szCs w:val="24"/>
              </w:rPr>
              <w:t>lựa</w:t>
            </w:r>
            <w:proofErr w:type="spellEnd"/>
            <w:r w:rsidRPr="00953E8C">
              <w:rPr>
                <w:sz w:val="24"/>
                <w:szCs w:val="24"/>
              </w:rPr>
              <w:t xml:space="preserve"> </w:t>
            </w:r>
            <w:proofErr w:type="spellStart"/>
            <w:r w:rsidRPr="00953E8C">
              <w:rPr>
                <w:sz w:val="24"/>
                <w:szCs w:val="24"/>
              </w:rPr>
              <w:t>chọn</w:t>
            </w:r>
            <w:proofErr w:type="spellEnd"/>
          </w:p>
        </w:tc>
        <w:tc>
          <w:tcPr>
            <w:tcW w:w="1985" w:type="dxa"/>
            <w:vAlign w:val="center"/>
          </w:tcPr>
          <w:p w14:paraId="33E377FD" w14:textId="77777777" w:rsidR="00907380" w:rsidRPr="00953E8C" w:rsidRDefault="00907380" w:rsidP="00B370C5">
            <w:pPr>
              <w:ind w:left="-57" w:firstLine="0"/>
              <w:jc w:val="center"/>
              <w:rPr>
                <w:sz w:val="24"/>
                <w:szCs w:val="24"/>
              </w:rPr>
            </w:pPr>
            <w:proofErr w:type="spellStart"/>
            <w:r>
              <w:rPr>
                <w:sz w:val="24"/>
                <w:szCs w:val="24"/>
              </w:rPr>
              <w:t>Huế</w:t>
            </w:r>
            <w:proofErr w:type="spellEnd"/>
          </w:p>
        </w:tc>
        <w:tc>
          <w:tcPr>
            <w:tcW w:w="1370" w:type="dxa"/>
            <w:vAlign w:val="center"/>
          </w:tcPr>
          <w:p w14:paraId="387EEEA4" w14:textId="77777777" w:rsidR="00907380" w:rsidRPr="00953E8C" w:rsidRDefault="00907380" w:rsidP="00B14BF9">
            <w:pPr>
              <w:ind w:left="-57" w:firstLine="0"/>
              <w:jc w:val="center"/>
              <w:rPr>
                <w:sz w:val="24"/>
                <w:szCs w:val="24"/>
              </w:rPr>
            </w:pPr>
            <w:r>
              <w:rPr>
                <w:sz w:val="24"/>
                <w:szCs w:val="24"/>
              </w:rPr>
              <w:t>1</w:t>
            </w:r>
            <w:r w:rsidRPr="00953E8C">
              <w:rPr>
                <w:sz w:val="24"/>
                <w:szCs w:val="24"/>
              </w:rPr>
              <w:t>/</w:t>
            </w:r>
            <w:r>
              <w:rPr>
                <w:sz w:val="24"/>
                <w:szCs w:val="24"/>
              </w:rPr>
              <w:t>7</w:t>
            </w:r>
            <w:r w:rsidRPr="00953E8C">
              <w:rPr>
                <w:sz w:val="24"/>
                <w:szCs w:val="24"/>
              </w:rPr>
              <w:t>/21</w:t>
            </w:r>
          </w:p>
        </w:tc>
        <w:tc>
          <w:tcPr>
            <w:tcW w:w="1323" w:type="dxa"/>
            <w:vAlign w:val="center"/>
          </w:tcPr>
          <w:p w14:paraId="7895D939" w14:textId="77777777" w:rsidR="00907380" w:rsidRPr="00953E8C" w:rsidRDefault="00907380" w:rsidP="00B14BF9">
            <w:pPr>
              <w:ind w:left="-57" w:firstLine="0"/>
              <w:jc w:val="center"/>
              <w:rPr>
                <w:sz w:val="24"/>
                <w:szCs w:val="24"/>
              </w:rPr>
            </w:pPr>
            <w:r>
              <w:rPr>
                <w:sz w:val="24"/>
                <w:szCs w:val="24"/>
              </w:rPr>
              <w:t>7</w:t>
            </w:r>
            <w:r w:rsidRPr="00953E8C">
              <w:rPr>
                <w:sz w:val="24"/>
                <w:szCs w:val="24"/>
              </w:rPr>
              <w:t>/0</w:t>
            </w:r>
            <w:r>
              <w:rPr>
                <w:sz w:val="24"/>
                <w:szCs w:val="24"/>
              </w:rPr>
              <w:t>7</w:t>
            </w:r>
            <w:r w:rsidRPr="00953E8C">
              <w:rPr>
                <w:sz w:val="24"/>
                <w:szCs w:val="24"/>
              </w:rPr>
              <w:t>/21</w:t>
            </w:r>
          </w:p>
        </w:tc>
        <w:tc>
          <w:tcPr>
            <w:tcW w:w="992" w:type="dxa"/>
            <w:vAlign w:val="center"/>
          </w:tcPr>
          <w:p w14:paraId="27BB6322" w14:textId="77777777" w:rsidR="00907380" w:rsidRPr="00953E8C" w:rsidRDefault="00907380" w:rsidP="00B370C5">
            <w:pPr>
              <w:ind w:left="-57" w:firstLine="0"/>
              <w:jc w:val="center"/>
              <w:rPr>
                <w:sz w:val="24"/>
                <w:szCs w:val="24"/>
              </w:rPr>
            </w:pPr>
            <w:r>
              <w:rPr>
                <w:sz w:val="24"/>
                <w:szCs w:val="24"/>
              </w:rPr>
              <w:t>7</w:t>
            </w:r>
          </w:p>
        </w:tc>
      </w:tr>
      <w:tr w:rsidR="00907380" w14:paraId="472A78A2" w14:textId="77777777" w:rsidTr="00B14BF9">
        <w:tc>
          <w:tcPr>
            <w:tcW w:w="1134" w:type="dxa"/>
            <w:vAlign w:val="center"/>
          </w:tcPr>
          <w:p w14:paraId="7F7268DA" w14:textId="77777777" w:rsidR="00907380" w:rsidRPr="00953E8C" w:rsidRDefault="00907380" w:rsidP="00B370C5">
            <w:pPr>
              <w:ind w:left="-57" w:firstLine="0"/>
              <w:jc w:val="center"/>
              <w:rPr>
                <w:sz w:val="24"/>
                <w:szCs w:val="24"/>
              </w:rPr>
            </w:pPr>
            <w:proofErr w:type="spellStart"/>
            <w:r>
              <w:rPr>
                <w:sz w:val="24"/>
                <w:szCs w:val="24"/>
              </w:rPr>
              <w:t>Ghép</w:t>
            </w:r>
            <w:proofErr w:type="spellEnd"/>
            <w:r>
              <w:rPr>
                <w:sz w:val="24"/>
                <w:szCs w:val="24"/>
              </w:rPr>
              <w:t xml:space="preserve"> </w:t>
            </w:r>
            <w:proofErr w:type="spellStart"/>
            <w:r>
              <w:rPr>
                <w:sz w:val="24"/>
                <w:szCs w:val="24"/>
              </w:rPr>
              <w:t>nối</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thành</w:t>
            </w:r>
            <w:proofErr w:type="spellEnd"/>
            <w:r>
              <w:rPr>
                <w:sz w:val="24"/>
                <w:szCs w:val="24"/>
              </w:rPr>
              <w:t xml:space="preserve"> </w:t>
            </w:r>
            <w:proofErr w:type="spellStart"/>
            <w:r>
              <w:rPr>
                <w:sz w:val="24"/>
                <w:szCs w:val="24"/>
              </w:rPr>
              <w:t>phần</w:t>
            </w:r>
            <w:proofErr w:type="spellEnd"/>
          </w:p>
        </w:tc>
        <w:tc>
          <w:tcPr>
            <w:tcW w:w="2126" w:type="dxa"/>
            <w:vAlign w:val="center"/>
          </w:tcPr>
          <w:p w14:paraId="632D6FA6" w14:textId="77777777" w:rsidR="00907380" w:rsidRPr="00953E8C" w:rsidRDefault="00907380" w:rsidP="00B14BF9">
            <w:pPr>
              <w:ind w:left="-57" w:firstLine="0"/>
              <w:jc w:val="center"/>
              <w:rPr>
                <w:sz w:val="24"/>
                <w:szCs w:val="24"/>
              </w:rPr>
            </w:pPr>
            <w:proofErr w:type="spellStart"/>
            <w:r>
              <w:rPr>
                <w:sz w:val="24"/>
                <w:szCs w:val="24"/>
              </w:rPr>
              <w:t>Kết</w:t>
            </w:r>
            <w:proofErr w:type="spellEnd"/>
            <w:r>
              <w:rPr>
                <w:sz w:val="24"/>
                <w:szCs w:val="24"/>
              </w:rPr>
              <w:t xml:space="preserve"> </w:t>
            </w:r>
            <w:proofErr w:type="spellStart"/>
            <w:r>
              <w:rPr>
                <w:sz w:val="24"/>
                <w:szCs w:val="24"/>
              </w:rPr>
              <w:t>nối</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thành</w:t>
            </w:r>
            <w:proofErr w:type="spellEnd"/>
            <w:r>
              <w:rPr>
                <w:sz w:val="24"/>
                <w:szCs w:val="24"/>
              </w:rPr>
              <w:t xml:space="preserve"> </w:t>
            </w:r>
            <w:proofErr w:type="spellStart"/>
            <w:r>
              <w:rPr>
                <w:sz w:val="24"/>
                <w:szCs w:val="24"/>
              </w:rPr>
              <w:t>phần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chạy</w:t>
            </w:r>
            <w:proofErr w:type="spellEnd"/>
            <w:r>
              <w:rPr>
                <w:sz w:val="24"/>
                <w:szCs w:val="24"/>
              </w:rPr>
              <w:t xml:space="preserve"> </w:t>
            </w:r>
            <w:proofErr w:type="spellStart"/>
            <w:r>
              <w:rPr>
                <w:sz w:val="24"/>
                <w:szCs w:val="24"/>
              </w:rPr>
              <w:t>thử</w:t>
            </w:r>
            <w:proofErr w:type="spellEnd"/>
          </w:p>
        </w:tc>
        <w:tc>
          <w:tcPr>
            <w:tcW w:w="1985" w:type="dxa"/>
            <w:vAlign w:val="center"/>
          </w:tcPr>
          <w:p w14:paraId="61212844" w14:textId="77777777" w:rsidR="00907380" w:rsidRPr="00953E8C" w:rsidRDefault="00907380" w:rsidP="00B370C5">
            <w:pPr>
              <w:ind w:left="-57" w:firstLine="0"/>
              <w:jc w:val="center"/>
              <w:rPr>
                <w:sz w:val="24"/>
                <w:szCs w:val="24"/>
              </w:rPr>
            </w:pPr>
            <w:proofErr w:type="spellStart"/>
            <w:r w:rsidRPr="00953E8C">
              <w:rPr>
                <w:sz w:val="24"/>
                <w:szCs w:val="24"/>
              </w:rPr>
              <w:t>Cả</w:t>
            </w:r>
            <w:proofErr w:type="spellEnd"/>
            <w:r w:rsidRPr="00953E8C">
              <w:rPr>
                <w:sz w:val="24"/>
                <w:szCs w:val="24"/>
              </w:rPr>
              <w:t xml:space="preserve"> </w:t>
            </w:r>
            <w:proofErr w:type="spellStart"/>
            <w:r w:rsidRPr="00953E8C">
              <w:rPr>
                <w:sz w:val="24"/>
                <w:szCs w:val="24"/>
              </w:rPr>
              <w:t>nhóm</w:t>
            </w:r>
            <w:proofErr w:type="spellEnd"/>
          </w:p>
        </w:tc>
        <w:tc>
          <w:tcPr>
            <w:tcW w:w="1370" w:type="dxa"/>
            <w:vAlign w:val="center"/>
          </w:tcPr>
          <w:p w14:paraId="5012A74C" w14:textId="77777777" w:rsidR="00907380" w:rsidRPr="00953E8C" w:rsidRDefault="00907380" w:rsidP="00B14BF9">
            <w:pPr>
              <w:ind w:left="-57" w:firstLine="0"/>
              <w:jc w:val="center"/>
              <w:rPr>
                <w:sz w:val="24"/>
                <w:szCs w:val="24"/>
              </w:rPr>
            </w:pPr>
            <w:r>
              <w:rPr>
                <w:sz w:val="24"/>
                <w:szCs w:val="24"/>
              </w:rPr>
              <w:t>7</w:t>
            </w:r>
            <w:r w:rsidRPr="00953E8C">
              <w:rPr>
                <w:sz w:val="24"/>
                <w:szCs w:val="24"/>
              </w:rPr>
              <w:t>/0</w:t>
            </w:r>
            <w:r>
              <w:rPr>
                <w:sz w:val="24"/>
                <w:szCs w:val="24"/>
              </w:rPr>
              <w:t>7</w:t>
            </w:r>
            <w:r w:rsidRPr="00953E8C">
              <w:rPr>
                <w:sz w:val="24"/>
                <w:szCs w:val="24"/>
              </w:rPr>
              <w:t>/21</w:t>
            </w:r>
          </w:p>
        </w:tc>
        <w:tc>
          <w:tcPr>
            <w:tcW w:w="1323" w:type="dxa"/>
            <w:vAlign w:val="center"/>
          </w:tcPr>
          <w:p w14:paraId="76A8EC57" w14:textId="77777777" w:rsidR="00907380" w:rsidRPr="00953E8C" w:rsidRDefault="00907380" w:rsidP="00B14BF9">
            <w:pPr>
              <w:ind w:left="-57" w:firstLine="0"/>
              <w:jc w:val="center"/>
              <w:rPr>
                <w:sz w:val="24"/>
                <w:szCs w:val="24"/>
              </w:rPr>
            </w:pPr>
            <w:r>
              <w:rPr>
                <w:sz w:val="24"/>
                <w:szCs w:val="24"/>
              </w:rPr>
              <w:t>14</w:t>
            </w:r>
            <w:r w:rsidRPr="00953E8C">
              <w:rPr>
                <w:sz w:val="24"/>
                <w:szCs w:val="24"/>
              </w:rPr>
              <w:t>/0</w:t>
            </w:r>
            <w:r>
              <w:rPr>
                <w:sz w:val="24"/>
                <w:szCs w:val="24"/>
              </w:rPr>
              <w:t>7</w:t>
            </w:r>
            <w:r w:rsidRPr="00953E8C">
              <w:rPr>
                <w:sz w:val="24"/>
                <w:szCs w:val="24"/>
              </w:rPr>
              <w:t>/21</w:t>
            </w:r>
          </w:p>
        </w:tc>
        <w:tc>
          <w:tcPr>
            <w:tcW w:w="992" w:type="dxa"/>
            <w:vAlign w:val="center"/>
          </w:tcPr>
          <w:p w14:paraId="497FCEB9" w14:textId="77777777" w:rsidR="00907380" w:rsidRPr="00953E8C" w:rsidRDefault="00907380" w:rsidP="00B370C5">
            <w:pPr>
              <w:ind w:left="-57" w:firstLine="0"/>
              <w:jc w:val="center"/>
              <w:rPr>
                <w:sz w:val="24"/>
                <w:szCs w:val="24"/>
              </w:rPr>
            </w:pPr>
            <w:r>
              <w:rPr>
                <w:sz w:val="24"/>
                <w:szCs w:val="24"/>
              </w:rPr>
              <w:t>7</w:t>
            </w:r>
          </w:p>
        </w:tc>
      </w:tr>
      <w:tr w:rsidR="00907380" w14:paraId="3597BF23" w14:textId="77777777" w:rsidTr="00B14BF9">
        <w:tc>
          <w:tcPr>
            <w:tcW w:w="1134" w:type="dxa"/>
            <w:vAlign w:val="center"/>
          </w:tcPr>
          <w:p w14:paraId="4362A822" w14:textId="77777777" w:rsidR="00907380" w:rsidRPr="00953E8C" w:rsidRDefault="00907380" w:rsidP="00B370C5">
            <w:pPr>
              <w:ind w:left="-57" w:firstLine="0"/>
              <w:jc w:val="center"/>
              <w:rPr>
                <w:sz w:val="24"/>
                <w:szCs w:val="24"/>
              </w:rPr>
            </w:pPr>
            <w:proofErr w:type="spellStart"/>
            <w:r w:rsidRPr="00953E8C">
              <w:rPr>
                <w:sz w:val="24"/>
                <w:szCs w:val="24"/>
              </w:rPr>
              <w:t>Kiểm</w:t>
            </w:r>
            <w:proofErr w:type="spellEnd"/>
            <w:r w:rsidRPr="00953E8C">
              <w:rPr>
                <w:sz w:val="24"/>
                <w:szCs w:val="24"/>
              </w:rPr>
              <w:t xml:space="preserve"> </w:t>
            </w:r>
            <w:proofErr w:type="spellStart"/>
            <w:r w:rsidRPr="00953E8C">
              <w:rPr>
                <w:sz w:val="24"/>
                <w:szCs w:val="24"/>
              </w:rPr>
              <w:t>thử</w:t>
            </w:r>
            <w:proofErr w:type="spellEnd"/>
            <w:r w:rsidRPr="00953E8C">
              <w:rPr>
                <w:sz w:val="24"/>
                <w:szCs w:val="24"/>
              </w:rPr>
              <w:t xml:space="preserve"> </w:t>
            </w:r>
            <w:proofErr w:type="spellStart"/>
            <w:r w:rsidRPr="00953E8C">
              <w:rPr>
                <w:sz w:val="24"/>
                <w:szCs w:val="24"/>
              </w:rPr>
              <w:t>hệ</w:t>
            </w:r>
            <w:proofErr w:type="spellEnd"/>
            <w:r w:rsidRPr="00953E8C">
              <w:rPr>
                <w:sz w:val="24"/>
                <w:szCs w:val="24"/>
              </w:rPr>
              <w:t xml:space="preserve"> </w:t>
            </w:r>
            <w:proofErr w:type="spellStart"/>
            <w:r w:rsidRPr="00953E8C">
              <w:rPr>
                <w:sz w:val="24"/>
                <w:szCs w:val="24"/>
              </w:rPr>
              <w:t>thống</w:t>
            </w:r>
            <w:proofErr w:type="spellEnd"/>
          </w:p>
        </w:tc>
        <w:tc>
          <w:tcPr>
            <w:tcW w:w="2126" w:type="dxa"/>
            <w:vAlign w:val="center"/>
          </w:tcPr>
          <w:p w14:paraId="3AD8EC8E" w14:textId="77777777" w:rsidR="00907380" w:rsidRPr="00953E8C" w:rsidRDefault="00907380" w:rsidP="00B14BF9">
            <w:pPr>
              <w:ind w:left="-57" w:firstLine="0"/>
              <w:jc w:val="center"/>
              <w:rPr>
                <w:sz w:val="24"/>
                <w:szCs w:val="24"/>
              </w:rPr>
            </w:pPr>
            <w:proofErr w:type="spellStart"/>
            <w:r w:rsidRPr="00953E8C">
              <w:rPr>
                <w:sz w:val="24"/>
                <w:szCs w:val="24"/>
              </w:rPr>
              <w:t>Nêu</w:t>
            </w:r>
            <w:proofErr w:type="spellEnd"/>
            <w:r w:rsidRPr="00953E8C">
              <w:rPr>
                <w:sz w:val="24"/>
                <w:szCs w:val="24"/>
              </w:rPr>
              <w:t xml:space="preserve"> ra </w:t>
            </w:r>
            <w:proofErr w:type="spellStart"/>
            <w:r w:rsidRPr="00953E8C">
              <w:rPr>
                <w:sz w:val="24"/>
                <w:szCs w:val="24"/>
              </w:rPr>
              <w:t>các</w:t>
            </w:r>
            <w:proofErr w:type="spellEnd"/>
            <w:r w:rsidRPr="00953E8C">
              <w:rPr>
                <w:sz w:val="24"/>
                <w:szCs w:val="24"/>
              </w:rPr>
              <w:t xml:space="preserve"> test case </w:t>
            </w:r>
            <w:proofErr w:type="spellStart"/>
            <w:r w:rsidRPr="00953E8C">
              <w:rPr>
                <w:sz w:val="24"/>
                <w:szCs w:val="24"/>
              </w:rPr>
              <w:t>và</w:t>
            </w:r>
            <w:proofErr w:type="spellEnd"/>
            <w:r w:rsidRPr="00953E8C">
              <w:rPr>
                <w:sz w:val="24"/>
                <w:szCs w:val="24"/>
              </w:rPr>
              <w:t xml:space="preserve"> </w:t>
            </w:r>
            <w:proofErr w:type="spellStart"/>
            <w:r w:rsidRPr="00953E8C">
              <w:rPr>
                <w:sz w:val="24"/>
                <w:szCs w:val="24"/>
              </w:rPr>
              <w:t>kiểm</w:t>
            </w:r>
            <w:proofErr w:type="spellEnd"/>
            <w:r w:rsidRPr="00953E8C">
              <w:rPr>
                <w:sz w:val="24"/>
                <w:szCs w:val="24"/>
              </w:rPr>
              <w:t xml:space="preserve"> </w:t>
            </w:r>
            <w:proofErr w:type="spellStart"/>
            <w:r w:rsidRPr="00953E8C">
              <w:rPr>
                <w:sz w:val="24"/>
                <w:szCs w:val="24"/>
              </w:rPr>
              <w:t>thử</w:t>
            </w:r>
            <w:proofErr w:type="spellEnd"/>
            <w:r w:rsidRPr="00953E8C">
              <w:rPr>
                <w:sz w:val="24"/>
                <w:szCs w:val="24"/>
              </w:rPr>
              <w:t xml:space="preserve"> </w:t>
            </w:r>
            <w:proofErr w:type="spellStart"/>
            <w:r w:rsidRPr="00953E8C">
              <w:rPr>
                <w:sz w:val="24"/>
                <w:szCs w:val="24"/>
              </w:rPr>
              <w:t>hệ</w:t>
            </w:r>
            <w:proofErr w:type="spellEnd"/>
            <w:r w:rsidRPr="00953E8C">
              <w:rPr>
                <w:sz w:val="24"/>
                <w:szCs w:val="24"/>
              </w:rPr>
              <w:t xml:space="preserve"> </w:t>
            </w:r>
            <w:proofErr w:type="spellStart"/>
            <w:r w:rsidRPr="00953E8C">
              <w:rPr>
                <w:sz w:val="24"/>
                <w:szCs w:val="24"/>
              </w:rPr>
              <w:t>thống</w:t>
            </w:r>
            <w:proofErr w:type="spellEnd"/>
            <w:r w:rsidRPr="00953E8C">
              <w:rPr>
                <w:sz w:val="24"/>
                <w:szCs w:val="24"/>
              </w:rPr>
              <w:t xml:space="preserve"> </w:t>
            </w:r>
            <w:proofErr w:type="spellStart"/>
            <w:r w:rsidRPr="00953E8C">
              <w:rPr>
                <w:sz w:val="24"/>
                <w:szCs w:val="24"/>
              </w:rPr>
              <w:t>dựa</w:t>
            </w:r>
            <w:proofErr w:type="spellEnd"/>
            <w:r w:rsidRPr="00953E8C">
              <w:rPr>
                <w:sz w:val="24"/>
                <w:szCs w:val="24"/>
              </w:rPr>
              <w:t xml:space="preserve"> </w:t>
            </w:r>
            <w:proofErr w:type="spellStart"/>
            <w:r w:rsidRPr="00953E8C">
              <w:rPr>
                <w:sz w:val="24"/>
                <w:szCs w:val="24"/>
              </w:rPr>
              <w:t>trên</w:t>
            </w:r>
            <w:proofErr w:type="spellEnd"/>
            <w:r w:rsidRPr="00953E8C">
              <w:rPr>
                <w:sz w:val="24"/>
                <w:szCs w:val="24"/>
              </w:rPr>
              <w:t xml:space="preserve"> </w:t>
            </w:r>
            <w:proofErr w:type="spellStart"/>
            <w:r w:rsidRPr="00953E8C">
              <w:rPr>
                <w:sz w:val="24"/>
                <w:szCs w:val="24"/>
              </w:rPr>
              <w:t>các</w:t>
            </w:r>
            <w:proofErr w:type="spellEnd"/>
            <w:r w:rsidRPr="00953E8C">
              <w:rPr>
                <w:sz w:val="24"/>
                <w:szCs w:val="24"/>
              </w:rPr>
              <w:t xml:space="preserve"> test case </w:t>
            </w:r>
            <w:proofErr w:type="spellStart"/>
            <w:r w:rsidRPr="00953E8C">
              <w:rPr>
                <w:sz w:val="24"/>
                <w:szCs w:val="24"/>
              </w:rPr>
              <w:t>đó</w:t>
            </w:r>
            <w:proofErr w:type="spellEnd"/>
          </w:p>
        </w:tc>
        <w:tc>
          <w:tcPr>
            <w:tcW w:w="1985" w:type="dxa"/>
            <w:vAlign w:val="center"/>
          </w:tcPr>
          <w:p w14:paraId="2EF7D303" w14:textId="77777777" w:rsidR="00907380" w:rsidRPr="00953E8C" w:rsidRDefault="00907380" w:rsidP="00B370C5">
            <w:pPr>
              <w:ind w:left="-57" w:firstLine="0"/>
              <w:jc w:val="center"/>
              <w:rPr>
                <w:sz w:val="24"/>
                <w:szCs w:val="24"/>
              </w:rPr>
            </w:pPr>
            <w:proofErr w:type="spellStart"/>
            <w:r>
              <w:rPr>
                <w:sz w:val="24"/>
                <w:szCs w:val="24"/>
              </w:rPr>
              <w:t>Cả</w:t>
            </w:r>
            <w:proofErr w:type="spellEnd"/>
            <w:r>
              <w:rPr>
                <w:sz w:val="24"/>
                <w:szCs w:val="24"/>
              </w:rPr>
              <w:t xml:space="preserve"> </w:t>
            </w:r>
            <w:proofErr w:type="spellStart"/>
            <w:r>
              <w:rPr>
                <w:sz w:val="24"/>
                <w:szCs w:val="24"/>
              </w:rPr>
              <w:t>nhóm</w:t>
            </w:r>
            <w:proofErr w:type="spellEnd"/>
          </w:p>
        </w:tc>
        <w:tc>
          <w:tcPr>
            <w:tcW w:w="1370" w:type="dxa"/>
            <w:vAlign w:val="center"/>
          </w:tcPr>
          <w:p w14:paraId="7466E23E" w14:textId="77777777" w:rsidR="00907380" w:rsidRPr="00953E8C" w:rsidRDefault="00907380" w:rsidP="00B14BF9">
            <w:pPr>
              <w:ind w:left="-57" w:firstLine="0"/>
              <w:jc w:val="center"/>
              <w:rPr>
                <w:sz w:val="24"/>
                <w:szCs w:val="24"/>
              </w:rPr>
            </w:pPr>
            <w:r w:rsidRPr="00953E8C">
              <w:rPr>
                <w:sz w:val="24"/>
                <w:szCs w:val="24"/>
              </w:rPr>
              <w:t>1</w:t>
            </w:r>
            <w:r>
              <w:rPr>
                <w:sz w:val="24"/>
                <w:szCs w:val="24"/>
              </w:rPr>
              <w:t>4</w:t>
            </w:r>
            <w:r w:rsidRPr="00953E8C">
              <w:rPr>
                <w:sz w:val="24"/>
                <w:szCs w:val="24"/>
              </w:rPr>
              <w:t>/0</w:t>
            </w:r>
            <w:r>
              <w:rPr>
                <w:sz w:val="24"/>
                <w:szCs w:val="24"/>
              </w:rPr>
              <w:t>7</w:t>
            </w:r>
            <w:r w:rsidRPr="00953E8C">
              <w:rPr>
                <w:sz w:val="24"/>
                <w:szCs w:val="24"/>
              </w:rPr>
              <w:t>/21</w:t>
            </w:r>
          </w:p>
        </w:tc>
        <w:tc>
          <w:tcPr>
            <w:tcW w:w="1323" w:type="dxa"/>
            <w:vAlign w:val="center"/>
          </w:tcPr>
          <w:p w14:paraId="2A0261A8" w14:textId="77777777" w:rsidR="00907380" w:rsidRPr="00953E8C" w:rsidRDefault="00907380" w:rsidP="00B14BF9">
            <w:pPr>
              <w:ind w:left="-57" w:firstLine="0"/>
              <w:jc w:val="center"/>
              <w:rPr>
                <w:sz w:val="24"/>
                <w:szCs w:val="24"/>
              </w:rPr>
            </w:pPr>
            <w:r>
              <w:rPr>
                <w:sz w:val="24"/>
                <w:szCs w:val="24"/>
              </w:rPr>
              <w:t>16</w:t>
            </w:r>
            <w:r w:rsidRPr="00953E8C">
              <w:rPr>
                <w:sz w:val="24"/>
                <w:szCs w:val="24"/>
              </w:rPr>
              <w:t>/0</w:t>
            </w:r>
            <w:r>
              <w:rPr>
                <w:sz w:val="24"/>
                <w:szCs w:val="24"/>
              </w:rPr>
              <w:t>7</w:t>
            </w:r>
            <w:r w:rsidRPr="00953E8C">
              <w:rPr>
                <w:sz w:val="24"/>
                <w:szCs w:val="24"/>
              </w:rPr>
              <w:t>/21</w:t>
            </w:r>
          </w:p>
        </w:tc>
        <w:tc>
          <w:tcPr>
            <w:tcW w:w="992" w:type="dxa"/>
            <w:vAlign w:val="center"/>
          </w:tcPr>
          <w:p w14:paraId="38692AB2" w14:textId="77777777" w:rsidR="00907380" w:rsidRPr="00953E8C" w:rsidRDefault="00907380" w:rsidP="00B370C5">
            <w:pPr>
              <w:ind w:left="-57" w:firstLine="0"/>
              <w:jc w:val="center"/>
              <w:rPr>
                <w:sz w:val="24"/>
                <w:szCs w:val="24"/>
              </w:rPr>
            </w:pPr>
            <w:r>
              <w:rPr>
                <w:sz w:val="24"/>
                <w:szCs w:val="24"/>
              </w:rPr>
              <w:t>2</w:t>
            </w:r>
          </w:p>
        </w:tc>
      </w:tr>
      <w:tr w:rsidR="00907380" w14:paraId="591BFF99" w14:textId="77777777" w:rsidTr="00B14BF9">
        <w:tc>
          <w:tcPr>
            <w:tcW w:w="1134" w:type="dxa"/>
            <w:vAlign w:val="center"/>
          </w:tcPr>
          <w:p w14:paraId="198C7EB4" w14:textId="77777777" w:rsidR="00907380" w:rsidRPr="00953E8C" w:rsidRDefault="00907380" w:rsidP="00B370C5">
            <w:pPr>
              <w:ind w:left="-57" w:firstLine="0"/>
              <w:jc w:val="center"/>
              <w:rPr>
                <w:sz w:val="24"/>
                <w:szCs w:val="24"/>
              </w:rPr>
            </w:pPr>
            <w:proofErr w:type="spellStart"/>
            <w:r w:rsidRPr="00953E8C">
              <w:rPr>
                <w:sz w:val="24"/>
                <w:szCs w:val="24"/>
              </w:rPr>
              <w:t>Viết</w:t>
            </w:r>
            <w:proofErr w:type="spellEnd"/>
            <w:r w:rsidRPr="00953E8C">
              <w:rPr>
                <w:sz w:val="24"/>
                <w:szCs w:val="24"/>
              </w:rPr>
              <w:t xml:space="preserve"> </w:t>
            </w:r>
            <w:proofErr w:type="spellStart"/>
            <w:r w:rsidRPr="00953E8C">
              <w:rPr>
                <w:sz w:val="24"/>
                <w:szCs w:val="24"/>
              </w:rPr>
              <w:t>báo</w:t>
            </w:r>
            <w:proofErr w:type="spellEnd"/>
            <w:r w:rsidRPr="00953E8C">
              <w:rPr>
                <w:sz w:val="24"/>
                <w:szCs w:val="24"/>
              </w:rPr>
              <w:t xml:space="preserve"> </w:t>
            </w:r>
            <w:proofErr w:type="spellStart"/>
            <w:r w:rsidRPr="00953E8C">
              <w:rPr>
                <w:sz w:val="24"/>
                <w:szCs w:val="24"/>
              </w:rPr>
              <w:t>cáo</w:t>
            </w:r>
            <w:proofErr w:type="spellEnd"/>
          </w:p>
        </w:tc>
        <w:tc>
          <w:tcPr>
            <w:tcW w:w="2126" w:type="dxa"/>
            <w:vAlign w:val="center"/>
          </w:tcPr>
          <w:p w14:paraId="3DE582D4" w14:textId="77777777" w:rsidR="00907380" w:rsidRPr="00953E8C" w:rsidRDefault="00907380" w:rsidP="00B14BF9">
            <w:pPr>
              <w:ind w:left="-57" w:firstLine="0"/>
              <w:jc w:val="center"/>
              <w:rPr>
                <w:sz w:val="24"/>
                <w:szCs w:val="24"/>
              </w:rPr>
            </w:pPr>
            <w:proofErr w:type="spellStart"/>
            <w:r w:rsidRPr="00953E8C">
              <w:rPr>
                <w:sz w:val="24"/>
                <w:szCs w:val="24"/>
              </w:rPr>
              <w:t>Viết</w:t>
            </w:r>
            <w:proofErr w:type="spellEnd"/>
            <w:r w:rsidRPr="00953E8C">
              <w:rPr>
                <w:sz w:val="24"/>
                <w:szCs w:val="24"/>
              </w:rPr>
              <w:t xml:space="preserve"> </w:t>
            </w:r>
            <w:proofErr w:type="spellStart"/>
            <w:r w:rsidRPr="00953E8C">
              <w:rPr>
                <w:sz w:val="24"/>
                <w:szCs w:val="24"/>
              </w:rPr>
              <w:t>báo</w:t>
            </w:r>
            <w:proofErr w:type="spellEnd"/>
            <w:r w:rsidRPr="00953E8C">
              <w:rPr>
                <w:sz w:val="24"/>
                <w:szCs w:val="24"/>
              </w:rPr>
              <w:t xml:space="preserve"> </w:t>
            </w:r>
            <w:proofErr w:type="spellStart"/>
            <w:r w:rsidRPr="00953E8C">
              <w:rPr>
                <w:sz w:val="24"/>
                <w:szCs w:val="24"/>
              </w:rPr>
              <w:t>cáo</w:t>
            </w:r>
            <w:proofErr w:type="spellEnd"/>
            <w:r w:rsidRPr="00953E8C">
              <w:rPr>
                <w:sz w:val="24"/>
                <w:szCs w:val="24"/>
              </w:rPr>
              <w:t xml:space="preserve"> </w:t>
            </w:r>
            <w:proofErr w:type="spellStart"/>
            <w:r w:rsidRPr="00953E8C">
              <w:rPr>
                <w:sz w:val="24"/>
                <w:szCs w:val="24"/>
              </w:rPr>
              <w:t>cho</w:t>
            </w:r>
            <w:proofErr w:type="spellEnd"/>
            <w:r w:rsidRPr="00953E8C">
              <w:rPr>
                <w:sz w:val="24"/>
                <w:szCs w:val="24"/>
              </w:rPr>
              <w:t xml:space="preserve"> </w:t>
            </w:r>
            <w:proofErr w:type="spellStart"/>
            <w:r w:rsidRPr="00953E8C">
              <w:rPr>
                <w:sz w:val="24"/>
                <w:szCs w:val="24"/>
              </w:rPr>
              <w:t>hệ</w:t>
            </w:r>
            <w:proofErr w:type="spellEnd"/>
            <w:r w:rsidRPr="00953E8C">
              <w:rPr>
                <w:sz w:val="24"/>
                <w:szCs w:val="24"/>
              </w:rPr>
              <w:t xml:space="preserve"> </w:t>
            </w:r>
            <w:proofErr w:type="spellStart"/>
            <w:r w:rsidRPr="00953E8C">
              <w:rPr>
                <w:sz w:val="24"/>
                <w:szCs w:val="24"/>
              </w:rPr>
              <w:t>thống</w:t>
            </w:r>
            <w:proofErr w:type="spellEnd"/>
          </w:p>
        </w:tc>
        <w:tc>
          <w:tcPr>
            <w:tcW w:w="1985" w:type="dxa"/>
            <w:vAlign w:val="center"/>
          </w:tcPr>
          <w:p w14:paraId="28D8C4C7" w14:textId="77777777" w:rsidR="00907380" w:rsidRPr="00953E8C" w:rsidRDefault="00907380" w:rsidP="00B370C5">
            <w:pPr>
              <w:ind w:left="-57" w:firstLine="0"/>
              <w:jc w:val="center"/>
              <w:rPr>
                <w:sz w:val="24"/>
                <w:szCs w:val="24"/>
              </w:rPr>
            </w:pPr>
            <w:proofErr w:type="spellStart"/>
            <w:r w:rsidRPr="00953E8C">
              <w:rPr>
                <w:sz w:val="24"/>
                <w:szCs w:val="24"/>
              </w:rPr>
              <w:t>Cả</w:t>
            </w:r>
            <w:proofErr w:type="spellEnd"/>
            <w:r w:rsidRPr="00953E8C">
              <w:rPr>
                <w:sz w:val="24"/>
                <w:szCs w:val="24"/>
              </w:rPr>
              <w:t xml:space="preserve"> </w:t>
            </w:r>
            <w:proofErr w:type="spellStart"/>
            <w:r w:rsidRPr="00953E8C">
              <w:rPr>
                <w:sz w:val="24"/>
                <w:szCs w:val="24"/>
              </w:rPr>
              <w:t>nhóm</w:t>
            </w:r>
            <w:proofErr w:type="spellEnd"/>
          </w:p>
        </w:tc>
        <w:tc>
          <w:tcPr>
            <w:tcW w:w="1370" w:type="dxa"/>
            <w:vAlign w:val="center"/>
          </w:tcPr>
          <w:p w14:paraId="1F01BDE4" w14:textId="77777777" w:rsidR="00907380" w:rsidRPr="00953E8C" w:rsidRDefault="00907380" w:rsidP="00B14BF9">
            <w:pPr>
              <w:ind w:left="-57" w:firstLine="0"/>
              <w:jc w:val="center"/>
              <w:rPr>
                <w:sz w:val="24"/>
                <w:szCs w:val="24"/>
              </w:rPr>
            </w:pPr>
            <w:r w:rsidRPr="00953E8C">
              <w:rPr>
                <w:sz w:val="24"/>
                <w:szCs w:val="24"/>
              </w:rPr>
              <w:t>02/0</w:t>
            </w:r>
            <w:r>
              <w:rPr>
                <w:sz w:val="24"/>
                <w:szCs w:val="24"/>
              </w:rPr>
              <w:t>7</w:t>
            </w:r>
            <w:r w:rsidRPr="00953E8C">
              <w:rPr>
                <w:sz w:val="24"/>
                <w:szCs w:val="24"/>
              </w:rPr>
              <w:t>/21</w:t>
            </w:r>
          </w:p>
        </w:tc>
        <w:tc>
          <w:tcPr>
            <w:tcW w:w="1323" w:type="dxa"/>
            <w:vAlign w:val="center"/>
          </w:tcPr>
          <w:p w14:paraId="20DEA521" w14:textId="77777777" w:rsidR="00907380" w:rsidRPr="00953E8C" w:rsidRDefault="00907380" w:rsidP="00B14BF9">
            <w:pPr>
              <w:ind w:left="-57" w:firstLine="0"/>
              <w:jc w:val="center"/>
              <w:rPr>
                <w:sz w:val="24"/>
                <w:szCs w:val="24"/>
              </w:rPr>
            </w:pPr>
            <w:r w:rsidRPr="00953E8C">
              <w:rPr>
                <w:sz w:val="24"/>
                <w:szCs w:val="24"/>
              </w:rPr>
              <w:t>16/0</w:t>
            </w:r>
            <w:r>
              <w:rPr>
                <w:sz w:val="24"/>
                <w:szCs w:val="24"/>
              </w:rPr>
              <w:t>7</w:t>
            </w:r>
            <w:r w:rsidRPr="00953E8C">
              <w:rPr>
                <w:sz w:val="24"/>
                <w:szCs w:val="24"/>
              </w:rPr>
              <w:t>/21</w:t>
            </w:r>
          </w:p>
        </w:tc>
        <w:tc>
          <w:tcPr>
            <w:tcW w:w="992" w:type="dxa"/>
            <w:vAlign w:val="center"/>
          </w:tcPr>
          <w:p w14:paraId="1871998A" w14:textId="77777777" w:rsidR="00907380" w:rsidRPr="00953E8C" w:rsidRDefault="00907380" w:rsidP="00B370C5">
            <w:pPr>
              <w:ind w:left="-57" w:firstLine="0"/>
              <w:jc w:val="center"/>
              <w:rPr>
                <w:sz w:val="24"/>
                <w:szCs w:val="24"/>
              </w:rPr>
            </w:pPr>
            <w:r w:rsidRPr="00953E8C">
              <w:rPr>
                <w:sz w:val="24"/>
                <w:szCs w:val="24"/>
              </w:rPr>
              <w:t>14</w:t>
            </w:r>
          </w:p>
        </w:tc>
      </w:tr>
      <w:tr w:rsidR="00907380" w14:paraId="43B45AB7" w14:textId="77777777" w:rsidTr="00B14BF9">
        <w:tc>
          <w:tcPr>
            <w:tcW w:w="1134" w:type="dxa"/>
            <w:vAlign w:val="center"/>
          </w:tcPr>
          <w:p w14:paraId="222980D4" w14:textId="77777777" w:rsidR="00907380" w:rsidRPr="00953E8C" w:rsidRDefault="00907380" w:rsidP="00B370C5">
            <w:pPr>
              <w:ind w:left="-57" w:firstLine="0"/>
              <w:jc w:val="center"/>
              <w:rPr>
                <w:sz w:val="24"/>
                <w:szCs w:val="24"/>
              </w:rPr>
            </w:pPr>
            <w:r w:rsidRPr="00953E8C">
              <w:rPr>
                <w:sz w:val="24"/>
                <w:szCs w:val="24"/>
              </w:rPr>
              <w:t>Quay video demo</w:t>
            </w:r>
          </w:p>
        </w:tc>
        <w:tc>
          <w:tcPr>
            <w:tcW w:w="2126" w:type="dxa"/>
            <w:vAlign w:val="center"/>
          </w:tcPr>
          <w:p w14:paraId="2D3FFC3D" w14:textId="77777777" w:rsidR="00907380" w:rsidRPr="00953E8C" w:rsidRDefault="00907380" w:rsidP="00B14BF9">
            <w:pPr>
              <w:ind w:left="-57" w:firstLine="0"/>
              <w:jc w:val="center"/>
              <w:rPr>
                <w:sz w:val="24"/>
                <w:szCs w:val="24"/>
              </w:rPr>
            </w:pPr>
            <w:r w:rsidRPr="00953E8C">
              <w:rPr>
                <w:sz w:val="24"/>
                <w:szCs w:val="24"/>
              </w:rPr>
              <w:t xml:space="preserve">Quay video </w:t>
            </w:r>
            <w:proofErr w:type="spellStart"/>
            <w:r w:rsidRPr="00953E8C">
              <w:rPr>
                <w:sz w:val="24"/>
                <w:szCs w:val="24"/>
              </w:rPr>
              <w:t>và</w:t>
            </w:r>
            <w:proofErr w:type="spellEnd"/>
            <w:r w:rsidRPr="00953E8C">
              <w:rPr>
                <w:sz w:val="24"/>
                <w:szCs w:val="24"/>
              </w:rPr>
              <w:t xml:space="preserve"> </w:t>
            </w:r>
            <w:proofErr w:type="spellStart"/>
            <w:r w:rsidRPr="00953E8C">
              <w:rPr>
                <w:sz w:val="24"/>
                <w:szCs w:val="24"/>
              </w:rPr>
              <w:t>giải</w:t>
            </w:r>
            <w:proofErr w:type="spellEnd"/>
            <w:r w:rsidRPr="00953E8C">
              <w:rPr>
                <w:sz w:val="24"/>
                <w:szCs w:val="24"/>
              </w:rPr>
              <w:t xml:space="preserve"> </w:t>
            </w:r>
            <w:proofErr w:type="spellStart"/>
            <w:r w:rsidRPr="00953E8C">
              <w:rPr>
                <w:sz w:val="24"/>
                <w:szCs w:val="24"/>
              </w:rPr>
              <w:t>thích</w:t>
            </w:r>
            <w:proofErr w:type="spellEnd"/>
            <w:r w:rsidRPr="00953E8C">
              <w:rPr>
                <w:sz w:val="24"/>
                <w:szCs w:val="24"/>
              </w:rPr>
              <w:t xml:space="preserve"> </w:t>
            </w:r>
            <w:proofErr w:type="spellStart"/>
            <w:r w:rsidRPr="00953E8C">
              <w:rPr>
                <w:sz w:val="24"/>
                <w:szCs w:val="24"/>
              </w:rPr>
              <w:t>quá</w:t>
            </w:r>
            <w:proofErr w:type="spellEnd"/>
            <w:r w:rsidRPr="00953E8C">
              <w:rPr>
                <w:sz w:val="24"/>
                <w:szCs w:val="24"/>
              </w:rPr>
              <w:t xml:space="preserve"> </w:t>
            </w:r>
            <w:proofErr w:type="spellStart"/>
            <w:r w:rsidRPr="00953E8C">
              <w:rPr>
                <w:sz w:val="24"/>
                <w:szCs w:val="24"/>
              </w:rPr>
              <w:t>trình</w:t>
            </w:r>
            <w:proofErr w:type="spellEnd"/>
            <w:r w:rsidRPr="00953E8C">
              <w:rPr>
                <w:sz w:val="24"/>
                <w:szCs w:val="24"/>
              </w:rPr>
              <w:t xml:space="preserve"> </w:t>
            </w:r>
            <w:proofErr w:type="spellStart"/>
            <w:r w:rsidRPr="00953E8C">
              <w:rPr>
                <w:sz w:val="24"/>
                <w:szCs w:val="24"/>
              </w:rPr>
              <w:t>hoạt</w:t>
            </w:r>
            <w:proofErr w:type="spellEnd"/>
            <w:r w:rsidRPr="00953E8C">
              <w:rPr>
                <w:sz w:val="24"/>
                <w:szCs w:val="24"/>
              </w:rPr>
              <w:t xml:space="preserve"> </w:t>
            </w:r>
            <w:proofErr w:type="spellStart"/>
            <w:r w:rsidRPr="00953E8C">
              <w:rPr>
                <w:sz w:val="24"/>
                <w:szCs w:val="24"/>
              </w:rPr>
              <w:t>động</w:t>
            </w:r>
            <w:proofErr w:type="spellEnd"/>
            <w:r w:rsidRPr="00953E8C">
              <w:rPr>
                <w:sz w:val="24"/>
                <w:szCs w:val="24"/>
              </w:rPr>
              <w:t xml:space="preserve"> </w:t>
            </w:r>
            <w:proofErr w:type="spellStart"/>
            <w:r w:rsidRPr="00953E8C">
              <w:rPr>
                <w:sz w:val="24"/>
                <w:szCs w:val="24"/>
              </w:rPr>
              <w:t>của</w:t>
            </w:r>
            <w:proofErr w:type="spellEnd"/>
            <w:r w:rsidRPr="00953E8C">
              <w:rPr>
                <w:sz w:val="24"/>
                <w:szCs w:val="24"/>
              </w:rPr>
              <w:t xml:space="preserve"> </w:t>
            </w:r>
            <w:proofErr w:type="spellStart"/>
            <w:r w:rsidRPr="00953E8C">
              <w:rPr>
                <w:sz w:val="24"/>
                <w:szCs w:val="24"/>
              </w:rPr>
              <w:t>hệ</w:t>
            </w:r>
            <w:proofErr w:type="spellEnd"/>
            <w:r w:rsidRPr="00953E8C">
              <w:rPr>
                <w:sz w:val="24"/>
                <w:szCs w:val="24"/>
              </w:rPr>
              <w:t xml:space="preserve"> </w:t>
            </w:r>
            <w:proofErr w:type="spellStart"/>
            <w:r w:rsidRPr="00953E8C">
              <w:rPr>
                <w:sz w:val="24"/>
                <w:szCs w:val="24"/>
              </w:rPr>
              <w:t>thống</w:t>
            </w:r>
            <w:proofErr w:type="spellEnd"/>
          </w:p>
        </w:tc>
        <w:tc>
          <w:tcPr>
            <w:tcW w:w="1985" w:type="dxa"/>
            <w:vAlign w:val="center"/>
          </w:tcPr>
          <w:p w14:paraId="0ABC84FC" w14:textId="77777777" w:rsidR="00907380" w:rsidRPr="00953E8C" w:rsidRDefault="00907380" w:rsidP="00B370C5">
            <w:pPr>
              <w:ind w:left="-57" w:firstLine="0"/>
              <w:jc w:val="center"/>
              <w:rPr>
                <w:sz w:val="24"/>
                <w:szCs w:val="24"/>
              </w:rPr>
            </w:pPr>
            <w:proofErr w:type="spellStart"/>
            <w:r>
              <w:rPr>
                <w:sz w:val="24"/>
                <w:szCs w:val="24"/>
              </w:rPr>
              <w:t>Mạnh+Dũng+Huế</w:t>
            </w:r>
            <w:proofErr w:type="spellEnd"/>
          </w:p>
        </w:tc>
        <w:tc>
          <w:tcPr>
            <w:tcW w:w="1370" w:type="dxa"/>
            <w:vAlign w:val="center"/>
          </w:tcPr>
          <w:p w14:paraId="7D465C55" w14:textId="77777777" w:rsidR="00907380" w:rsidRPr="00953E8C" w:rsidRDefault="00907380" w:rsidP="00B14BF9">
            <w:pPr>
              <w:ind w:left="-57" w:firstLine="0"/>
              <w:jc w:val="center"/>
              <w:rPr>
                <w:sz w:val="24"/>
                <w:szCs w:val="24"/>
              </w:rPr>
            </w:pPr>
            <w:r w:rsidRPr="00953E8C">
              <w:rPr>
                <w:sz w:val="24"/>
                <w:szCs w:val="24"/>
              </w:rPr>
              <w:t>1</w:t>
            </w:r>
            <w:r>
              <w:rPr>
                <w:sz w:val="24"/>
                <w:szCs w:val="24"/>
              </w:rPr>
              <w:t>4</w:t>
            </w:r>
            <w:r w:rsidRPr="00953E8C">
              <w:rPr>
                <w:sz w:val="24"/>
                <w:szCs w:val="24"/>
              </w:rPr>
              <w:t>/0</w:t>
            </w:r>
            <w:r>
              <w:rPr>
                <w:sz w:val="24"/>
                <w:szCs w:val="24"/>
              </w:rPr>
              <w:t>7</w:t>
            </w:r>
            <w:r w:rsidRPr="00953E8C">
              <w:rPr>
                <w:sz w:val="24"/>
                <w:szCs w:val="24"/>
              </w:rPr>
              <w:t>/21</w:t>
            </w:r>
          </w:p>
        </w:tc>
        <w:tc>
          <w:tcPr>
            <w:tcW w:w="1323" w:type="dxa"/>
            <w:vAlign w:val="center"/>
          </w:tcPr>
          <w:p w14:paraId="0F513034" w14:textId="77777777" w:rsidR="00907380" w:rsidRPr="00953E8C" w:rsidRDefault="00907380" w:rsidP="00B14BF9">
            <w:pPr>
              <w:ind w:left="-57" w:firstLine="0"/>
              <w:jc w:val="center"/>
              <w:rPr>
                <w:sz w:val="24"/>
                <w:szCs w:val="24"/>
              </w:rPr>
            </w:pPr>
            <w:r w:rsidRPr="00953E8C">
              <w:rPr>
                <w:sz w:val="24"/>
                <w:szCs w:val="24"/>
              </w:rPr>
              <w:t>1</w:t>
            </w:r>
            <w:r>
              <w:rPr>
                <w:sz w:val="24"/>
                <w:szCs w:val="24"/>
              </w:rPr>
              <w:t>5</w:t>
            </w:r>
            <w:r w:rsidRPr="00953E8C">
              <w:rPr>
                <w:sz w:val="24"/>
                <w:szCs w:val="24"/>
              </w:rPr>
              <w:t>/0</w:t>
            </w:r>
            <w:r>
              <w:rPr>
                <w:sz w:val="24"/>
                <w:szCs w:val="24"/>
              </w:rPr>
              <w:t>7</w:t>
            </w:r>
            <w:r w:rsidRPr="00953E8C">
              <w:rPr>
                <w:sz w:val="24"/>
                <w:szCs w:val="24"/>
              </w:rPr>
              <w:t>/21</w:t>
            </w:r>
          </w:p>
        </w:tc>
        <w:tc>
          <w:tcPr>
            <w:tcW w:w="992" w:type="dxa"/>
            <w:vAlign w:val="center"/>
          </w:tcPr>
          <w:p w14:paraId="38B2F02A" w14:textId="77777777" w:rsidR="00907380" w:rsidRPr="00953E8C" w:rsidRDefault="00907380" w:rsidP="00B370C5">
            <w:pPr>
              <w:ind w:left="-57" w:firstLine="0"/>
              <w:jc w:val="center"/>
              <w:rPr>
                <w:sz w:val="24"/>
                <w:szCs w:val="24"/>
              </w:rPr>
            </w:pPr>
            <w:r w:rsidRPr="00953E8C">
              <w:rPr>
                <w:sz w:val="24"/>
                <w:szCs w:val="24"/>
              </w:rPr>
              <w:t>1</w:t>
            </w:r>
          </w:p>
        </w:tc>
      </w:tr>
    </w:tbl>
    <w:p w14:paraId="188FBD8C" w14:textId="77777777" w:rsidR="000F3E4C" w:rsidRPr="000F3E4C" w:rsidRDefault="000F3E4C" w:rsidP="000F3E4C"/>
    <w:p w14:paraId="58388D8F" w14:textId="77777777" w:rsidR="00E60F77" w:rsidRPr="00E60F77" w:rsidRDefault="00E60F77" w:rsidP="00E60F77"/>
    <w:p w14:paraId="2236D1A8" w14:textId="23CE3AE8" w:rsidR="002B3201" w:rsidRDefault="002B3201" w:rsidP="00F37920">
      <w:pPr>
        <w:pStyle w:val="u1"/>
      </w:pPr>
      <w:bookmarkStart w:id="79" w:name="_Toc77285382"/>
      <w:bookmarkStart w:id="80" w:name="_Toc78552234"/>
      <w:r>
        <w:lastRenderedPageBreak/>
        <w:t>THIẾT KẾ CHI TIẾT</w:t>
      </w:r>
      <w:bookmarkEnd w:id="79"/>
      <w:bookmarkEnd w:id="80"/>
    </w:p>
    <w:p w14:paraId="39B69A04" w14:textId="4E70135B" w:rsidR="00F37920" w:rsidRDefault="00F37920" w:rsidP="00F37920">
      <w:pPr>
        <w:pStyle w:val="u2"/>
      </w:pPr>
      <w:bookmarkStart w:id="81" w:name="_Toc77285383"/>
      <w:bookmarkStart w:id="82" w:name="_Toc78552235"/>
      <w:proofErr w:type="spellStart"/>
      <w:r>
        <w:t>Thiết</w:t>
      </w:r>
      <w:proofErr w:type="spellEnd"/>
      <w:r>
        <w:t xml:space="preserve"> </w:t>
      </w:r>
      <w:proofErr w:type="spellStart"/>
      <w:r>
        <w:t>kế</w:t>
      </w:r>
      <w:proofErr w:type="spellEnd"/>
      <w:r>
        <w:t xml:space="preserve"> </w:t>
      </w:r>
      <w:proofErr w:type="spellStart"/>
      <w:r>
        <w:t>sa</w:t>
      </w:r>
      <w:proofErr w:type="spellEnd"/>
      <w:r>
        <w:t xml:space="preserve"> </w:t>
      </w:r>
      <w:proofErr w:type="spellStart"/>
      <w:r>
        <w:t>bàn</w:t>
      </w:r>
      <w:bookmarkEnd w:id="81"/>
      <w:bookmarkEnd w:id="82"/>
      <w:proofErr w:type="spellEnd"/>
    </w:p>
    <w:p w14:paraId="3CA36133" w14:textId="0B467641" w:rsidR="00570A9C" w:rsidRDefault="00570A9C" w:rsidP="00570A9C">
      <w:pPr>
        <w:rPr>
          <w:rFonts w:eastAsiaTheme="majorEastAsia" w:cstheme="majorBidi"/>
          <w:sz w:val="28"/>
          <w:szCs w:val="28"/>
        </w:rPr>
      </w:pPr>
      <w:r>
        <w:rPr>
          <w:noProof/>
        </w:rPr>
        <mc:AlternateContent>
          <mc:Choice Requires="wps">
            <w:drawing>
              <wp:anchor distT="0" distB="0" distL="114300" distR="114300" simplePos="0" relativeHeight="251597312" behindDoc="0" locked="0" layoutInCell="1" allowOverlap="1" wp14:anchorId="4F0E8E90" wp14:editId="0B5FF870">
                <wp:simplePos x="0" y="0"/>
                <wp:positionH relativeFrom="column">
                  <wp:posOffset>1033145</wp:posOffset>
                </wp:positionH>
                <wp:positionV relativeFrom="paragraph">
                  <wp:posOffset>3593465</wp:posOffset>
                </wp:positionV>
                <wp:extent cx="3326765" cy="635"/>
                <wp:effectExtent l="0" t="0" r="0" b="0"/>
                <wp:wrapTopAndBottom/>
                <wp:docPr id="88" name="Hộp Văn bản 88"/>
                <wp:cNvGraphicFramePr/>
                <a:graphic xmlns:a="http://schemas.openxmlformats.org/drawingml/2006/main">
                  <a:graphicData uri="http://schemas.microsoft.com/office/word/2010/wordprocessingShape">
                    <wps:wsp>
                      <wps:cNvSpPr txBox="1"/>
                      <wps:spPr>
                        <a:xfrm>
                          <a:off x="0" y="0"/>
                          <a:ext cx="3326765" cy="635"/>
                        </a:xfrm>
                        <a:prstGeom prst="rect">
                          <a:avLst/>
                        </a:prstGeom>
                        <a:solidFill>
                          <a:prstClr val="white"/>
                        </a:solidFill>
                        <a:ln>
                          <a:noFill/>
                        </a:ln>
                      </wps:spPr>
                      <wps:txbx>
                        <w:txbxContent>
                          <w:p w14:paraId="7B594F4D" w14:textId="4A86B9CD" w:rsidR="00B60C08" w:rsidRPr="004A695C" w:rsidRDefault="00B60C08" w:rsidP="00570A9C">
                            <w:pPr>
                              <w:pStyle w:val="Chuthich"/>
                              <w:rPr>
                                <w:noProof/>
                                <w:sz w:val="26"/>
                                <w:szCs w:val="20"/>
                              </w:rPr>
                            </w:pPr>
                            <w:bookmarkStart w:id="83" w:name="_Toc78552271"/>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1</w:t>
                            </w:r>
                            <w:r>
                              <w:fldChar w:fldCharType="end"/>
                            </w:r>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sa</w:t>
                            </w:r>
                            <w:proofErr w:type="spellEnd"/>
                            <w:r>
                              <w:t xml:space="preserve"> </w:t>
                            </w:r>
                            <w:proofErr w:type="spellStart"/>
                            <w:r>
                              <w:t>bàn</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E8E90" id="Hộp Văn bản 88" o:spid="_x0000_s1032" type="#_x0000_t202" style="position:absolute;left:0;text-align:left;margin-left:81.35pt;margin-top:282.95pt;width:261.9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" stroked="f">
                <v:textbox style="mso-fit-shape-to-text:t" inset="0,0,0,0">
                  <w:txbxContent>
                    <w:p w14:paraId="7B594F4D" w14:textId="4A86B9CD" w:rsidR="00B60C08" w:rsidRPr="004A695C" w:rsidRDefault="00B60C08" w:rsidP="00570A9C">
                      <w:pPr>
                        <w:pStyle w:val="Chuthich"/>
                        <w:rPr>
                          <w:noProof/>
                          <w:sz w:val="26"/>
                          <w:szCs w:val="20"/>
                        </w:rPr>
                      </w:pPr>
                      <w:bookmarkStart w:id="84" w:name="_Toc78552271"/>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1</w:t>
                      </w:r>
                      <w:r>
                        <w:fldChar w:fldCharType="end"/>
                      </w:r>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sa</w:t>
                      </w:r>
                      <w:proofErr w:type="spellEnd"/>
                      <w:r>
                        <w:t xml:space="preserve"> </w:t>
                      </w:r>
                      <w:proofErr w:type="spellStart"/>
                      <w:r>
                        <w:t>bàn</w:t>
                      </w:r>
                      <w:bookmarkEnd w:id="84"/>
                      <w:proofErr w:type="spellEnd"/>
                    </w:p>
                  </w:txbxContent>
                </v:textbox>
                <w10:wrap type="topAndBottom"/>
              </v:shape>
            </w:pict>
          </mc:Fallback>
        </mc:AlternateContent>
      </w:r>
      <w:ins w:id="85" w:author="BUI THANH BINH 20180029" w:date="2021-06-29T17:01:00Z">
        <w:r>
          <w:rPr>
            <w:noProof/>
          </w:rPr>
          <w:drawing>
            <wp:anchor distT="0" distB="0" distL="114300" distR="114300" simplePos="0" relativeHeight="251594240" behindDoc="0" locked="0" layoutInCell="1" allowOverlap="1" wp14:anchorId="6BDE41F2" wp14:editId="3BCE4E3E">
              <wp:simplePos x="0" y="0"/>
              <wp:positionH relativeFrom="page">
                <wp:align>center</wp:align>
              </wp:positionH>
              <wp:positionV relativeFrom="paragraph">
                <wp:posOffset>795020</wp:posOffset>
              </wp:positionV>
              <wp:extent cx="3327187" cy="2741372"/>
              <wp:effectExtent l="0" t="0" r="6985" b="1905"/>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pic:nvPicPr>
                    <pic:blipFill>
                      <a:blip r:embed="rId50">
                        <a:extLst>
                          <a:ext uri="{28A0092B-C50C-407E-A947-70E740481C1C}">
                            <a14:useLocalDpi xmlns:a14="http://schemas.microsoft.com/office/drawing/2010/main" val="0"/>
                          </a:ext>
                        </a:extLst>
                      </a:blip>
                      <a:stretch>
                        <a:fillRect/>
                      </a:stretch>
                    </pic:blipFill>
                    <pic:spPr>
                      <a:xfrm>
                        <a:off x="0" y="0"/>
                        <a:ext cx="3327187" cy="2741372"/>
                      </a:xfrm>
                      <a:prstGeom prst="rect">
                        <a:avLst/>
                      </a:prstGeom>
                    </pic:spPr>
                  </pic:pic>
                </a:graphicData>
              </a:graphic>
            </wp:anchor>
          </w:drawing>
        </w:r>
      </w:ins>
      <w:proofErr w:type="spellStart"/>
      <w:r w:rsidRPr="0314D8B4">
        <w:rPr>
          <w:rFonts w:eastAsiaTheme="majorEastAsia" w:cstheme="majorBidi"/>
          <w:sz w:val="28"/>
          <w:szCs w:val="28"/>
        </w:rPr>
        <w:t>Với</w:t>
      </w:r>
      <w:proofErr w:type="spellEnd"/>
      <w:r w:rsidRPr="0314D8B4">
        <w:rPr>
          <w:rFonts w:eastAsiaTheme="majorEastAsia" w:cstheme="majorBidi"/>
          <w:sz w:val="28"/>
          <w:szCs w:val="28"/>
        </w:rPr>
        <w:t xml:space="preserve"> </w:t>
      </w:r>
      <w:proofErr w:type="spellStart"/>
      <w:r>
        <w:rPr>
          <w:rFonts w:eastAsiaTheme="majorEastAsia" w:cstheme="majorBidi"/>
          <w:sz w:val="28"/>
          <w:szCs w:val="28"/>
        </w:rPr>
        <w:t>phương</w:t>
      </w:r>
      <w:proofErr w:type="spellEnd"/>
      <w:r>
        <w:rPr>
          <w:rFonts w:eastAsiaTheme="majorEastAsia" w:cstheme="majorBidi"/>
          <w:sz w:val="28"/>
          <w:szCs w:val="28"/>
        </w:rPr>
        <w:t xml:space="preserve"> </w:t>
      </w:r>
      <w:proofErr w:type="spellStart"/>
      <w:r>
        <w:rPr>
          <w:rFonts w:eastAsiaTheme="majorEastAsia" w:cstheme="majorBidi"/>
          <w:sz w:val="28"/>
          <w:szCs w:val="28"/>
        </w:rPr>
        <w:t>án</w:t>
      </w:r>
      <w:proofErr w:type="spellEnd"/>
      <w:r>
        <w:rPr>
          <w:rFonts w:eastAsiaTheme="majorEastAsia" w:cstheme="majorBidi"/>
          <w:sz w:val="28"/>
          <w:szCs w:val="28"/>
        </w:rPr>
        <w:t xml:space="preserve"> </w:t>
      </w:r>
      <w:proofErr w:type="spellStart"/>
      <w:r>
        <w:rPr>
          <w:rFonts w:eastAsiaTheme="majorEastAsia" w:cstheme="majorBidi"/>
          <w:sz w:val="28"/>
          <w:szCs w:val="28"/>
        </w:rPr>
        <w:t>sa</w:t>
      </w:r>
      <w:proofErr w:type="spellEnd"/>
      <w:r>
        <w:rPr>
          <w:rFonts w:eastAsiaTheme="majorEastAsia" w:cstheme="majorBidi"/>
          <w:sz w:val="28"/>
          <w:szCs w:val="28"/>
        </w:rPr>
        <w:t xml:space="preserve"> </w:t>
      </w:r>
      <w:proofErr w:type="spellStart"/>
      <w:r>
        <w:rPr>
          <w:rFonts w:eastAsiaTheme="majorEastAsia" w:cstheme="majorBidi"/>
          <w:sz w:val="28"/>
          <w:szCs w:val="28"/>
        </w:rPr>
        <w:t>bàn</w:t>
      </w:r>
      <w:proofErr w:type="spellEnd"/>
      <w:r w:rsidRPr="0314D8B4">
        <w:rPr>
          <w:rFonts w:eastAsiaTheme="majorEastAsia" w:cstheme="majorBidi"/>
          <w:sz w:val="28"/>
          <w:szCs w:val="28"/>
        </w:rPr>
        <w:t xml:space="preserve"> </w:t>
      </w:r>
      <w:proofErr w:type="spellStart"/>
      <w:r w:rsidRPr="0314D8B4">
        <w:rPr>
          <w:rFonts w:eastAsiaTheme="majorEastAsia" w:cstheme="majorBidi"/>
          <w:sz w:val="28"/>
          <w:szCs w:val="28"/>
        </w:rPr>
        <w:t>đã</w:t>
      </w:r>
      <w:proofErr w:type="spellEnd"/>
      <w:r w:rsidRPr="0314D8B4">
        <w:rPr>
          <w:rFonts w:eastAsiaTheme="majorEastAsia" w:cstheme="majorBidi"/>
          <w:sz w:val="28"/>
          <w:szCs w:val="28"/>
        </w:rPr>
        <w:t xml:space="preserve"> </w:t>
      </w:r>
      <w:proofErr w:type="spellStart"/>
      <w:r w:rsidRPr="0314D8B4">
        <w:rPr>
          <w:rFonts w:eastAsiaTheme="majorEastAsia" w:cstheme="majorBidi"/>
          <w:sz w:val="28"/>
          <w:szCs w:val="28"/>
        </w:rPr>
        <w:t>nêu</w:t>
      </w:r>
      <w:proofErr w:type="spellEnd"/>
      <w:r w:rsidRPr="0314D8B4">
        <w:rPr>
          <w:rFonts w:eastAsiaTheme="majorEastAsia" w:cstheme="majorBidi"/>
          <w:sz w:val="28"/>
          <w:szCs w:val="28"/>
        </w:rPr>
        <w:t xml:space="preserve"> ở </w:t>
      </w:r>
      <w:proofErr w:type="spellStart"/>
      <w:r w:rsidRPr="0314D8B4">
        <w:rPr>
          <w:rFonts w:eastAsiaTheme="majorEastAsia" w:cstheme="majorBidi"/>
          <w:sz w:val="28"/>
          <w:szCs w:val="28"/>
        </w:rPr>
        <w:t>mục</w:t>
      </w:r>
      <w:proofErr w:type="spellEnd"/>
      <w:r w:rsidRPr="0314D8B4">
        <w:rPr>
          <w:rFonts w:eastAsiaTheme="majorEastAsia" w:cstheme="majorBidi"/>
          <w:sz w:val="28"/>
          <w:szCs w:val="28"/>
        </w:rPr>
        <w:t xml:space="preserve"> 2.</w:t>
      </w:r>
      <w:r>
        <w:rPr>
          <w:rFonts w:eastAsiaTheme="majorEastAsia" w:cstheme="majorBidi"/>
          <w:sz w:val="28"/>
          <w:szCs w:val="28"/>
        </w:rPr>
        <w:t>2</w:t>
      </w:r>
      <w:r w:rsidRPr="0314D8B4">
        <w:rPr>
          <w:rFonts w:eastAsiaTheme="majorEastAsia" w:cstheme="majorBidi"/>
          <w:sz w:val="28"/>
          <w:szCs w:val="28"/>
        </w:rPr>
        <w:t>.1</w:t>
      </w:r>
      <w:r>
        <w:rPr>
          <w:rFonts w:eastAsiaTheme="majorEastAsia" w:cstheme="majorBidi"/>
          <w:sz w:val="28"/>
          <w:szCs w:val="28"/>
        </w:rPr>
        <w:t xml:space="preserve">, </w:t>
      </w:r>
      <w:proofErr w:type="spellStart"/>
      <w:r>
        <w:rPr>
          <w:rFonts w:eastAsiaTheme="majorEastAsia" w:cstheme="majorBidi"/>
          <w:sz w:val="28"/>
          <w:szCs w:val="28"/>
        </w:rPr>
        <w:t>chúng</w:t>
      </w:r>
      <w:proofErr w:type="spellEnd"/>
      <w:r>
        <w:rPr>
          <w:rFonts w:eastAsiaTheme="majorEastAsia" w:cstheme="majorBidi"/>
          <w:sz w:val="28"/>
          <w:szCs w:val="28"/>
        </w:rPr>
        <w:t xml:space="preserve"> </w:t>
      </w:r>
      <w:proofErr w:type="spellStart"/>
      <w:r>
        <w:rPr>
          <w:rFonts w:eastAsiaTheme="majorEastAsia" w:cstheme="majorBidi"/>
          <w:sz w:val="28"/>
          <w:szCs w:val="28"/>
        </w:rPr>
        <w:t>em</w:t>
      </w:r>
      <w:proofErr w:type="spellEnd"/>
      <w:r>
        <w:rPr>
          <w:rFonts w:eastAsiaTheme="majorEastAsia" w:cstheme="majorBidi"/>
          <w:sz w:val="28"/>
          <w:szCs w:val="28"/>
        </w:rPr>
        <w:t xml:space="preserve"> </w:t>
      </w:r>
      <w:proofErr w:type="spellStart"/>
      <w:r>
        <w:rPr>
          <w:rFonts w:eastAsiaTheme="majorEastAsia" w:cstheme="majorBidi"/>
          <w:sz w:val="28"/>
          <w:szCs w:val="28"/>
        </w:rPr>
        <w:t>đi</w:t>
      </w:r>
      <w:proofErr w:type="spellEnd"/>
      <w:r>
        <w:rPr>
          <w:rFonts w:eastAsiaTheme="majorEastAsia" w:cstheme="majorBidi"/>
          <w:sz w:val="28"/>
          <w:szCs w:val="28"/>
        </w:rPr>
        <w:t xml:space="preserve"> </w:t>
      </w:r>
      <w:proofErr w:type="spellStart"/>
      <w:r>
        <w:rPr>
          <w:rFonts w:eastAsiaTheme="majorEastAsia" w:cstheme="majorBidi"/>
          <w:sz w:val="28"/>
          <w:szCs w:val="28"/>
        </w:rPr>
        <w:t>đến</w:t>
      </w:r>
      <w:proofErr w:type="spellEnd"/>
      <w:r>
        <w:rPr>
          <w:rFonts w:eastAsiaTheme="majorEastAsia" w:cstheme="majorBidi"/>
          <w:sz w:val="28"/>
          <w:szCs w:val="28"/>
        </w:rPr>
        <w:t xml:space="preserve"> </w:t>
      </w:r>
      <w:proofErr w:type="spellStart"/>
      <w:r>
        <w:rPr>
          <w:rFonts w:eastAsiaTheme="majorEastAsia" w:cstheme="majorBidi"/>
          <w:sz w:val="28"/>
          <w:szCs w:val="28"/>
        </w:rPr>
        <w:t>thiết</w:t>
      </w:r>
      <w:proofErr w:type="spellEnd"/>
      <w:r>
        <w:rPr>
          <w:rFonts w:eastAsiaTheme="majorEastAsia" w:cstheme="majorBidi"/>
          <w:sz w:val="28"/>
          <w:szCs w:val="28"/>
        </w:rPr>
        <w:t xml:space="preserve"> </w:t>
      </w:r>
      <w:proofErr w:type="spellStart"/>
      <w:r>
        <w:rPr>
          <w:rFonts w:eastAsiaTheme="majorEastAsia" w:cstheme="majorBidi"/>
          <w:sz w:val="28"/>
          <w:szCs w:val="28"/>
        </w:rPr>
        <w:t>kế</w:t>
      </w:r>
      <w:proofErr w:type="spellEnd"/>
      <w:r>
        <w:rPr>
          <w:rFonts w:eastAsiaTheme="majorEastAsia" w:cstheme="majorBidi"/>
          <w:sz w:val="28"/>
          <w:szCs w:val="28"/>
        </w:rPr>
        <w:t xml:space="preserve"> </w:t>
      </w:r>
      <w:proofErr w:type="spellStart"/>
      <w:r>
        <w:rPr>
          <w:rFonts w:eastAsiaTheme="majorEastAsia" w:cstheme="majorBidi"/>
          <w:sz w:val="28"/>
          <w:szCs w:val="28"/>
        </w:rPr>
        <w:t>sa</w:t>
      </w:r>
      <w:proofErr w:type="spellEnd"/>
      <w:r>
        <w:rPr>
          <w:rFonts w:eastAsiaTheme="majorEastAsia" w:cstheme="majorBidi"/>
          <w:sz w:val="28"/>
          <w:szCs w:val="28"/>
        </w:rPr>
        <w:t xml:space="preserve"> </w:t>
      </w:r>
      <w:proofErr w:type="spellStart"/>
      <w:r>
        <w:rPr>
          <w:rFonts w:eastAsiaTheme="majorEastAsia" w:cstheme="majorBidi"/>
          <w:sz w:val="28"/>
          <w:szCs w:val="28"/>
        </w:rPr>
        <w:t>bàn</w:t>
      </w:r>
      <w:proofErr w:type="spellEnd"/>
      <w:r>
        <w:rPr>
          <w:rFonts w:eastAsiaTheme="majorEastAsia" w:cstheme="majorBidi"/>
          <w:sz w:val="28"/>
          <w:szCs w:val="28"/>
        </w:rPr>
        <w:t xml:space="preserve"> </w:t>
      </w:r>
      <w:proofErr w:type="spellStart"/>
      <w:r>
        <w:rPr>
          <w:rFonts w:eastAsiaTheme="majorEastAsia" w:cstheme="majorBidi"/>
          <w:sz w:val="28"/>
          <w:szCs w:val="28"/>
        </w:rPr>
        <w:t>như</w:t>
      </w:r>
      <w:proofErr w:type="spellEnd"/>
      <w:r>
        <w:rPr>
          <w:rFonts w:eastAsiaTheme="majorEastAsia" w:cstheme="majorBidi"/>
          <w:sz w:val="28"/>
          <w:szCs w:val="28"/>
        </w:rPr>
        <w:t xml:space="preserve"> </w:t>
      </w:r>
      <w:proofErr w:type="spellStart"/>
      <w:r>
        <w:rPr>
          <w:rFonts w:eastAsiaTheme="majorEastAsia" w:cstheme="majorBidi"/>
          <w:sz w:val="28"/>
          <w:szCs w:val="28"/>
        </w:rPr>
        <w:t>Hình</w:t>
      </w:r>
      <w:proofErr w:type="spellEnd"/>
      <w:r>
        <w:rPr>
          <w:rFonts w:eastAsiaTheme="majorEastAsia" w:cstheme="majorBidi"/>
          <w:sz w:val="28"/>
          <w:szCs w:val="28"/>
        </w:rPr>
        <w:t xml:space="preserve"> 3.1</w:t>
      </w:r>
      <w:r w:rsidR="00C033F3">
        <w:rPr>
          <w:rFonts w:eastAsiaTheme="majorEastAsia" w:cstheme="majorBidi"/>
          <w:sz w:val="28"/>
          <w:szCs w:val="28"/>
        </w:rPr>
        <w:t>.</w:t>
      </w:r>
    </w:p>
    <w:p w14:paraId="5B396BA6" w14:textId="4153CFCE" w:rsidR="00570A9C" w:rsidRPr="00570A9C" w:rsidRDefault="00570A9C" w:rsidP="00570A9C">
      <w:r>
        <w:t xml:space="preserve">Sa </w:t>
      </w:r>
      <w:proofErr w:type="spellStart"/>
      <w:r>
        <w:t>bàn</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màu</w:t>
      </w:r>
      <w:proofErr w:type="spellEnd"/>
      <w:r>
        <w:t xml:space="preserve"> </w:t>
      </w:r>
      <w:proofErr w:type="spellStart"/>
      <w:r>
        <w:t>đen</w:t>
      </w:r>
      <w:proofErr w:type="spellEnd"/>
      <w:r>
        <w:t xml:space="preserve">, </w:t>
      </w:r>
      <w:proofErr w:type="spellStart"/>
      <w:r>
        <w:t>khép</w:t>
      </w:r>
      <w:proofErr w:type="spellEnd"/>
      <w:r>
        <w:t xml:space="preserve"> </w:t>
      </w:r>
      <w:proofErr w:type="spellStart"/>
      <w:r>
        <w:t>kín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bề</w:t>
      </w:r>
      <w:proofErr w:type="spellEnd"/>
      <w:r>
        <w:t xml:space="preserve"> </w:t>
      </w:r>
      <w:proofErr w:type="spellStart"/>
      <w:r>
        <w:t>rộng</w:t>
      </w:r>
      <w:proofErr w:type="spellEnd"/>
      <w:r w:rsidRPr="00225F46">
        <w:rPr>
          <w:rFonts w:ascii="Cambria Math" w:hAnsi="Cambria Math"/>
          <w:i/>
          <w:iCs/>
        </w:rPr>
        <w:t xml:space="preserve"> </w:t>
      </w:r>
      <m:oMath>
        <m:r>
          <w:rPr>
            <w:rFonts w:ascii="Cambria Math" w:hAnsi="Cambria Math"/>
          </w:rPr>
          <m:t>6 cm</m:t>
        </m:r>
        <w:commentRangeStart w:id="86"/>
        <w:commentRangeEnd w:id="86"/>
        <m:r>
          <w:rPr>
            <w:rStyle w:val="ThamchiuChuthich"/>
            <w:rFonts w:ascii="Cambria Math" w:hAnsi="Cambria Math"/>
            <w:i/>
            <w:iCs/>
            <w:szCs w:val="26"/>
          </w:rPr>
          <w:commentReference w:id="86"/>
        </m:r>
      </m:oMath>
      <w:r>
        <w:t xml:space="preserve">. Hình </w:t>
      </w:r>
      <w:proofErr w:type="spellStart"/>
      <w:r>
        <w:t>dạng</w:t>
      </w:r>
      <w:proofErr w:type="spellEnd"/>
      <w:r>
        <w:t xml:space="preserve"> </w:t>
      </w:r>
      <w:proofErr w:type="spellStart"/>
      <w:r>
        <w:t>của</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này</w:t>
      </w:r>
      <w:proofErr w:type="spellEnd"/>
      <w:r>
        <w:t xml:space="preserve"> </w:t>
      </w:r>
      <w:proofErr w:type="spellStart"/>
      <w:r>
        <w:t>có</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cong</w:t>
      </w:r>
      <w:proofErr w:type="spellEnd"/>
      <w:r>
        <w:t xml:space="preserve"> </w:t>
      </w:r>
      <w:proofErr w:type="spellStart"/>
      <w:r>
        <w:t>bán</w:t>
      </w:r>
      <w:proofErr w:type="spellEnd"/>
      <w:r>
        <w:t xml:space="preserve"> </w:t>
      </w:r>
      <w:proofErr w:type="spellStart"/>
      <w:r>
        <w:t>kình</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=25 cm</m:t>
        </m:r>
      </m:oMath>
      <w:r>
        <w:rPr>
          <w:rFonts w:eastAsiaTheme="minorEastAsia"/>
        </w:rPr>
        <w:t xml:space="preserve"> và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=60 cm </m:t>
        </m:r>
      </m:oMath>
      <w:r>
        <w:rPr>
          <w:rFonts w:eastAsiaTheme="minorEastAsia"/>
        </w:rPr>
        <w:t xml:space="preserve">cho phép </w:t>
      </w:r>
      <w:proofErr w:type="spellStart"/>
      <w:r>
        <w:rPr>
          <w:rFonts w:eastAsiaTheme="minorEastAsia"/>
        </w:rPr>
        <w:t>kiểm</w:t>
      </w:r>
      <w:proofErr w:type="spellEnd"/>
      <w:r>
        <w:rPr>
          <w:rFonts w:eastAsiaTheme="minorEastAsia"/>
        </w:rPr>
        <w:t xml:space="preserve"> </w:t>
      </w:r>
      <w:proofErr w:type="spellStart"/>
      <w:r>
        <w:rPr>
          <w:rFonts w:eastAsiaTheme="minorEastAsia"/>
        </w:rPr>
        <w:t>tra</w:t>
      </w:r>
      <w:proofErr w:type="spellEnd"/>
      <w:r>
        <w:rPr>
          <w:rFonts w:eastAsiaTheme="minorEastAsia"/>
        </w:rPr>
        <w:t xml:space="preserve"> </w:t>
      </w:r>
      <w:proofErr w:type="spellStart"/>
      <w:r>
        <w:rPr>
          <w:rFonts w:eastAsiaTheme="minorEastAsia"/>
        </w:rPr>
        <w:t>khả</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chống</w:t>
      </w:r>
      <w:proofErr w:type="spellEnd"/>
      <w:r>
        <w:rPr>
          <w:rFonts w:eastAsiaTheme="minorEastAsia"/>
        </w:rPr>
        <w:t xml:space="preserve"> </w:t>
      </w:r>
      <w:proofErr w:type="spellStart"/>
      <w:r>
        <w:rPr>
          <w:rFonts w:eastAsiaTheme="minorEastAsia"/>
        </w:rPr>
        <w:t>lật</w:t>
      </w:r>
      <w:proofErr w:type="spellEnd"/>
      <w:r>
        <w:rPr>
          <w:rFonts w:eastAsiaTheme="minorEastAsia"/>
        </w:rPr>
        <w:t xml:space="preserve">, </w:t>
      </w:r>
      <w:proofErr w:type="spellStart"/>
      <w:r>
        <w:rPr>
          <w:rFonts w:eastAsiaTheme="minorEastAsia"/>
        </w:rPr>
        <w:t>bám</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ôm</w:t>
      </w:r>
      <w:proofErr w:type="spellEnd"/>
      <w:r>
        <w:rPr>
          <w:rFonts w:eastAsiaTheme="minorEastAsia"/>
        </w:rPr>
        <w:t xml:space="preserve"> </w:t>
      </w:r>
      <w:proofErr w:type="spellStart"/>
      <w:r>
        <w:rPr>
          <w:rFonts w:eastAsiaTheme="minorEastAsia"/>
        </w:rPr>
        <w:t>cua</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gấp</w:t>
      </w:r>
      <w:proofErr w:type="spellEnd"/>
      <w:r>
        <w:rPr>
          <w:rFonts w:eastAsiaTheme="minorEastAsia"/>
        </w:rPr>
        <w:t xml:space="preserve"> </w:t>
      </w:r>
      <w:proofErr w:type="spellStart"/>
      <w:r>
        <w:rPr>
          <w:rFonts w:eastAsiaTheme="minorEastAsia"/>
        </w:rPr>
        <w:t>khúc</w:t>
      </w:r>
      <w:proofErr w:type="spellEnd"/>
      <w:r>
        <w:rPr>
          <w:rFonts w:eastAsiaTheme="minorEastAsia"/>
        </w:rPr>
        <w:t xml:space="preserve"> </w:t>
      </w:r>
      <w:proofErr w:type="spellStart"/>
      <w:r>
        <w:rPr>
          <w:rFonts w:eastAsiaTheme="minorEastAsia"/>
        </w:rPr>
        <w:t>góc</w:t>
      </w:r>
      <w:proofErr w:type="spellEnd"/>
      <w:r>
        <w:rPr>
          <w:rFonts w:eastAsiaTheme="minorEastAsia"/>
        </w:rPr>
        <w:t xml:space="preserve"> </w:t>
      </w:r>
      <m:oMath>
        <m:r>
          <w:rPr>
            <w:rFonts w:ascii="Cambria Math" w:eastAsiaTheme="minorEastAsia" w:hAnsi="Cambria Math"/>
          </w:rPr>
          <m:t>α=60°</m:t>
        </m:r>
      </m:oMath>
      <w:r>
        <w:rPr>
          <w:rFonts w:eastAsiaTheme="minorEastAsia"/>
        </w:rPr>
        <w:t xml:space="preserve"> , </w:t>
      </w:r>
      <w:proofErr w:type="spellStart"/>
      <w:r>
        <w:rPr>
          <w:rFonts w:eastAsiaTheme="minorEastAsia"/>
        </w:rPr>
        <w:t>mục</w:t>
      </w:r>
      <w:proofErr w:type="spellEnd"/>
      <w:r>
        <w:rPr>
          <w:rFonts w:eastAsiaTheme="minorEastAsia"/>
        </w:rPr>
        <w:t xml:space="preserve"> </w:t>
      </w:r>
      <w:proofErr w:type="spellStart"/>
      <w:r>
        <w:rPr>
          <w:rFonts w:eastAsiaTheme="minorEastAsia"/>
        </w:rPr>
        <w:t>đích</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w:t>
      </w:r>
      <w:proofErr w:type="spellStart"/>
      <w:r>
        <w:rPr>
          <w:rFonts w:eastAsiaTheme="minorEastAsia"/>
        </w:rPr>
        <w:t>là</w:t>
      </w:r>
      <w:proofErr w:type="spellEnd"/>
      <w:r>
        <w:rPr>
          <w:rFonts w:eastAsiaTheme="minorEastAsia"/>
        </w:rPr>
        <w:t xml:space="preserve"> </w:t>
      </w:r>
      <w:proofErr w:type="spellStart"/>
      <w:r>
        <w:rPr>
          <w:rFonts w:eastAsiaTheme="minorEastAsia"/>
        </w:rPr>
        <w:t>đánh</w:t>
      </w:r>
      <w:proofErr w:type="spellEnd"/>
      <w:r>
        <w:rPr>
          <w:rFonts w:eastAsiaTheme="minorEastAsia"/>
        </w:rPr>
        <w:t xml:space="preserve"> </w:t>
      </w:r>
      <w:proofErr w:type="spellStart"/>
      <w:r>
        <w:rPr>
          <w:rFonts w:eastAsiaTheme="minorEastAsia"/>
        </w:rPr>
        <w:t>giá</w:t>
      </w:r>
      <w:proofErr w:type="spellEnd"/>
      <w:r>
        <w:rPr>
          <w:rFonts w:eastAsiaTheme="minorEastAsia"/>
        </w:rPr>
        <w:t xml:space="preserve"> </w:t>
      </w:r>
      <w:proofErr w:type="spellStart"/>
      <w:r>
        <w:rPr>
          <w:rFonts w:eastAsiaTheme="minorEastAsia"/>
        </w:rPr>
        <w:t>khả</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bám</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đổi</w:t>
      </w:r>
      <w:proofErr w:type="spellEnd"/>
      <w:r>
        <w:rPr>
          <w:rFonts w:eastAsiaTheme="minorEastAsia"/>
        </w:rPr>
        <w:t xml:space="preserve"> </w:t>
      </w:r>
      <w:proofErr w:type="spellStart"/>
      <w:r>
        <w:rPr>
          <w:rFonts w:eastAsiaTheme="minorEastAsia"/>
        </w:rPr>
        <w:t>hướng</w:t>
      </w:r>
      <w:proofErr w:type="spellEnd"/>
      <w:r>
        <w:rPr>
          <w:rFonts w:eastAsiaTheme="minorEastAsia"/>
        </w:rPr>
        <w:t xml:space="preserve"> </w:t>
      </w:r>
      <w:proofErr w:type="spellStart"/>
      <w:r>
        <w:rPr>
          <w:rFonts w:eastAsiaTheme="minorEastAsia"/>
        </w:rPr>
        <w:t>đột</w:t>
      </w:r>
      <w:proofErr w:type="spellEnd"/>
      <w:r>
        <w:rPr>
          <w:rFonts w:eastAsiaTheme="minorEastAsia"/>
        </w:rPr>
        <w:t xml:space="preserve"> </w:t>
      </w:r>
      <w:proofErr w:type="spellStart"/>
      <w:r>
        <w:rPr>
          <w:rFonts w:eastAsiaTheme="minorEastAsia"/>
        </w:rPr>
        <w:t>ngột</w:t>
      </w:r>
      <w:proofErr w:type="spellEnd"/>
      <w:r>
        <w:rPr>
          <w:rFonts w:eastAsiaTheme="minorEastAsia"/>
        </w:rPr>
        <w:t xml:space="preserve">. </w:t>
      </w:r>
      <w:proofErr w:type="spellStart"/>
      <w:r>
        <w:rPr>
          <w:rFonts w:eastAsiaTheme="minorEastAsia"/>
        </w:rPr>
        <w:t>Phần</w:t>
      </w:r>
      <w:proofErr w:type="spellEnd"/>
      <w:r>
        <w:rPr>
          <w:rFonts w:eastAsiaTheme="minorEastAsia"/>
        </w:rPr>
        <w:t xml:space="preserve"> </w:t>
      </w:r>
      <w:proofErr w:type="spellStart"/>
      <w:r>
        <w:rPr>
          <w:rFonts w:eastAsiaTheme="minorEastAsia"/>
        </w:rPr>
        <w:t>còn</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là</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đoạn</w:t>
      </w:r>
      <w:proofErr w:type="spellEnd"/>
      <w:r>
        <w:rPr>
          <w:rFonts w:eastAsiaTheme="minorEastAsia"/>
        </w:rPr>
        <w:t xml:space="preserve"> </w:t>
      </w:r>
      <w:proofErr w:type="spellStart"/>
      <w:r>
        <w:rPr>
          <w:rFonts w:eastAsiaTheme="minorEastAsia"/>
        </w:rPr>
        <w:t>thẳng</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độ</w:t>
      </w:r>
      <w:proofErr w:type="spellEnd"/>
      <w:r>
        <w:rPr>
          <w:rFonts w:eastAsiaTheme="minorEastAsia"/>
        </w:rPr>
        <w:t xml:space="preserve"> </w:t>
      </w:r>
      <w:proofErr w:type="spellStart"/>
      <w:r>
        <w:rPr>
          <w:rFonts w:eastAsiaTheme="minorEastAsia"/>
        </w:rPr>
        <w:t>dài</w:t>
      </w:r>
      <w:proofErr w:type="spellEnd"/>
      <w:r>
        <w:rPr>
          <w:rFonts w:eastAsiaTheme="minorEastAsia"/>
        </w:rPr>
        <w:t xml:space="preserve"> </w:t>
      </w:r>
      <m:oMath>
        <m:r>
          <w:rPr>
            <w:rFonts w:ascii="Cambria Math" w:hAnsi="Cambria Math"/>
          </w:rPr>
          <m:t>100 cm</m:t>
        </m:r>
        <w:commentRangeStart w:id="87"/>
        <w:commentRangeEnd w:id="87"/>
        <m:r>
          <w:rPr>
            <w:rStyle w:val="ThamchiuChuthich"/>
            <w:rFonts w:ascii="Cambria Math" w:hAnsi="Cambria Math"/>
            <w:i/>
            <w:iCs/>
            <w:szCs w:val="26"/>
          </w:rPr>
          <w:commentReference w:id="87"/>
        </m:r>
      </m:oMath>
      <w:r>
        <w:rPr>
          <w:rFonts w:eastAsiaTheme="minorEastAsia"/>
          <w:iCs/>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kiểm</w:t>
      </w:r>
      <w:proofErr w:type="spellEnd"/>
      <w:r>
        <w:rPr>
          <w:rFonts w:eastAsiaTheme="minorEastAsia"/>
        </w:rPr>
        <w:t xml:space="preserve"> </w:t>
      </w:r>
      <w:proofErr w:type="spellStart"/>
      <w:r>
        <w:rPr>
          <w:rFonts w:eastAsiaTheme="minorEastAsia"/>
        </w:rPr>
        <w:t>tra</w:t>
      </w:r>
      <w:proofErr w:type="spellEnd"/>
      <w:r>
        <w:rPr>
          <w:rFonts w:eastAsiaTheme="minorEastAsia"/>
        </w:rPr>
        <w:t xml:space="preserve"> </w:t>
      </w:r>
      <w:proofErr w:type="spellStart"/>
      <w:r>
        <w:rPr>
          <w:rFonts w:eastAsiaTheme="minorEastAsia"/>
        </w:rPr>
        <w:t>độ</w:t>
      </w:r>
      <w:proofErr w:type="spellEnd"/>
      <w:r>
        <w:rPr>
          <w:rFonts w:eastAsiaTheme="minorEastAsia"/>
        </w:rPr>
        <w:t xml:space="preserve"> </w:t>
      </w:r>
      <w:proofErr w:type="spellStart"/>
      <w:r>
        <w:rPr>
          <w:rFonts w:eastAsiaTheme="minorEastAsia"/>
        </w:rPr>
        <w:t>bám</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điều</w:t>
      </w:r>
      <w:proofErr w:type="spellEnd"/>
      <w:r>
        <w:rPr>
          <w:rFonts w:eastAsiaTheme="minorEastAsia"/>
        </w:rPr>
        <w:t xml:space="preserve"> </w:t>
      </w:r>
      <w:proofErr w:type="spellStart"/>
      <w:r>
        <w:rPr>
          <w:rFonts w:eastAsiaTheme="minorEastAsia"/>
        </w:rPr>
        <w:t>kiện</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thằng</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thường</w:t>
      </w:r>
      <w:proofErr w:type="spellEnd"/>
      <w:r>
        <w:rPr>
          <w:rFonts w:eastAsiaTheme="minorEastAsia"/>
        </w:rPr>
        <w:t xml:space="preserve">. </w:t>
      </w:r>
      <w:proofErr w:type="spellStart"/>
      <w:r>
        <w:rPr>
          <w:rFonts w:eastAsiaTheme="minorEastAsia"/>
        </w:rPr>
        <w:t>Về</w:t>
      </w:r>
      <w:proofErr w:type="spellEnd"/>
      <w:r>
        <w:rPr>
          <w:rFonts w:eastAsiaTheme="minorEastAsia"/>
        </w:rPr>
        <w:t xml:space="preserve"> </w:t>
      </w:r>
      <w:proofErr w:type="spellStart"/>
      <w:r>
        <w:rPr>
          <w:rFonts w:eastAsiaTheme="minorEastAsia"/>
        </w:rPr>
        <w:t>cơ</w:t>
      </w:r>
      <w:proofErr w:type="spellEnd"/>
      <w:r>
        <w:rPr>
          <w:rFonts w:eastAsiaTheme="minorEastAsia"/>
        </w:rPr>
        <w:t xml:space="preserve"> </w:t>
      </w:r>
      <w:proofErr w:type="spellStart"/>
      <w:r>
        <w:rPr>
          <w:rFonts w:eastAsiaTheme="minorEastAsia"/>
        </w:rPr>
        <w:t>bản</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dạng</w:t>
      </w:r>
      <w:proofErr w:type="spellEnd"/>
      <w:r>
        <w:rPr>
          <w:rFonts w:eastAsiaTheme="minorEastAsia"/>
        </w:rPr>
        <w:t xml:space="preserve"> </w:t>
      </w:r>
      <w:proofErr w:type="spellStart"/>
      <w:r>
        <w:rPr>
          <w:rFonts w:eastAsiaTheme="minorEastAsia"/>
        </w:rPr>
        <w:t>như</w:t>
      </w:r>
      <w:proofErr w:type="spellEnd"/>
      <w:r>
        <w:rPr>
          <w:rFonts w:eastAsiaTheme="minorEastAsia"/>
        </w:rPr>
        <w:t xml:space="preserve"> </w:t>
      </w:r>
      <w:proofErr w:type="spellStart"/>
      <w:r>
        <w:rPr>
          <w:rFonts w:eastAsiaTheme="minorEastAsia"/>
        </w:rPr>
        <w:t>trên</w:t>
      </w:r>
      <w:proofErr w:type="spellEnd"/>
      <w:r>
        <w:rPr>
          <w:rFonts w:eastAsiaTheme="minorEastAsia"/>
        </w:rPr>
        <w:t xml:space="preserve"> </w:t>
      </w:r>
      <w:proofErr w:type="spellStart"/>
      <w:r>
        <w:rPr>
          <w:rFonts w:eastAsiaTheme="minorEastAsia"/>
        </w:rPr>
        <w:t>đã</w:t>
      </w:r>
      <w:proofErr w:type="spellEnd"/>
      <w:r>
        <w:rPr>
          <w:rFonts w:eastAsiaTheme="minorEastAsia"/>
        </w:rPr>
        <w:t xml:space="preserve"> </w:t>
      </w:r>
      <w:proofErr w:type="spellStart"/>
      <w:r>
        <w:rPr>
          <w:rFonts w:eastAsiaTheme="minorEastAsia"/>
        </w:rPr>
        <w:t>đủ</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kiểm</w:t>
      </w:r>
      <w:proofErr w:type="spellEnd"/>
      <w:r>
        <w:rPr>
          <w:rFonts w:eastAsiaTheme="minorEastAsia"/>
        </w:rPr>
        <w:t xml:space="preserve"> </w:t>
      </w:r>
      <w:proofErr w:type="spellStart"/>
      <w:r>
        <w:rPr>
          <w:rFonts w:eastAsiaTheme="minorEastAsia"/>
        </w:rPr>
        <w:t>nghiệm</w:t>
      </w:r>
      <w:proofErr w:type="spellEnd"/>
      <w:r>
        <w:rPr>
          <w:rFonts w:eastAsiaTheme="minorEastAsia"/>
        </w:rPr>
        <w:t xml:space="preserve"> </w:t>
      </w:r>
      <w:proofErr w:type="spellStart"/>
      <w:r>
        <w:rPr>
          <w:rFonts w:eastAsiaTheme="minorEastAsia"/>
        </w:rPr>
        <w:t>tính</w:t>
      </w:r>
      <w:proofErr w:type="spellEnd"/>
      <w:r>
        <w:rPr>
          <w:rFonts w:eastAsiaTheme="minorEastAsia"/>
        </w:rPr>
        <w:t xml:space="preserve"> </w:t>
      </w:r>
      <w:proofErr w:type="spellStart"/>
      <w:r>
        <w:rPr>
          <w:rFonts w:eastAsiaTheme="minorEastAsia"/>
        </w:rPr>
        <w:t>năng</w:t>
      </w:r>
      <w:proofErr w:type="spellEnd"/>
      <w:r>
        <w:rPr>
          <w:rFonts w:eastAsiaTheme="minorEastAsia"/>
        </w:rPr>
        <w:t xml:space="preserve"> </w:t>
      </w:r>
      <w:proofErr w:type="spellStart"/>
      <w:r>
        <w:rPr>
          <w:rFonts w:eastAsiaTheme="minorEastAsia"/>
        </w:rPr>
        <w:t>bám</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w:t>
      </w:r>
      <w:proofErr w:type="spellStart"/>
      <w:r>
        <w:rPr>
          <w:rFonts w:eastAsiaTheme="minorEastAsia"/>
        </w:rPr>
        <w:t>tuy</w:t>
      </w:r>
      <w:proofErr w:type="spellEnd"/>
      <w:r>
        <w:rPr>
          <w:rFonts w:eastAsiaTheme="minorEastAsia"/>
        </w:rPr>
        <w:t xml:space="preserve"> </w:t>
      </w:r>
      <w:proofErr w:type="spellStart"/>
      <w:r>
        <w:rPr>
          <w:rFonts w:eastAsiaTheme="minorEastAsia"/>
        </w:rPr>
        <w:t>nhiên</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thực</w:t>
      </w:r>
      <w:proofErr w:type="spellEnd"/>
      <w:r>
        <w:rPr>
          <w:rFonts w:eastAsiaTheme="minorEastAsia"/>
        </w:rPr>
        <w:t xml:space="preserve"> </w:t>
      </w:r>
      <w:proofErr w:type="spellStart"/>
      <w:r>
        <w:rPr>
          <w:rFonts w:eastAsiaTheme="minorEastAsia"/>
        </w:rPr>
        <w:t>tế</w:t>
      </w:r>
      <w:proofErr w:type="spellEnd"/>
      <w:r>
        <w:rPr>
          <w:rFonts w:eastAsiaTheme="minorEastAsia"/>
        </w:rPr>
        <w:t xml:space="preserve"> </w:t>
      </w:r>
      <w:proofErr w:type="spellStart"/>
      <w:r>
        <w:rPr>
          <w:rFonts w:eastAsiaTheme="minorEastAsia"/>
        </w:rPr>
        <w:t>như</w:t>
      </w:r>
      <w:proofErr w:type="spellEnd"/>
      <w:r>
        <w:rPr>
          <w:rFonts w:eastAsiaTheme="minorEastAsia"/>
        </w:rPr>
        <w:t xml:space="preserve"> </w:t>
      </w:r>
      <w:proofErr w:type="spellStart"/>
      <w:r>
        <w:rPr>
          <w:rFonts w:eastAsiaTheme="minorEastAsia"/>
        </w:rPr>
        <w:t>vận</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bệnh</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khuôn</w:t>
      </w:r>
      <w:proofErr w:type="spellEnd"/>
      <w:r>
        <w:rPr>
          <w:rFonts w:eastAsiaTheme="minorEastAsia"/>
        </w:rPr>
        <w:t xml:space="preserve"> </w:t>
      </w:r>
      <w:proofErr w:type="spellStart"/>
      <w:r>
        <w:rPr>
          <w:rFonts w:eastAsiaTheme="minorEastAsia"/>
        </w:rPr>
        <w:t>viên</w:t>
      </w:r>
      <w:proofErr w:type="spellEnd"/>
      <w:r>
        <w:rPr>
          <w:rFonts w:eastAsiaTheme="minorEastAsia"/>
        </w:rPr>
        <w:t xml:space="preserve"> </w:t>
      </w:r>
      <w:proofErr w:type="spellStart"/>
      <w:r>
        <w:rPr>
          <w:rFonts w:eastAsiaTheme="minorEastAsia"/>
        </w:rPr>
        <w:t>bệnh</w:t>
      </w:r>
      <w:proofErr w:type="spellEnd"/>
      <w:r>
        <w:rPr>
          <w:rFonts w:eastAsiaTheme="minorEastAsia"/>
        </w:rPr>
        <w:t xml:space="preserve"> </w:t>
      </w:r>
      <w:proofErr w:type="spellStart"/>
      <w:r>
        <w:rPr>
          <w:rFonts w:eastAsiaTheme="minorEastAsia"/>
        </w:rPr>
        <w:t>viện</w:t>
      </w:r>
      <w:proofErr w:type="spellEnd"/>
      <w:r>
        <w:rPr>
          <w:rFonts w:eastAsiaTheme="minorEastAsia"/>
        </w:rPr>
        <w:t xml:space="preserve"> </w:t>
      </w:r>
      <w:proofErr w:type="spellStart"/>
      <w:r>
        <w:rPr>
          <w:rFonts w:eastAsiaTheme="minorEastAsia"/>
        </w:rPr>
        <w:t>hoặc</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robot </w:t>
      </w:r>
      <w:proofErr w:type="spellStart"/>
      <w:r>
        <w:rPr>
          <w:rFonts w:eastAsiaTheme="minorEastAsia"/>
        </w:rPr>
        <w:t>phục</w:t>
      </w:r>
      <w:proofErr w:type="spellEnd"/>
      <w:r>
        <w:rPr>
          <w:rFonts w:eastAsiaTheme="minorEastAsia"/>
        </w:rPr>
        <w:t xml:space="preserve"> </w:t>
      </w:r>
      <w:proofErr w:type="spellStart"/>
      <w:r>
        <w:rPr>
          <w:rFonts w:eastAsiaTheme="minorEastAsia"/>
        </w:rPr>
        <w:t>vụ</w:t>
      </w:r>
      <w:proofErr w:type="spellEnd"/>
      <w:r>
        <w:rPr>
          <w:rFonts w:eastAsiaTheme="minorEastAsia"/>
        </w:rPr>
        <w:t xml:space="preserve"> </w:t>
      </w:r>
      <w:proofErr w:type="spellStart"/>
      <w:r>
        <w:rPr>
          <w:rFonts w:eastAsiaTheme="minorEastAsia"/>
        </w:rPr>
        <w:t>bàn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nhà</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phải</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trạm</w:t>
      </w:r>
      <w:proofErr w:type="spellEnd"/>
      <w:r>
        <w:rPr>
          <w:rFonts w:eastAsiaTheme="minorEastAsia"/>
        </w:rPr>
        <w:t xml:space="preserve"> </w:t>
      </w:r>
      <w:proofErr w:type="spellStart"/>
      <w:r>
        <w:rPr>
          <w:rFonts w:eastAsiaTheme="minorEastAsia"/>
        </w:rPr>
        <w:t>dừng</w:t>
      </w:r>
      <w:proofErr w:type="spellEnd"/>
      <w:r>
        <w:rPr>
          <w:rFonts w:eastAsiaTheme="minorEastAsia"/>
        </w:rPr>
        <w:t xml:space="preserve"> </w:t>
      </w:r>
      <w:proofErr w:type="spellStart"/>
      <w:r>
        <w:rPr>
          <w:rFonts w:eastAsiaTheme="minorEastAsia"/>
        </w:rPr>
        <w:t>cho</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Các </w:t>
      </w:r>
      <w:proofErr w:type="spellStart"/>
      <w:r>
        <w:rPr>
          <w:rFonts w:eastAsiaTheme="minorEastAsia"/>
        </w:rPr>
        <w:t>trạm</w:t>
      </w:r>
      <w:proofErr w:type="spellEnd"/>
      <w:r>
        <w:rPr>
          <w:rFonts w:eastAsiaTheme="minorEastAsia"/>
        </w:rPr>
        <w:t xml:space="preserve"> </w:t>
      </w:r>
      <w:proofErr w:type="spellStart"/>
      <w:r>
        <w:rPr>
          <w:rFonts w:eastAsiaTheme="minorEastAsia"/>
        </w:rPr>
        <w:t>dừng</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w:t>
      </w:r>
      <w:proofErr w:type="spellStart"/>
      <w:r>
        <w:rPr>
          <w:rFonts w:eastAsiaTheme="minorEastAsia"/>
        </w:rPr>
        <w:t>là</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điểm</w:t>
      </w:r>
      <w:proofErr w:type="spellEnd"/>
      <w:r>
        <w:rPr>
          <w:rFonts w:eastAsiaTheme="minorEastAsia"/>
        </w:rPr>
        <w:t xml:space="preserve"> </w:t>
      </w:r>
      <w:proofErr w:type="spellStart"/>
      <w:r>
        <w:rPr>
          <w:rFonts w:eastAsiaTheme="minorEastAsia"/>
        </w:rPr>
        <w:t>mà</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dừng</w:t>
      </w:r>
      <w:proofErr w:type="spellEnd"/>
      <w:r>
        <w:rPr>
          <w:rFonts w:eastAsiaTheme="minorEastAsia"/>
        </w:rPr>
        <w:t xml:space="preserve"> </w:t>
      </w:r>
      <w:proofErr w:type="spellStart"/>
      <w:r>
        <w:rPr>
          <w:rFonts w:eastAsiaTheme="minorEastAsia"/>
        </w:rPr>
        <w:t>lại</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giao</w:t>
      </w:r>
      <w:proofErr w:type="spellEnd"/>
      <w:r>
        <w:rPr>
          <w:rFonts w:eastAsiaTheme="minorEastAsia"/>
        </w:rPr>
        <w:t xml:space="preserve"> </w:t>
      </w:r>
      <w:proofErr w:type="spellStart"/>
      <w:r>
        <w:rPr>
          <w:rFonts w:eastAsiaTheme="minorEastAsia"/>
        </w:rPr>
        <w:t>bệnh</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w:t>
      </w:r>
      <w:proofErr w:type="spellStart"/>
      <w:r>
        <w:rPr>
          <w:rFonts w:eastAsiaTheme="minorEastAsia"/>
        </w:rPr>
        <w:t>về</w:t>
      </w:r>
      <w:proofErr w:type="spellEnd"/>
      <w:r>
        <w:rPr>
          <w:rFonts w:eastAsiaTheme="minorEastAsia"/>
        </w:rPr>
        <w:t xml:space="preserve"> y </w:t>
      </w:r>
      <w:proofErr w:type="spellStart"/>
      <w:r>
        <w:rPr>
          <w:rFonts w:eastAsiaTheme="minorEastAsia"/>
        </w:rPr>
        <w:t>tế</w:t>
      </w:r>
      <w:proofErr w:type="spellEnd"/>
      <w:r>
        <w:rPr>
          <w:rFonts w:eastAsiaTheme="minorEastAsia"/>
        </w:rPr>
        <w:t xml:space="preserve"> </w:t>
      </w:r>
      <w:proofErr w:type="spellStart"/>
      <w:r>
        <w:rPr>
          <w:rFonts w:eastAsiaTheme="minorEastAsia"/>
        </w:rPr>
        <w:t>hoặc</w:t>
      </w:r>
      <w:proofErr w:type="spellEnd"/>
      <w:r>
        <w:rPr>
          <w:rFonts w:eastAsiaTheme="minorEastAsia"/>
        </w:rPr>
        <w:t xml:space="preserve"> </w:t>
      </w:r>
      <w:proofErr w:type="spellStart"/>
      <w:r>
        <w:rPr>
          <w:rFonts w:eastAsiaTheme="minorEastAsia"/>
        </w:rPr>
        <w:t>là</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bàn</w:t>
      </w:r>
      <w:proofErr w:type="spellEnd"/>
      <w:r>
        <w:rPr>
          <w:rFonts w:eastAsiaTheme="minorEastAsia"/>
        </w:rPr>
        <w:t xml:space="preserve"> </w:t>
      </w:r>
      <w:proofErr w:type="spellStart"/>
      <w:r>
        <w:rPr>
          <w:rFonts w:eastAsiaTheme="minorEastAsia"/>
        </w:rPr>
        <w:t>ăn</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w:t>
      </w:r>
      <w:proofErr w:type="spellStart"/>
      <w:r>
        <w:rPr>
          <w:rFonts w:eastAsiaTheme="minorEastAsia"/>
        </w:rPr>
        <w:t>nhà</w:t>
      </w:r>
      <w:proofErr w:type="spellEnd"/>
      <w:r>
        <w:rPr>
          <w:rFonts w:eastAsiaTheme="minorEastAsia"/>
        </w:rPr>
        <w:t xml:space="preserve"> </w:t>
      </w:r>
      <w:proofErr w:type="spellStart"/>
      <w:r>
        <w:rPr>
          <w:rFonts w:eastAsiaTheme="minorEastAsia"/>
        </w:rPr>
        <w:t>hàng</w:t>
      </w:r>
      <w:proofErr w:type="spellEnd"/>
      <w:r>
        <w:rPr>
          <w:rFonts w:eastAsiaTheme="minorEastAsia"/>
        </w:rPr>
        <w:t xml:space="preserve"> </w:t>
      </w:r>
      <w:proofErr w:type="spellStart"/>
      <w:r>
        <w:rPr>
          <w:rFonts w:eastAsiaTheme="minorEastAsia"/>
        </w:rPr>
        <w:t>nói</w:t>
      </w:r>
      <w:proofErr w:type="spellEnd"/>
      <w:r>
        <w:rPr>
          <w:rFonts w:eastAsiaTheme="minorEastAsia"/>
        </w:rPr>
        <w:t xml:space="preserve"> </w:t>
      </w:r>
      <w:proofErr w:type="spellStart"/>
      <w:r>
        <w:rPr>
          <w:rFonts w:eastAsiaTheme="minorEastAsia"/>
        </w:rPr>
        <w:t>trên</w:t>
      </w:r>
      <w:proofErr w:type="spellEnd"/>
      <w:r>
        <w:rPr>
          <w:rFonts w:eastAsiaTheme="minorEastAsia"/>
        </w:rPr>
        <w:t xml:space="preserve">. Do </w:t>
      </w:r>
      <w:proofErr w:type="spellStart"/>
      <w:r>
        <w:rPr>
          <w:rFonts w:eastAsiaTheme="minorEastAsia"/>
        </w:rPr>
        <w:t>đó</w:t>
      </w:r>
      <w:proofErr w:type="spellEnd"/>
      <w:r>
        <w:rPr>
          <w:rFonts w:eastAsiaTheme="minorEastAsia"/>
        </w:rPr>
        <w:t xml:space="preserve">, </w:t>
      </w:r>
      <w:proofErr w:type="spellStart"/>
      <w:r>
        <w:rPr>
          <w:rFonts w:eastAsiaTheme="minorEastAsia"/>
        </w:rPr>
        <w:t>chúng</w:t>
      </w:r>
      <w:proofErr w:type="spellEnd"/>
      <w:r>
        <w:rPr>
          <w:rFonts w:eastAsiaTheme="minorEastAsia"/>
        </w:rPr>
        <w:t xml:space="preserve"> </w:t>
      </w:r>
      <w:proofErr w:type="spellStart"/>
      <w:r>
        <w:rPr>
          <w:rFonts w:eastAsiaTheme="minorEastAsia"/>
        </w:rPr>
        <w:t>em</w:t>
      </w:r>
      <w:proofErr w:type="spellEnd"/>
      <w:r>
        <w:rPr>
          <w:rFonts w:eastAsiaTheme="minorEastAsia"/>
        </w:rPr>
        <w:t xml:space="preserve"> </w:t>
      </w:r>
      <w:proofErr w:type="spellStart"/>
      <w:r>
        <w:rPr>
          <w:rFonts w:eastAsiaTheme="minorEastAsia"/>
        </w:rPr>
        <w:t>quyết</w:t>
      </w:r>
      <w:proofErr w:type="spellEnd"/>
      <w:r>
        <w:rPr>
          <w:rFonts w:eastAsiaTheme="minorEastAsia"/>
        </w:rPr>
        <w:t xml:space="preserve"> </w:t>
      </w:r>
      <w:proofErr w:type="spellStart"/>
      <w:r>
        <w:rPr>
          <w:rFonts w:eastAsiaTheme="minorEastAsia"/>
        </w:rPr>
        <w:t>định</w:t>
      </w:r>
      <w:proofErr w:type="spellEnd"/>
      <w:r>
        <w:rPr>
          <w:rFonts w:eastAsiaTheme="minorEastAsia"/>
        </w:rPr>
        <w:t xml:space="preserve"> </w:t>
      </w:r>
      <w:proofErr w:type="spellStart"/>
      <w:r>
        <w:rPr>
          <w:rFonts w:eastAsiaTheme="minorEastAsia"/>
        </w:rPr>
        <w:t>thêm</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vạch</w:t>
      </w:r>
      <w:proofErr w:type="spellEnd"/>
      <w:r>
        <w:rPr>
          <w:rFonts w:eastAsiaTheme="minorEastAsia"/>
        </w:rPr>
        <w:t xml:space="preserve"> </w:t>
      </w:r>
      <w:proofErr w:type="spellStart"/>
      <w:r>
        <w:rPr>
          <w:rFonts w:eastAsiaTheme="minorEastAsia"/>
        </w:rPr>
        <w:t>nằm</w:t>
      </w:r>
      <w:proofErr w:type="spellEnd"/>
      <w:r>
        <w:rPr>
          <w:rFonts w:eastAsiaTheme="minorEastAsia"/>
        </w:rPr>
        <w:t xml:space="preserve"> </w:t>
      </w:r>
      <w:proofErr w:type="spellStart"/>
      <w:r>
        <w:rPr>
          <w:rFonts w:eastAsiaTheme="minorEastAsia"/>
        </w:rPr>
        <w:t>ngang</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r>
        <w:rPr>
          <w:rFonts w:eastAsiaTheme="minorEastAsia"/>
        </w:rPr>
        <w:t>dẫn</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ra </w:t>
      </w:r>
      <w:proofErr w:type="spellStart"/>
      <w:r>
        <w:rPr>
          <w:rFonts w:eastAsiaTheme="minorEastAsia"/>
        </w:rPr>
        <w:t>các</w:t>
      </w:r>
      <w:proofErr w:type="spellEnd"/>
      <w:r>
        <w:rPr>
          <w:rFonts w:eastAsiaTheme="minorEastAsia"/>
        </w:rPr>
        <w:t xml:space="preserve"> </w:t>
      </w:r>
      <w:proofErr w:type="spellStart"/>
      <w:r>
        <w:rPr>
          <w:rFonts w:eastAsiaTheme="minorEastAsia"/>
        </w:rPr>
        <w:t>trạm</w:t>
      </w:r>
      <w:proofErr w:type="spellEnd"/>
      <w:r>
        <w:rPr>
          <w:rFonts w:eastAsiaTheme="minorEastAsia"/>
        </w:rPr>
        <w:t xml:space="preserve"> </w:t>
      </w:r>
      <w:proofErr w:type="spellStart"/>
      <w:r>
        <w:rPr>
          <w:rFonts w:eastAsiaTheme="minorEastAsia"/>
        </w:rPr>
        <w:t>dừng</w:t>
      </w:r>
      <w:proofErr w:type="spellEnd"/>
      <w:r>
        <w:rPr>
          <w:rFonts w:eastAsiaTheme="minorEastAsia"/>
        </w:rPr>
        <w:t xml:space="preserve"> </w:t>
      </w:r>
      <w:proofErr w:type="spellStart"/>
      <w:r>
        <w:rPr>
          <w:rFonts w:eastAsiaTheme="minorEastAsia"/>
        </w:rPr>
        <w:t>này</w:t>
      </w:r>
      <w:proofErr w:type="spellEnd"/>
      <w:r>
        <w:rPr>
          <w:rFonts w:eastAsiaTheme="minorEastAsia"/>
        </w:rPr>
        <w:t xml:space="preserve">, </w:t>
      </w:r>
      <w:proofErr w:type="spellStart"/>
      <w:r>
        <w:rPr>
          <w:rFonts w:eastAsiaTheme="minorEastAsia"/>
        </w:rPr>
        <w:t>kích</w:t>
      </w:r>
      <w:proofErr w:type="spellEnd"/>
      <w:r>
        <w:rPr>
          <w:rFonts w:eastAsiaTheme="minorEastAsia"/>
        </w:rPr>
        <w:t xml:space="preserve"> </w:t>
      </w:r>
      <w:proofErr w:type="spellStart"/>
      <w:r>
        <w:rPr>
          <w:rFonts w:eastAsiaTheme="minorEastAsia"/>
        </w:rPr>
        <w:t>thước</w:t>
      </w:r>
      <w:proofErr w:type="spellEnd"/>
      <w:r>
        <w:rPr>
          <w:rFonts w:eastAsiaTheme="minorEastAsia"/>
        </w:rPr>
        <w:t xml:space="preserve"> </w:t>
      </w:r>
      <w:proofErr w:type="spellStart"/>
      <w:r>
        <w:rPr>
          <w:rFonts w:eastAsiaTheme="minorEastAsia"/>
        </w:rPr>
        <w:t>vạch</w:t>
      </w:r>
      <w:proofErr w:type="spellEnd"/>
      <w:r>
        <w:rPr>
          <w:rFonts w:eastAsiaTheme="minorEastAsia"/>
        </w:rPr>
        <w:t xml:space="preserve"> </w:t>
      </w:r>
      <w:proofErr w:type="spellStart"/>
      <w:r>
        <w:rPr>
          <w:rFonts w:eastAsiaTheme="minorEastAsia"/>
        </w:rPr>
        <w:t>là</w:t>
      </w:r>
      <w:proofErr w:type="spellEnd"/>
      <w:r>
        <w:rPr>
          <w:rFonts w:eastAsiaTheme="minorEastAsia"/>
        </w:rPr>
        <w:t xml:space="preserve"> </w:t>
      </w:r>
      <m:oMath>
        <m:r>
          <w:rPr>
            <w:rFonts w:ascii="Cambria Math" w:eastAsiaTheme="minorEastAsia" w:hAnsi="Cambria Math"/>
          </w:rPr>
          <m:t>6×15 cm</m:t>
        </m:r>
      </m:oMath>
      <w:r>
        <w:rPr>
          <w:rFonts w:eastAsiaTheme="minorEastAsia"/>
        </w:rPr>
        <w:t xml:space="preserve">, bố </w:t>
      </w:r>
      <w:proofErr w:type="spellStart"/>
      <w:r>
        <w:rPr>
          <w:rFonts w:eastAsiaTheme="minorEastAsia"/>
        </w:rPr>
        <w:t>trí</w:t>
      </w:r>
      <w:proofErr w:type="spellEnd"/>
      <w:r>
        <w:rPr>
          <w:rFonts w:eastAsiaTheme="minorEastAsia"/>
        </w:rPr>
        <w:t xml:space="preserve"> </w:t>
      </w:r>
      <w:proofErr w:type="spellStart"/>
      <w:r>
        <w:rPr>
          <w:rFonts w:eastAsiaTheme="minorEastAsia"/>
        </w:rPr>
        <w:t>cân</w:t>
      </w:r>
      <w:proofErr w:type="spellEnd"/>
      <w:r>
        <w:rPr>
          <w:rFonts w:eastAsiaTheme="minorEastAsia"/>
        </w:rPr>
        <w:t xml:space="preserve"> </w:t>
      </w:r>
      <w:proofErr w:type="spellStart"/>
      <w:r>
        <w:rPr>
          <w:rFonts w:eastAsiaTheme="minorEastAsia"/>
        </w:rPr>
        <w:t>đối</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w:t>
      </w:r>
      <w:proofErr w:type="spellStart"/>
      <w:proofErr w:type="gramStart"/>
      <w:r>
        <w:rPr>
          <w:rFonts w:eastAsiaTheme="minorEastAsia"/>
        </w:rPr>
        <w:t>dẫn</w:t>
      </w:r>
      <w:proofErr w:type="spellEnd"/>
      <w:r>
        <w:rPr>
          <w:rFonts w:eastAsiaTheme="minorEastAsia"/>
        </w:rPr>
        <w:t>(</w:t>
      </w:r>
      <w:proofErr w:type="spellStart"/>
      <w:proofErr w:type="gramEnd"/>
      <w:r>
        <w:rPr>
          <w:rFonts w:eastAsiaTheme="minorEastAsia"/>
        </w:rPr>
        <w:t>Hình</w:t>
      </w:r>
      <w:proofErr w:type="spellEnd"/>
      <w:r>
        <w:rPr>
          <w:rFonts w:eastAsiaTheme="minorEastAsia"/>
        </w:rPr>
        <w:t xml:space="preserve"> 3.1).</w:t>
      </w:r>
    </w:p>
    <w:p w14:paraId="5231DE6A" w14:textId="6FF955A2" w:rsidR="00F37920" w:rsidRDefault="00F37920" w:rsidP="00F37920">
      <w:pPr>
        <w:pStyle w:val="u2"/>
      </w:pPr>
      <w:bookmarkStart w:id="88" w:name="_Toc77285384"/>
      <w:bookmarkStart w:id="89" w:name="_Toc78552236"/>
      <w:proofErr w:type="spellStart"/>
      <w:r>
        <w:lastRenderedPageBreak/>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khí</w:t>
      </w:r>
      <w:bookmarkEnd w:id="88"/>
      <w:bookmarkEnd w:id="89"/>
      <w:proofErr w:type="spellEnd"/>
    </w:p>
    <w:p w14:paraId="4B572834" w14:textId="1CE7A312" w:rsidR="00570A9C" w:rsidRPr="00570A9C" w:rsidRDefault="00570A9C" w:rsidP="00570A9C">
      <w:proofErr w:type="spellStart"/>
      <w:r w:rsidRPr="2F1D4790">
        <w:rPr>
          <w:rFonts w:eastAsia="Times New Roman"/>
          <w:sz w:val="28"/>
          <w:szCs w:val="28"/>
        </w:rPr>
        <w:t>Yêu</w:t>
      </w:r>
      <w:proofErr w:type="spellEnd"/>
      <w:r w:rsidRPr="2F1D4790">
        <w:rPr>
          <w:rFonts w:eastAsia="Times New Roman"/>
          <w:sz w:val="28"/>
          <w:szCs w:val="28"/>
        </w:rPr>
        <w:t xml:space="preserve"> </w:t>
      </w:r>
      <w:proofErr w:type="spellStart"/>
      <w:r w:rsidRPr="2F1D4790">
        <w:rPr>
          <w:rFonts w:eastAsia="Times New Roman"/>
          <w:sz w:val="28"/>
          <w:szCs w:val="28"/>
        </w:rPr>
        <w:t>cầu</w:t>
      </w:r>
      <w:proofErr w:type="spellEnd"/>
      <w:r w:rsidRPr="2F1D4790">
        <w:rPr>
          <w:rFonts w:eastAsia="Times New Roman"/>
          <w:sz w:val="28"/>
          <w:szCs w:val="28"/>
        </w:rPr>
        <w:t xml:space="preserve"> </w:t>
      </w:r>
      <w:proofErr w:type="spellStart"/>
      <w:r w:rsidRPr="2F1D4790">
        <w:rPr>
          <w:rFonts w:eastAsia="Times New Roman"/>
          <w:sz w:val="28"/>
          <w:szCs w:val="28"/>
        </w:rPr>
        <w:t>đặt</w:t>
      </w:r>
      <w:proofErr w:type="spellEnd"/>
      <w:r w:rsidRPr="2F1D4790">
        <w:rPr>
          <w:rFonts w:eastAsia="Times New Roman"/>
          <w:sz w:val="28"/>
          <w:szCs w:val="28"/>
        </w:rPr>
        <w:t xml:space="preserve"> ra </w:t>
      </w:r>
      <w:proofErr w:type="spellStart"/>
      <w:r w:rsidRPr="2F1D4790">
        <w:rPr>
          <w:rFonts w:eastAsia="Times New Roman"/>
          <w:sz w:val="28"/>
          <w:szCs w:val="28"/>
        </w:rPr>
        <w:t>là</w:t>
      </w:r>
      <w:proofErr w:type="spellEnd"/>
      <w:r w:rsidRPr="2F1D4790">
        <w:rPr>
          <w:rFonts w:eastAsia="Times New Roman"/>
          <w:sz w:val="28"/>
          <w:szCs w:val="28"/>
        </w:rPr>
        <w:t xml:space="preserve"> </w:t>
      </w:r>
      <w:proofErr w:type="spellStart"/>
      <w:r w:rsidRPr="2F1D4790">
        <w:rPr>
          <w:rFonts w:eastAsia="Times New Roman"/>
          <w:sz w:val="28"/>
          <w:szCs w:val="28"/>
        </w:rPr>
        <w:t>xe</w:t>
      </w:r>
      <w:proofErr w:type="spellEnd"/>
      <w:r w:rsidRPr="2F1D4790">
        <w:rPr>
          <w:rFonts w:eastAsia="Times New Roman"/>
          <w:sz w:val="28"/>
          <w:szCs w:val="28"/>
        </w:rPr>
        <w:t xml:space="preserve"> </w:t>
      </w:r>
      <w:proofErr w:type="spellStart"/>
      <w:r w:rsidRPr="2F1D4790">
        <w:rPr>
          <w:rFonts w:eastAsia="Times New Roman"/>
          <w:sz w:val="28"/>
          <w:szCs w:val="28"/>
        </w:rPr>
        <w:t>có</w:t>
      </w:r>
      <w:proofErr w:type="spellEnd"/>
      <w:r w:rsidRPr="2F1D4790">
        <w:rPr>
          <w:rFonts w:eastAsia="Times New Roman"/>
          <w:sz w:val="28"/>
          <w:szCs w:val="28"/>
        </w:rPr>
        <w:t xml:space="preserve"> </w:t>
      </w:r>
      <w:proofErr w:type="spellStart"/>
      <w:r w:rsidRPr="2F1D4790">
        <w:rPr>
          <w:rFonts w:eastAsia="Times New Roman"/>
          <w:sz w:val="28"/>
          <w:szCs w:val="28"/>
        </w:rPr>
        <w:t>thiết</w:t>
      </w:r>
      <w:proofErr w:type="spellEnd"/>
      <w:r w:rsidRPr="2F1D4790">
        <w:rPr>
          <w:rFonts w:eastAsia="Times New Roman"/>
          <w:sz w:val="28"/>
          <w:szCs w:val="28"/>
        </w:rPr>
        <w:t xml:space="preserve"> </w:t>
      </w:r>
      <w:proofErr w:type="spellStart"/>
      <w:r w:rsidRPr="2F1D4790">
        <w:rPr>
          <w:rFonts w:eastAsia="Times New Roman"/>
          <w:sz w:val="28"/>
          <w:szCs w:val="28"/>
        </w:rPr>
        <w:t>kế</w:t>
      </w:r>
      <w:proofErr w:type="spellEnd"/>
      <w:r w:rsidRPr="2F1D4790">
        <w:rPr>
          <w:rFonts w:eastAsia="Times New Roman"/>
          <w:sz w:val="28"/>
          <w:szCs w:val="28"/>
        </w:rPr>
        <w:t xml:space="preserve"> </w:t>
      </w:r>
      <w:proofErr w:type="spellStart"/>
      <w:r w:rsidRPr="2F1D4790">
        <w:rPr>
          <w:rFonts w:eastAsia="Times New Roman"/>
          <w:sz w:val="28"/>
          <w:szCs w:val="28"/>
        </w:rPr>
        <w:t>nhỏ</w:t>
      </w:r>
      <w:proofErr w:type="spellEnd"/>
      <w:r w:rsidRPr="2F1D4790">
        <w:rPr>
          <w:rFonts w:eastAsia="Times New Roman"/>
          <w:sz w:val="28"/>
          <w:szCs w:val="28"/>
        </w:rPr>
        <w:t xml:space="preserve"> </w:t>
      </w:r>
      <w:proofErr w:type="spellStart"/>
      <w:r w:rsidRPr="2F1D4790">
        <w:rPr>
          <w:rFonts w:eastAsia="Times New Roman"/>
          <w:sz w:val="28"/>
          <w:szCs w:val="28"/>
        </w:rPr>
        <w:t>gọn</w:t>
      </w:r>
      <w:proofErr w:type="spellEnd"/>
      <w:r w:rsidRPr="2F1D4790">
        <w:rPr>
          <w:rFonts w:eastAsia="Times New Roman"/>
          <w:sz w:val="28"/>
          <w:szCs w:val="28"/>
        </w:rPr>
        <w:t xml:space="preserve">, </w:t>
      </w:r>
      <w:proofErr w:type="spellStart"/>
      <w:r w:rsidRPr="2F1D4790">
        <w:rPr>
          <w:rFonts w:eastAsia="Times New Roman"/>
          <w:sz w:val="28"/>
          <w:szCs w:val="28"/>
        </w:rPr>
        <w:t>vừa</w:t>
      </w:r>
      <w:proofErr w:type="spellEnd"/>
      <w:r w:rsidRPr="2F1D4790">
        <w:rPr>
          <w:rFonts w:eastAsia="Times New Roman"/>
          <w:sz w:val="28"/>
          <w:szCs w:val="28"/>
        </w:rPr>
        <w:t xml:space="preserve"> </w:t>
      </w:r>
      <w:proofErr w:type="spellStart"/>
      <w:r w:rsidRPr="2F1D4790">
        <w:rPr>
          <w:rFonts w:eastAsia="Times New Roman"/>
          <w:sz w:val="28"/>
          <w:szCs w:val="28"/>
        </w:rPr>
        <w:t>đủ</w:t>
      </w:r>
      <w:proofErr w:type="spellEnd"/>
      <w:r w:rsidRPr="2F1D4790">
        <w:rPr>
          <w:rFonts w:eastAsia="Times New Roman"/>
          <w:sz w:val="28"/>
          <w:szCs w:val="28"/>
        </w:rPr>
        <w:t xml:space="preserve"> </w:t>
      </w:r>
      <w:proofErr w:type="spellStart"/>
      <w:r w:rsidRPr="2F1D4790">
        <w:rPr>
          <w:rFonts w:eastAsia="Times New Roman"/>
          <w:sz w:val="28"/>
          <w:szCs w:val="28"/>
        </w:rPr>
        <w:t>để</w:t>
      </w:r>
      <w:proofErr w:type="spellEnd"/>
      <w:r w:rsidRPr="2F1D4790">
        <w:rPr>
          <w:rFonts w:eastAsia="Times New Roman"/>
          <w:sz w:val="28"/>
          <w:szCs w:val="28"/>
        </w:rPr>
        <w:t xml:space="preserve"> </w:t>
      </w:r>
      <w:proofErr w:type="spellStart"/>
      <w:r w:rsidRPr="2F1D4790">
        <w:rPr>
          <w:rFonts w:eastAsia="Times New Roman"/>
          <w:sz w:val="28"/>
          <w:szCs w:val="28"/>
        </w:rPr>
        <w:t>sắp</w:t>
      </w:r>
      <w:proofErr w:type="spellEnd"/>
      <w:r w:rsidRPr="2F1D4790">
        <w:rPr>
          <w:rFonts w:eastAsia="Times New Roman"/>
          <w:sz w:val="28"/>
          <w:szCs w:val="28"/>
        </w:rPr>
        <w:t xml:space="preserve"> </w:t>
      </w:r>
      <w:proofErr w:type="spellStart"/>
      <w:r w:rsidRPr="2F1D4790">
        <w:rPr>
          <w:rFonts w:eastAsia="Times New Roman"/>
          <w:sz w:val="28"/>
          <w:szCs w:val="28"/>
        </w:rPr>
        <w:t>xếp</w:t>
      </w:r>
      <w:proofErr w:type="spellEnd"/>
      <w:r w:rsidRPr="2F1D4790">
        <w:rPr>
          <w:rFonts w:eastAsia="Times New Roman"/>
          <w:sz w:val="28"/>
          <w:szCs w:val="28"/>
        </w:rPr>
        <w:t xml:space="preserve"> </w:t>
      </w:r>
      <w:proofErr w:type="spellStart"/>
      <w:r w:rsidRPr="2F1D4790">
        <w:rPr>
          <w:rFonts w:eastAsia="Times New Roman"/>
          <w:sz w:val="28"/>
          <w:szCs w:val="28"/>
        </w:rPr>
        <w:t>các</w:t>
      </w:r>
      <w:proofErr w:type="spellEnd"/>
      <w:r w:rsidRPr="2F1D4790">
        <w:rPr>
          <w:rFonts w:eastAsia="Times New Roman"/>
          <w:sz w:val="28"/>
          <w:szCs w:val="28"/>
        </w:rPr>
        <w:t xml:space="preserve"> </w:t>
      </w:r>
      <w:proofErr w:type="spellStart"/>
      <w:r w:rsidRPr="2F1D4790">
        <w:rPr>
          <w:rFonts w:eastAsia="Times New Roman"/>
          <w:sz w:val="28"/>
          <w:szCs w:val="28"/>
        </w:rPr>
        <w:t>linh</w:t>
      </w:r>
      <w:proofErr w:type="spellEnd"/>
      <w:r w:rsidRPr="2F1D4790">
        <w:rPr>
          <w:rFonts w:eastAsia="Times New Roman"/>
          <w:sz w:val="28"/>
          <w:szCs w:val="28"/>
        </w:rPr>
        <w:t xml:space="preserve"> </w:t>
      </w:r>
      <w:proofErr w:type="spellStart"/>
      <w:r w:rsidRPr="2F1D4790">
        <w:rPr>
          <w:rFonts w:eastAsia="Times New Roman"/>
          <w:sz w:val="28"/>
          <w:szCs w:val="28"/>
        </w:rPr>
        <w:t>kiện</w:t>
      </w:r>
      <w:proofErr w:type="spellEnd"/>
      <w:r w:rsidRPr="2F1D4790">
        <w:rPr>
          <w:rFonts w:eastAsia="Times New Roman"/>
          <w:sz w:val="28"/>
          <w:szCs w:val="28"/>
        </w:rPr>
        <w:t xml:space="preserve"> </w:t>
      </w:r>
      <w:proofErr w:type="spellStart"/>
      <w:r w:rsidRPr="2F1D4790">
        <w:rPr>
          <w:rFonts w:eastAsia="Times New Roman"/>
          <w:sz w:val="28"/>
          <w:szCs w:val="28"/>
        </w:rPr>
        <w:t>lên</w:t>
      </w:r>
      <w:proofErr w:type="spellEnd"/>
      <w:r w:rsidRPr="2F1D4790">
        <w:rPr>
          <w:rFonts w:eastAsia="Times New Roman"/>
          <w:sz w:val="28"/>
          <w:szCs w:val="28"/>
        </w:rPr>
        <w:t xml:space="preserve"> </w:t>
      </w:r>
      <w:proofErr w:type="spellStart"/>
      <w:r w:rsidRPr="2F1D4790">
        <w:rPr>
          <w:rFonts w:eastAsia="Times New Roman"/>
          <w:sz w:val="28"/>
          <w:szCs w:val="28"/>
        </w:rPr>
        <w:t>khung</w:t>
      </w:r>
      <w:proofErr w:type="spellEnd"/>
      <w:r w:rsidRPr="2F1D4790">
        <w:rPr>
          <w:rFonts w:eastAsia="Times New Roman"/>
          <w:sz w:val="28"/>
          <w:szCs w:val="28"/>
        </w:rPr>
        <w:t xml:space="preserve"> </w:t>
      </w:r>
      <w:proofErr w:type="spellStart"/>
      <w:r w:rsidRPr="2F1D4790">
        <w:rPr>
          <w:rFonts w:eastAsia="Times New Roman"/>
          <w:sz w:val="28"/>
          <w:szCs w:val="28"/>
        </w:rPr>
        <w:t>xe</w:t>
      </w:r>
      <w:proofErr w:type="spellEnd"/>
      <w:r w:rsidRPr="2F1D4790">
        <w:rPr>
          <w:rFonts w:eastAsia="Times New Roman"/>
          <w:sz w:val="28"/>
          <w:szCs w:val="28"/>
        </w:rPr>
        <w:t xml:space="preserve">, </w:t>
      </w:r>
      <w:proofErr w:type="spellStart"/>
      <w:r w:rsidRPr="2F1D4790">
        <w:rPr>
          <w:rFonts w:eastAsia="Times New Roman"/>
          <w:sz w:val="28"/>
          <w:szCs w:val="28"/>
        </w:rPr>
        <w:t>khung</w:t>
      </w:r>
      <w:proofErr w:type="spellEnd"/>
      <w:r w:rsidRPr="2F1D4790">
        <w:rPr>
          <w:rFonts w:eastAsia="Times New Roman"/>
          <w:sz w:val="28"/>
          <w:szCs w:val="28"/>
        </w:rPr>
        <w:t xml:space="preserve"> </w:t>
      </w:r>
      <w:proofErr w:type="spellStart"/>
      <w:r w:rsidRPr="2F1D4790">
        <w:rPr>
          <w:rFonts w:eastAsia="Times New Roman"/>
          <w:sz w:val="28"/>
          <w:szCs w:val="28"/>
        </w:rPr>
        <w:t>xe</w:t>
      </w:r>
      <w:proofErr w:type="spellEnd"/>
      <w:r w:rsidRPr="2F1D4790">
        <w:rPr>
          <w:rFonts w:eastAsia="Times New Roman"/>
          <w:sz w:val="28"/>
          <w:szCs w:val="28"/>
        </w:rPr>
        <w:t xml:space="preserve"> </w:t>
      </w:r>
      <w:proofErr w:type="spellStart"/>
      <w:r w:rsidRPr="2F1D4790">
        <w:rPr>
          <w:rFonts w:eastAsia="Times New Roman"/>
          <w:sz w:val="28"/>
          <w:szCs w:val="28"/>
        </w:rPr>
        <w:t>phải</w:t>
      </w:r>
      <w:proofErr w:type="spellEnd"/>
      <w:r w:rsidRPr="2F1D4790">
        <w:rPr>
          <w:rFonts w:eastAsia="Times New Roman"/>
          <w:sz w:val="28"/>
          <w:szCs w:val="28"/>
        </w:rPr>
        <w:t xml:space="preserve"> </w:t>
      </w:r>
      <w:proofErr w:type="spellStart"/>
      <w:r w:rsidRPr="2F1D4790">
        <w:rPr>
          <w:rFonts w:eastAsia="Times New Roman"/>
          <w:sz w:val="28"/>
          <w:szCs w:val="28"/>
        </w:rPr>
        <w:t>chắc</w:t>
      </w:r>
      <w:proofErr w:type="spellEnd"/>
      <w:r w:rsidRPr="2F1D4790">
        <w:rPr>
          <w:rFonts w:eastAsia="Times New Roman"/>
          <w:sz w:val="28"/>
          <w:szCs w:val="28"/>
        </w:rPr>
        <w:t xml:space="preserve"> </w:t>
      </w:r>
      <w:proofErr w:type="spellStart"/>
      <w:r w:rsidRPr="2F1D4790">
        <w:rPr>
          <w:rFonts w:eastAsia="Times New Roman"/>
          <w:sz w:val="28"/>
          <w:szCs w:val="28"/>
        </w:rPr>
        <w:t>chắn</w:t>
      </w:r>
      <w:proofErr w:type="spellEnd"/>
      <w:r w:rsidRPr="2F1D4790">
        <w:rPr>
          <w:rFonts w:eastAsia="Times New Roman"/>
          <w:sz w:val="28"/>
          <w:szCs w:val="28"/>
        </w:rPr>
        <w:t xml:space="preserve">, </w:t>
      </w:r>
      <w:proofErr w:type="spellStart"/>
      <w:r w:rsidRPr="2F1D4790">
        <w:rPr>
          <w:rFonts w:eastAsia="Times New Roman"/>
          <w:sz w:val="28"/>
          <w:szCs w:val="28"/>
        </w:rPr>
        <w:t>trọng</w:t>
      </w:r>
      <w:proofErr w:type="spellEnd"/>
      <w:r w:rsidRPr="2F1D4790">
        <w:rPr>
          <w:rFonts w:eastAsia="Times New Roman"/>
          <w:sz w:val="28"/>
          <w:szCs w:val="28"/>
        </w:rPr>
        <w:t xml:space="preserve"> </w:t>
      </w:r>
      <w:proofErr w:type="spellStart"/>
      <w:r w:rsidRPr="2F1D4790">
        <w:rPr>
          <w:rFonts w:eastAsia="Times New Roman"/>
          <w:sz w:val="28"/>
          <w:szCs w:val="28"/>
        </w:rPr>
        <w:t>tâm</w:t>
      </w:r>
      <w:proofErr w:type="spellEnd"/>
      <w:r w:rsidRPr="2F1D4790">
        <w:rPr>
          <w:rFonts w:eastAsia="Times New Roman"/>
          <w:sz w:val="28"/>
          <w:szCs w:val="28"/>
        </w:rPr>
        <w:t xml:space="preserve"> </w:t>
      </w:r>
      <w:proofErr w:type="spellStart"/>
      <w:r w:rsidRPr="2F1D4790">
        <w:rPr>
          <w:rFonts w:eastAsia="Times New Roman"/>
          <w:sz w:val="28"/>
          <w:szCs w:val="28"/>
        </w:rPr>
        <w:t>xe</w:t>
      </w:r>
      <w:proofErr w:type="spellEnd"/>
      <w:r w:rsidRPr="2F1D4790">
        <w:rPr>
          <w:rFonts w:eastAsia="Times New Roman"/>
          <w:sz w:val="28"/>
          <w:szCs w:val="28"/>
        </w:rPr>
        <w:t xml:space="preserve"> </w:t>
      </w:r>
      <w:proofErr w:type="spellStart"/>
      <w:r w:rsidRPr="2F1D4790">
        <w:rPr>
          <w:rFonts w:eastAsia="Times New Roman"/>
          <w:sz w:val="28"/>
          <w:szCs w:val="28"/>
        </w:rPr>
        <w:t>thấp</w:t>
      </w:r>
      <w:proofErr w:type="spellEnd"/>
      <w:r w:rsidRPr="2F1D4790">
        <w:rPr>
          <w:rFonts w:eastAsia="Times New Roman"/>
          <w:sz w:val="28"/>
          <w:szCs w:val="28"/>
        </w:rPr>
        <w:t xml:space="preserve"> </w:t>
      </w:r>
      <w:proofErr w:type="spellStart"/>
      <w:r w:rsidRPr="2F1D4790">
        <w:rPr>
          <w:rFonts w:eastAsia="Times New Roman"/>
          <w:sz w:val="28"/>
          <w:szCs w:val="28"/>
        </w:rPr>
        <w:t>để</w:t>
      </w:r>
      <w:proofErr w:type="spellEnd"/>
      <w:r w:rsidRPr="2F1D4790">
        <w:rPr>
          <w:rFonts w:eastAsia="Times New Roman"/>
          <w:sz w:val="28"/>
          <w:szCs w:val="28"/>
        </w:rPr>
        <w:t xml:space="preserve"> </w:t>
      </w:r>
      <w:proofErr w:type="spellStart"/>
      <w:r w:rsidRPr="2F1D4790">
        <w:rPr>
          <w:rFonts w:eastAsia="Times New Roman"/>
          <w:sz w:val="28"/>
          <w:szCs w:val="28"/>
        </w:rPr>
        <w:t>đảm</w:t>
      </w:r>
      <w:proofErr w:type="spellEnd"/>
      <w:r w:rsidRPr="2F1D4790">
        <w:rPr>
          <w:rFonts w:eastAsia="Times New Roman"/>
          <w:sz w:val="28"/>
          <w:szCs w:val="28"/>
        </w:rPr>
        <w:t xml:space="preserve"> </w:t>
      </w:r>
      <w:proofErr w:type="spellStart"/>
      <w:r w:rsidRPr="2F1D4790">
        <w:rPr>
          <w:rFonts w:eastAsia="Times New Roman"/>
          <w:sz w:val="28"/>
          <w:szCs w:val="28"/>
        </w:rPr>
        <w:t>bảo</w:t>
      </w:r>
      <w:proofErr w:type="spellEnd"/>
      <w:r w:rsidRPr="2F1D4790">
        <w:rPr>
          <w:rFonts w:eastAsia="Times New Roman"/>
          <w:sz w:val="28"/>
          <w:szCs w:val="28"/>
        </w:rPr>
        <w:t xml:space="preserve"> </w:t>
      </w:r>
      <w:proofErr w:type="spellStart"/>
      <w:r w:rsidRPr="2F1D4790">
        <w:rPr>
          <w:rFonts w:eastAsia="Times New Roman"/>
          <w:sz w:val="28"/>
          <w:szCs w:val="28"/>
        </w:rPr>
        <w:t>xe</w:t>
      </w:r>
      <w:proofErr w:type="spellEnd"/>
      <w:r w:rsidRPr="2F1D4790">
        <w:rPr>
          <w:rFonts w:eastAsia="Times New Roman"/>
          <w:sz w:val="28"/>
          <w:szCs w:val="28"/>
        </w:rPr>
        <w:t xml:space="preserve"> </w:t>
      </w:r>
      <w:proofErr w:type="spellStart"/>
      <w:r w:rsidRPr="2F1D4790">
        <w:rPr>
          <w:rFonts w:eastAsia="Times New Roman"/>
          <w:sz w:val="28"/>
          <w:szCs w:val="28"/>
        </w:rPr>
        <w:t>chạy</w:t>
      </w:r>
      <w:proofErr w:type="spellEnd"/>
      <w:r w:rsidRPr="2F1D4790">
        <w:rPr>
          <w:rFonts w:eastAsia="Times New Roman"/>
          <w:sz w:val="28"/>
          <w:szCs w:val="28"/>
        </w:rPr>
        <w:t xml:space="preserve"> </w:t>
      </w:r>
      <w:proofErr w:type="spellStart"/>
      <w:r w:rsidRPr="2F1D4790">
        <w:rPr>
          <w:rFonts w:eastAsia="Times New Roman"/>
          <w:sz w:val="28"/>
          <w:szCs w:val="28"/>
        </w:rPr>
        <w:t>ổn</w:t>
      </w:r>
      <w:proofErr w:type="spellEnd"/>
      <w:r w:rsidRPr="2F1D4790">
        <w:rPr>
          <w:rFonts w:eastAsia="Times New Roman"/>
          <w:sz w:val="28"/>
          <w:szCs w:val="28"/>
        </w:rPr>
        <w:t xml:space="preserve"> </w:t>
      </w:r>
      <w:proofErr w:type="spellStart"/>
      <w:r w:rsidRPr="2F1D4790">
        <w:rPr>
          <w:rFonts w:eastAsia="Times New Roman"/>
          <w:sz w:val="28"/>
          <w:szCs w:val="28"/>
        </w:rPr>
        <w:t>định</w:t>
      </w:r>
      <w:proofErr w:type="spellEnd"/>
      <w:r w:rsidRPr="2F1D4790">
        <w:rPr>
          <w:rFonts w:eastAsia="Times New Roman"/>
          <w:sz w:val="28"/>
          <w:szCs w:val="28"/>
        </w:rPr>
        <w:t xml:space="preserve"> </w:t>
      </w:r>
      <w:proofErr w:type="spellStart"/>
      <w:r w:rsidRPr="2F1D4790">
        <w:rPr>
          <w:rFonts w:eastAsia="Times New Roman"/>
          <w:sz w:val="28"/>
          <w:szCs w:val="28"/>
        </w:rPr>
        <w:t>ngay</w:t>
      </w:r>
      <w:proofErr w:type="spellEnd"/>
      <w:r w:rsidRPr="2F1D4790">
        <w:rPr>
          <w:rFonts w:eastAsia="Times New Roman"/>
          <w:sz w:val="28"/>
          <w:szCs w:val="28"/>
        </w:rPr>
        <w:t xml:space="preserve"> </w:t>
      </w:r>
      <w:proofErr w:type="spellStart"/>
      <w:r w:rsidRPr="2F1D4790">
        <w:rPr>
          <w:rFonts w:eastAsia="Times New Roman"/>
          <w:sz w:val="28"/>
          <w:szCs w:val="28"/>
        </w:rPr>
        <w:t>cả</w:t>
      </w:r>
      <w:proofErr w:type="spellEnd"/>
      <w:r w:rsidRPr="2F1D4790">
        <w:rPr>
          <w:rFonts w:eastAsia="Times New Roman"/>
          <w:sz w:val="28"/>
          <w:szCs w:val="28"/>
        </w:rPr>
        <w:t xml:space="preserve"> </w:t>
      </w:r>
      <w:proofErr w:type="spellStart"/>
      <w:r w:rsidRPr="2F1D4790">
        <w:rPr>
          <w:rFonts w:eastAsia="Times New Roman"/>
          <w:sz w:val="28"/>
          <w:szCs w:val="28"/>
        </w:rPr>
        <w:t>khi</w:t>
      </w:r>
      <w:proofErr w:type="spellEnd"/>
      <w:r w:rsidRPr="2F1D4790">
        <w:rPr>
          <w:rFonts w:eastAsia="Times New Roman"/>
          <w:sz w:val="28"/>
          <w:szCs w:val="28"/>
        </w:rPr>
        <w:t xml:space="preserve"> </w:t>
      </w:r>
      <w:proofErr w:type="spellStart"/>
      <w:r w:rsidRPr="2F1D4790">
        <w:rPr>
          <w:rFonts w:eastAsia="Times New Roman"/>
          <w:sz w:val="28"/>
          <w:szCs w:val="28"/>
        </w:rPr>
        <w:t>chở</w:t>
      </w:r>
      <w:proofErr w:type="spellEnd"/>
      <w:r w:rsidRPr="2F1D4790">
        <w:rPr>
          <w:rFonts w:eastAsia="Times New Roman"/>
          <w:sz w:val="28"/>
          <w:szCs w:val="28"/>
        </w:rPr>
        <w:t xml:space="preserve"> </w:t>
      </w:r>
      <w:proofErr w:type="spellStart"/>
      <w:r w:rsidRPr="2F1D4790">
        <w:rPr>
          <w:rFonts w:eastAsia="Times New Roman"/>
          <w:sz w:val="28"/>
          <w:szCs w:val="28"/>
        </w:rPr>
        <w:t>thêm</w:t>
      </w:r>
      <w:proofErr w:type="spellEnd"/>
      <w:r w:rsidRPr="2F1D4790">
        <w:rPr>
          <w:rFonts w:eastAsia="Times New Roman"/>
          <w:sz w:val="28"/>
          <w:szCs w:val="28"/>
        </w:rPr>
        <w:t xml:space="preserve"> </w:t>
      </w:r>
      <w:proofErr w:type="spellStart"/>
      <w:r w:rsidRPr="2F1D4790">
        <w:rPr>
          <w:rFonts w:eastAsia="Times New Roman"/>
          <w:sz w:val="28"/>
          <w:szCs w:val="28"/>
        </w:rPr>
        <w:t>tải</w:t>
      </w:r>
      <w:proofErr w:type="spellEnd"/>
      <w:r w:rsidRPr="2F1D4790">
        <w:rPr>
          <w:rFonts w:eastAsia="Times New Roman"/>
          <w:sz w:val="28"/>
          <w:szCs w:val="28"/>
        </w:rPr>
        <w:t>.</w:t>
      </w:r>
    </w:p>
    <w:p w14:paraId="60291AC4" w14:textId="0A7F51BC" w:rsidR="00F37920" w:rsidRDefault="005E7B35" w:rsidP="005E7B35">
      <w:pPr>
        <w:pStyle w:val="u3"/>
      </w:pPr>
      <w:bookmarkStart w:id="90" w:name="_Toc77285385"/>
      <w:bookmarkStart w:id="91" w:name="_Toc78552237"/>
      <w:proofErr w:type="spellStart"/>
      <w:r>
        <w:t>Tính</w:t>
      </w:r>
      <w:proofErr w:type="spellEnd"/>
      <w:r>
        <w:t xml:space="preserve"> </w:t>
      </w:r>
      <w:proofErr w:type="spellStart"/>
      <w:r>
        <w:t>toán</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bánh </w:t>
      </w:r>
      <w:proofErr w:type="spellStart"/>
      <w:r>
        <w:t>xe</w:t>
      </w:r>
      <w:bookmarkEnd w:id="90"/>
      <w:bookmarkEnd w:id="91"/>
      <w:proofErr w:type="spellEnd"/>
    </w:p>
    <w:p w14:paraId="27691FB1" w14:textId="0CC48436" w:rsidR="00381B61" w:rsidRPr="00381B61" w:rsidRDefault="00381B61" w:rsidP="00381B61">
      <w:pPr>
        <w:rPr>
          <w:rFonts w:eastAsiaTheme="minorEastAsia"/>
        </w:rPr>
      </w:pPr>
      <w:r>
        <w:rPr>
          <w:noProof/>
        </w:rPr>
        <mc:AlternateContent>
          <mc:Choice Requires="wps">
            <w:drawing>
              <wp:anchor distT="0" distB="0" distL="114300" distR="114300" simplePos="0" relativeHeight="251603456" behindDoc="0" locked="0" layoutInCell="1" allowOverlap="1" wp14:anchorId="4E0D71CB" wp14:editId="6C5B7C82">
                <wp:simplePos x="0" y="0"/>
                <wp:positionH relativeFrom="column">
                  <wp:posOffset>770255</wp:posOffset>
                </wp:positionH>
                <wp:positionV relativeFrom="paragraph">
                  <wp:posOffset>4051935</wp:posOffset>
                </wp:positionV>
                <wp:extent cx="3834130" cy="635"/>
                <wp:effectExtent l="0" t="0" r="0" b="0"/>
                <wp:wrapTopAndBottom/>
                <wp:docPr id="91" name="Hộp Văn bản 91"/>
                <wp:cNvGraphicFramePr/>
                <a:graphic xmlns:a="http://schemas.openxmlformats.org/drawingml/2006/main">
                  <a:graphicData uri="http://schemas.microsoft.com/office/word/2010/wordprocessingShape">
                    <wps:wsp>
                      <wps:cNvSpPr txBox="1"/>
                      <wps:spPr>
                        <a:xfrm>
                          <a:off x="0" y="0"/>
                          <a:ext cx="3834130" cy="635"/>
                        </a:xfrm>
                        <a:prstGeom prst="rect">
                          <a:avLst/>
                        </a:prstGeom>
                        <a:solidFill>
                          <a:prstClr val="white"/>
                        </a:solidFill>
                        <a:ln>
                          <a:noFill/>
                        </a:ln>
                      </wps:spPr>
                      <wps:txbx>
                        <w:txbxContent>
                          <w:p w14:paraId="40E690D8" w14:textId="5F191A3D" w:rsidR="00B60C08" w:rsidRPr="008B7939" w:rsidRDefault="00B60C08" w:rsidP="00381B61">
                            <w:pPr>
                              <w:pStyle w:val="Chuthich"/>
                              <w:rPr>
                                <w:noProof/>
                                <w:sz w:val="26"/>
                                <w:szCs w:val="20"/>
                              </w:rPr>
                            </w:pPr>
                            <w:bookmarkStart w:id="92" w:name="_Toc78552272"/>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2</w:t>
                            </w:r>
                            <w:r>
                              <w:fldChar w:fldCharType="end"/>
                            </w:r>
                            <w:r>
                              <w:t xml:space="preserve"> Bánh </w:t>
                            </w:r>
                            <w:proofErr w:type="spellStart"/>
                            <w:r>
                              <w:t>xe</w:t>
                            </w:r>
                            <w:proofErr w:type="spellEnd"/>
                            <w:r>
                              <w:t xml:space="preserve"> </w:t>
                            </w:r>
                            <w:ins w:id="93" w:author="DAO VIET DUNG 20180049" w:date="2021-06-30T22:26:00Z">
                              <w:r>
                                <w:t>TT Motor Plastic Wheel</w:t>
                              </w:r>
                              <w:bookmarkEnd w:id="92"/>
                              <w:r>
                                <w:t xml:space="preserv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0D71CB" id="Hộp Văn bản 91" o:spid="_x0000_s1033" type="#_x0000_t202" style="position:absolute;left:0;text-align:left;margin-left:60.65pt;margin-top:319.05pt;width:301.9pt;height:.05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" stroked="f">
                <v:textbox style="mso-fit-shape-to-text:t" inset="0,0,0,0">
                  <w:txbxContent>
                    <w:p w14:paraId="40E690D8" w14:textId="5F191A3D" w:rsidR="00B60C08" w:rsidRPr="008B7939" w:rsidRDefault="00B60C08" w:rsidP="00381B61">
                      <w:pPr>
                        <w:pStyle w:val="Chuthich"/>
                        <w:rPr>
                          <w:noProof/>
                          <w:sz w:val="26"/>
                          <w:szCs w:val="20"/>
                        </w:rPr>
                      </w:pPr>
                      <w:bookmarkStart w:id="94" w:name="_Toc78552272"/>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2</w:t>
                      </w:r>
                      <w:r>
                        <w:fldChar w:fldCharType="end"/>
                      </w:r>
                      <w:r>
                        <w:t xml:space="preserve"> Bánh </w:t>
                      </w:r>
                      <w:proofErr w:type="spellStart"/>
                      <w:r>
                        <w:t>xe</w:t>
                      </w:r>
                      <w:proofErr w:type="spellEnd"/>
                      <w:r>
                        <w:t xml:space="preserve"> </w:t>
                      </w:r>
                      <w:ins w:id="95" w:author="DAO VIET DUNG 20180049" w:date="2021-06-30T22:26:00Z">
                        <w:r>
                          <w:t>TT Motor Plastic Wheel</w:t>
                        </w:r>
                        <w:bookmarkEnd w:id="94"/>
                        <w:r>
                          <w:t xml:space="preserve"> </w:t>
                        </w:r>
                      </w:ins>
                    </w:p>
                  </w:txbxContent>
                </v:textbox>
                <w10:wrap type="topAndBottom"/>
              </v:shape>
            </w:pict>
          </mc:Fallback>
        </mc:AlternateContent>
      </w:r>
      <w:ins w:id="96" w:author="DAO VIET DUNG 20180049" w:date="2021-06-30T22:36:00Z">
        <w:r>
          <w:rPr>
            <w:noProof/>
          </w:rPr>
          <w:drawing>
            <wp:anchor distT="0" distB="0" distL="114300" distR="114300" simplePos="0" relativeHeight="251600384" behindDoc="0" locked="0" layoutInCell="1" allowOverlap="1" wp14:anchorId="0AA892F4" wp14:editId="17289A9A">
              <wp:simplePos x="0" y="0"/>
              <wp:positionH relativeFrom="margin">
                <wp:align>center</wp:align>
              </wp:positionH>
              <wp:positionV relativeFrom="paragraph">
                <wp:posOffset>1684660</wp:posOffset>
              </wp:positionV>
              <wp:extent cx="1928746" cy="2312894"/>
              <wp:effectExtent l="0" t="0" r="0" b="0"/>
              <wp:wrapTopAndBottom/>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
                      <pic:cNvPicPr/>
                    </pic:nvPicPr>
                    <pic:blipFill>
                      <a:blip r:embed="rId54">
                        <a:extLst>
                          <a:ext uri="{28A0092B-C50C-407E-A947-70E740481C1C}">
                            <a14:useLocalDpi xmlns:a14="http://schemas.microsoft.com/office/drawing/2010/main" val="0"/>
                          </a:ext>
                        </a:extLst>
                      </a:blip>
                      <a:stretch>
                        <a:fillRect/>
                      </a:stretch>
                    </pic:blipFill>
                    <pic:spPr>
                      <a:xfrm>
                        <a:off x="0" y="0"/>
                        <a:ext cx="1928746" cy="2312894"/>
                      </a:xfrm>
                      <a:prstGeom prst="rect">
                        <a:avLst/>
                      </a:prstGeom>
                    </pic:spPr>
                  </pic:pic>
                </a:graphicData>
              </a:graphic>
            </wp:anchor>
          </w:drawing>
        </w:r>
      </w:ins>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gọn</w:t>
      </w:r>
      <w:proofErr w:type="spellEnd"/>
      <w:r>
        <w:t xml:space="preserve"> </w:t>
      </w:r>
      <w:proofErr w:type="spellStart"/>
      <w:r>
        <w:t>nhẹ</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rẻ</w:t>
      </w:r>
      <w:proofErr w:type="spellEnd"/>
      <w:r>
        <w:t xml:space="preserve">, qua </w:t>
      </w:r>
      <w:proofErr w:type="spellStart"/>
      <w:r>
        <w:t>khảo</w:t>
      </w:r>
      <w:proofErr w:type="spellEnd"/>
      <w:r>
        <w:t xml:space="preserve"> </w:t>
      </w:r>
      <w:proofErr w:type="spellStart"/>
      <w:r>
        <w:t>sát</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nhóm</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loại</w:t>
      </w:r>
      <w:proofErr w:type="spellEnd"/>
      <w:r>
        <w:t xml:space="preserve"> bánh </w:t>
      </w:r>
      <w:proofErr w:type="spellStart"/>
      <w:r>
        <w:t>xe</w:t>
      </w:r>
      <w:proofErr w:type="spellEnd"/>
      <w:r>
        <w:t xml:space="preserve"> </w:t>
      </w:r>
      <w:bookmarkStart w:id="97" w:name="OLE_LINK99"/>
      <w:ins w:id="98" w:author="DAO VIET DUNG 20180049" w:date="2021-06-30T22:26:00Z">
        <w:r>
          <w:t xml:space="preserve">TT Motor Plastic Wheel </w:t>
        </w:r>
      </w:ins>
      <m:oMath>
        <m:r>
          <w:ins w:id="99" w:author="DAO VIET DUNG 20180049" w:date="2021-06-30T22:26:00Z">
            <w:rPr>
              <w:rFonts w:ascii="Cambria Math" w:hAnsi="Cambria Math"/>
            </w:rPr>
            <m:t>65</m:t>
          </w:ins>
        </m:r>
        <m:r>
          <w:ins w:id="100" w:author="DAO VIET DUNG 20180049" w:date="2021-06-30T22:27:00Z">
            <w:rPr>
              <w:rFonts w:ascii="Cambria Math" w:hAnsi="Cambria Math"/>
            </w:rPr>
            <m:t>mm</m:t>
          </w:ins>
        </m:r>
      </m:oMath>
      <w:bookmarkEnd w:id="97"/>
      <w:ins w:id="101" w:author="DAO VIET DUNG 20180049" w:date="2021-06-30T22:28:00Z">
        <w:r>
          <w:t xml:space="preserve">. </w:t>
        </w:r>
        <w:proofErr w:type="spellStart"/>
        <w:r>
          <w:t>Đ</w:t>
        </w:r>
      </w:ins>
      <w:ins w:id="102" w:author="DAO VIET DUNG 20180049" w:date="2021-06-30T22:29:00Z">
        <w:r>
          <w:t>â</w:t>
        </w:r>
      </w:ins>
      <w:ins w:id="103" w:author="DAO VIET DUNG 20180049" w:date="2021-06-30T22:28:00Z">
        <w:r>
          <w:t>y</w:t>
        </w:r>
        <w:proofErr w:type="spellEnd"/>
        <w:r>
          <w:t xml:space="preserve"> </w:t>
        </w:r>
        <w:proofErr w:type="spellStart"/>
        <w:r>
          <w:t>là</w:t>
        </w:r>
        <w:proofErr w:type="spellEnd"/>
        <w:r>
          <w:t xml:space="preserve"> </w:t>
        </w:r>
      </w:ins>
      <w:proofErr w:type="spellStart"/>
      <w:ins w:id="104" w:author="DAO VIET DUNG 20180049" w:date="2021-06-30T22:29:00Z">
        <w:r>
          <w:t>loại</w:t>
        </w:r>
        <w:proofErr w:type="spellEnd"/>
        <w:r>
          <w:t xml:space="preserve"> bánh </w:t>
        </w:r>
        <w:proofErr w:type="spellStart"/>
        <w:r>
          <w:t>xe</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từ</w:t>
        </w:r>
        <w:proofErr w:type="spellEnd"/>
        <w:r>
          <w:t xml:space="preserve"> </w:t>
        </w:r>
        <w:proofErr w:type="spellStart"/>
        <w:r>
          <w:t>nhựa</w:t>
        </w:r>
        <w:proofErr w:type="spellEnd"/>
        <w:r>
          <w:t xml:space="preserve"> </w:t>
        </w:r>
        <w:proofErr w:type="spellStart"/>
        <w:r>
          <w:t>nên</w:t>
        </w:r>
        <w:proofErr w:type="spellEnd"/>
        <w:r>
          <w:t xml:space="preserve"> </w:t>
        </w:r>
        <w:proofErr w:type="spellStart"/>
        <w:r>
          <w:t>có</w:t>
        </w:r>
        <w:proofErr w:type="spellEnd"/>
        <w:r>
          <w:t xml:space="preserve"> </w:t>
        </w:r>
        <w:proofErr w:type="spellStart"/>
        <w:r>
          <w:t>trọng</w:t>
        </w:r>
        <w:proofErr w:type="spellEnd"/>
        <w:r>
          <w:t xml:space="preserve"> </w:t>
        </w:r>
        <w:proofErr w:type="spellStart"/>
        <w:r>
          <w:t>lượng</w:t>
        </w:r>
        <w:proofErr w:type="spellEnd"/>
        <w:r>
          <w:t xml:space="preserve"> </w:t>
        </w:r>
        <w:proofErr w:type="spellStart"/>
        <w:r>
          <w:t>nhẹ</w:t>
        </w:r>
        <w:proofErr w:type="spellEnd"/>
        <w:r>
          <w:t xml:space="preserve">, </w:t>
        </w:r>
      </w:ins>
      <w:proofErr w:type="spellStart"/>
      <w:r>
        <w:t>bám</w:t>
      </w:r>
      <w:proofErr w:type="spellEnd"/>
      <w:r>
        <w:t xml:space="preserve"> </w:t>
      </w:r>
      <w:proofErr w:type="spellStart"/>
      <w:r>
        <w:t>đường</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rãnh</w:t>
      </w:r>
      <w:proofErr w:type="spellEnd"/>
      <w:r>
        <w:t xml:space="preserve"> </w:t>
      </w:r>
      <w:proofErr w:type="spellStart"/>
      <w:r>
        <w:t>tạo</w:t>
      </w:r>
      <w:proofErr w:type="spellEnd"/>
      <w:r>
        <w:t xml:space="preserve"> ma </w:t>
      </w:r>
      <w:proofErr w:type="spellStart"/>
      <w:r>
        <w:t>sát</w:t>
      </w:r>
      <w:proofErr w:type="spellEnd"/>
      <w:r>
        <w:t xml:space="preserve">. </w:t>
      </w:r>
      <w:proofErr w:type="spellStart"/>
      <w:r>
        <w:t>Kích</w:t>
      </w:r>
      <w:proofErr w:type="spellEnd"/>
      <w:r>
        <w:t xml:space="preserve"> </w:t>
      </w:r>
      <w:proofErr w:type="spellStart"/>
      <w:r>
        <w:t>thức</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w:t>
      </w:r>
      <w:ins w:id="105" w:author="DAO VIET DUNG 20180049" w:date="2021-06-30T22:29:00Z">
        <w:r>
          <w:t xml:space="preserve"> </w:t>
        </w:r>
        <w:proofErr w:type="spellStart"/>
        <w:r>
          <w:t>đường</w:t>
        </w:r>
        <w:proofErr w:type="spellEnd"/>
        <w:r>
          <w:t xml:space="preserve"> </w:t>
        </w:r>
        <w:proofErr w:type="spellStart"/>
        <w:r>
          <w:t>kính</w:t>
        </w:r>
      </w:ins>
      <w:proofErr w:type="spellEnd"/>
      <w:ins w:id="106" w:author="DAO VIET DUNG 20180049" w:date="2021-06-30T22:34:00Z">
        <w:r>
          <w:t xml:space="preserve"> </w:t>
        </w:r>
        <w:proofErr w:type="spellStart"/>
        <w:r>
          <w:t>ngoài</w:t>
        </w:r>
        <w:proofErr w:type="spellEnd"/>
        <w:r>
          <w:t xml:space="preserve"> </w:t>
        </w:r>
        <w:proofErr w:type="spellStart"/>
        <w:r>
          <w:t>là</w:t>
        </w:r>
      </w:ins>
      <w:proofErr w:type="spellEnd"/>
      <w:ins w:id="107" w:author="DAO VIET DUNG 20180049" w:date="2021-06-30T22:31:00Z">
        <w:r>
          <w:t xml:space="preserve"> </w:t>
        </w:r>
      </w:ins>
      <m:oMath>
        <m:r>
          <w:ins w:id="108" w:author="DAO VIET DUNG 20180049" w:date="2021-06-30T22:31:00Z">
            <w:rPr>
              <w:rFonts w:ascii="Cambria Math" w:hAnsi="Cambria Math"/>
            </w:rPr>
            <m:t>65mm</m:t>
          </w:ins>
        </m:r>
      </m:oMath>
      <w:ins w:id="109" w:author="DAO VIET DUNG 20180049" w:date="2021-06-30T22:31:00Z">
        <w:r>
          <w:t xml:space="preserve">, </w:t>
        </w:r>
        <w:proofErr w:type="spellStart"/>
        <w:r>
          <w:t>đường</w:t>
        </w:r>
        <w:proofErr w:type="spellEnd"/>
        <w:r>
          <w:t xml:space="preserve"> </w:t>
        </w:r>
        <w:proofErr w:type="spellStart"/>
        <w:r>
          <w:t>kính</w:t>
        </w:r>
        <w:proofErr w:type="spellEnd"/>
        <w:r>
          <w:t xml:space="preserve"> </w:t>
        </w:r>
        <w:proofErr w:type="spellStart"/>
        <w:r>
          <w:t>tr</w:t>
        </w:r>
      </w:ins>
      <w:ins w:id="110" w:author="DAO VIET DUNG 20180049" w:date="2021-06-30T22:34:00Z">
        <w:r>
          <w:t>ong</w:t>
        </w:r>
        <w:proofErr w:type="spellEnd"/>
        <w:r>
          <w:t xml:space="preserve"> </w:t>
        </w:r>
        <w:proofErr w:type="spellStart"/>
        <w:r>
          <w:t>là</w:t>
        </w:r>
        <w:proofErr w:type="spellEnd"/>
        <w:r>
          <w:t xml:space="preserve"> </w:t>
        </w:r>
      </w:ins>
      <m:oMath>
        <m:r>
          <w:ins w:id="111" w:author="DAO VIET DUNG 20180049" w:date="2021-06-30T22:34:00Z">
            <w:rPr>
              <w:rFonts w:ascii="Cambria Math" w:hAnsi="Cambria Math"/>
            </w:rPr>
            <m:t>52mm</m:t>
          </w:ins>
        </m:r>
      </m:oMath>
      <w:ins w:id="112" w:author="DAO VIET DUNG 20180049" w:date="2021-06-30T22:34:00Z">
        <w:r>
          <w:t xml:space="preserve">, độ </w:t>
        </w:r>
        <w:proofErr w:type="spellStart"/>
        <w:r>
          <w:t>dày</w:t>
        </w:r>
        <w:proofErr w:type="spellEnd"/>
        <w:r>
          <w:t xml:space="preserve"> bánh </w:t>
        </w:r>
        <w:proofErr w:type="spellStart"/>
        <w:r>
          <w:t>xe</w:t>
        </w:r>
        <w:proofErr w:type="spellEnd"/>
        <w:r>
          <w:t xml:space="preserve"> </w:t>
        </w:r>
        <w:proofErr w:type="spellStart"/>
        <w:r>
          <w:t>là</w:t>
        </w:r>
        <w:proofErr w:type="spellEnd"/>
        <w:r>
          <w:t xml:space="preserve"> </w:t>
        </w:r>
      </w:ins>
      <m:oMath>
        <m:r>
          <w:ins w:id="113" w:author="DAO VIET DUNG 20180049" w:date="2021-06-30T22:34:00Z">
            <w:rPr>
              <w:rFonts w:ascii="Cambria Math" w:hAnsi="Cambria Math"/>
            </w:rPr>
            <m:t>27mm</m:t>
          </w:ins>
        </m:r>
      </m:oMath>
      <w:ins w:id="114" w:author="DAO VIET DUNG 20180049" w:date="2021-06-30T22:34:00Z">
        <w:r>
          <w:t>.</w:t>
        </w:r>
      </w:ins>
      <w:r>
        <w:t xml:space="preserve"> </w:t>
      </w:r>
      <w:proofErr w:type="spellStart"/>
      <w:r>
        <w:t>Khối</w:t>
      </w:r>
      <w:proofErr w:type="spellEnd"/>
      <w:r>
        <w:t xml:space="preserve"> </w:t>
      </w:r>
      <w:proofErr w:type="spellStart"/>
      <w:r>
        <w:t>lượng</w:t>
      </w:r>
      <w:proofErr w:type="spellEnd"/>
      <w:r>
        <w:t xml:space="preserve"> </w:t>
      </w:r>
      <w:proofErr w:type="spellStart"/>
      <w:r>
        <w:t>của</w:t>
      </w:r>
      <w:proofErr w:type="spellEnd"/>
      <w:r>
        <w:t xml:space="preserve"> bánh </w:t>
      </w:r>
      <w:proofErr w:type="spellStart"/>
      <w:r>
        <w:t>xe</w:t>
      </w:r>
      <w:proofErr w:type="spellEnd"/>
      <w:r>
        <w:t xml:space="preserve"> </w:t>
      </w:r>
      <w:proofErr w:type="spellStart"/>
      <w:r>
        <w:t>bằng</w:t>
      </w:r>
      <w:proofErr w:type="spellEnd"/>
      <w:r>
        <w:t xml:space="preserve"> </w:t>
      </w:r>
      <m:oMath>
        <m:r>
          <w:rPr>
            <w:rFonts w:ascii="Cambria Math" w:hAnsi="Cambria Math"/>
          </w:rPr>
          <m:t>20g</m:t>
        </m:r>
      </m:oMath>
      <w:r>
        <w:rPr>
          <w:rFonts w:eastAsiaTheme="minorEastAsia"/>
        </w:rPr>
        <w:t xml:space="preserve">. Hình 3.2 thể </w:t>
      </w:r>
      <w:proofErr w:type="spellStart"/>
      <w:r>
        <w:rPr>
          <w:rFonts w:eastAsiaTheme="minorEastAsia"/>
        </w:rPr>
        <w:t>hiện</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thực</w:t>
      </w:r>
      <w:proofErr w:type="spellEnd"/>
      <w:r>
        <w:rPr>
          <w:rFonts w:eastAsiaTheme="minorEastAsia"/>
        </w:rPr>
        <w:t xml:space="preserve"> </w:t>
      </w:r>
      <w:proofErr w:type="spellStart"/>
      <w:r>
        <w:rPr>
          <w:rFonts w:eastAsiaTheme="minorEastAsia"/>
        </w:rPr>
        <w:t>tế</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bánh </w:t>
      </w:r>
      <w:proofErr w:type="spellStart"/>
      <w:r>
        <w:rPr>
          <w:rFonts w:eastAsiaTheme="minorEastAsia"/>
        </w:rPr>
        <w:t>xe</w:t>
      </w:r>
      <w:proofErr w:type="spellEnd"/>
      <w:r>
        <w:rPr>
          <w:rFonts w:eastAsiaTheme="minorEastAsia"/>
        </w:rPr>
        <w:t xml:space="preserve"> </w:t>
      </w:r>
      <w:proofErr w:type="spellStart"/>
      <w:r>
        <w:rPr>
          <w:rFonts w:eastAsiaTheme="minorEastAsia"/>
        </w:rPr>
        <w:t>trên</w:t>
      </w:r>
      <w:proofErr w:type="spellEnd"/>
      <w:r>
        <w:rPr>
          <w:rFonts w:eastAsiaTheme="minorEastAsia"/>
        </w:rPr>
        <w:t>.</w:t>
      </w:r>
    </w:p>
    <w:p w14:paraId="3867BFDB" w14:textId="07BE7B57" w:rsidR="005E7B35" w:rsidRDefault="005E7B35" w:rsidP="005E7B35">
      <w:pPr>
        <w:pStyle w:val="u3"/>
      </w:pPr>
      <w:bookmarkStart w:id="115" w:name="_Toc77285386"/>
      <w:bookmarkStart w:id="116" w:name="_Toc78552238"/>
      <w:proofErr w:type="spellStart"/>
      <w:r>
        <w:t>Tính</w:t>
      </w:r>
      <w:proofErr w:type="spellEnd"/>
      <w:r>
        <w:t xml:space="preserve"> </w:t>
      </w:r>
      <w:proofErr w:type="spellStart"/>
      <w:r>
        <w:t>toán</w:t>
      </w:r>
      <w:proofErr w:type="spellEnd"/>
      <w:r>
        <w:t xml:space="preserve"> </w:t>
      </w:r>
      <w:proofErr w:type="spellStart"/>
      <w:r>
        <w:t>thông</w:t>
      </w:r>
      <w:proofErr w:type="spellEnd"/>
      <w:r>
        <w:t xml:space="preserve"> </w:t>
      </w:r>
      <w:proofErr w:type="spellStart"/>
      <w:r w:rsidR="007666A2">
        <w:t>số</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động</w:t>
      </w:r>
      <w:proofErr w:type="spellEnd"/>
      <w:r>
        <w:t xml:space="preserve"> </w:t>
      </w:r>
      <w:proofErr w:type="spellStart"/>
      <w:r>
        <w:t>cơ</w:t>
      </w:r>
      <w:bookmarkEnd w:id="115"/>
      <w:bookmarkEnd w:id="116"/>
      <w:proofErr w:type="spellEnd"/>
    </w:p>
    <w:p w14:paraId="7CC9F49B" w14:textId="1FCD5FD8" w:rsidR="00107789" w:rsidRDefault="00381B61" w:rsidP="00381B61">
      <w:pPr>
        <w:rPr>
          <w:rFonts w:eastAsiaTheme="minorEastAsia"/>
          <w:kern w:val="0"/>
        </w:rPr>
      </w:pPr>
      <w:proofErr w:type="spellStart"/>
      <w:r>
        <w:t>T</w:t>
      </w:r>
      <w:r w:rsidRPr="0080725D">
        <w:t>oàn</w:t>
      </w:r>
      <w:proofErr w:type="spellEnd"/>
      <w:r w:rsidRPr="0080725D">
        <w:t xml:space="preserve"> </w:t>
      </w:r>
      <w:proofErr w:type="spellStart"/>
      <w:r w:rsidRPr="0080725D">
        <w:t>bộ</w:t>
      </w:r>
      <w:proofErr w:type="spellEnd"/>
      <w:r w:rsidRPr="0080725D">
        <w:t xml:space="preserve"> </w:t>
      </w:r>
      <w:proofErr w:type="spellStart"/>
      <w:r w:rsidRPr="0080725D">
        <w:t>thân</w:t>
      </w:r>
      <w:proofErr w:type="spellEnd"/>
      <w:r w:rsidRPr="0080725D">
        <w:t xml:space="preserve"> </w:t>
      </w:r>
      <w:proofErr w:type="spellStart"/>
      <w:r w:rsidRPr="0080725D">
        <w:t>xe</w:t>
      </w:r>
      <w:proofErr w:type="spellEnd"/>
      <w:r w:rsidRPr="0080725D">
        <w:t xml:space="preserve"> </w:t>
      </w:r>
      <w:proofErr w:type="spellStart"/>
      <w:r w:rsidRPr="0080725D">
        <w:t>có</w:t>
      </w:r>
      <w:proofErr w:type="spellEnd"/>
      <w:r w:rsidRPr="0080725D">
        <w:t xml:space="preserve"> </w:t>
      </w:r>
      <w:proofErr w:type="spellStart"/>
      <w:r w:rsidRPr="0080725D">
        <w:t>khối</w:t>
      </w:r>
      <w:proofErr w:type="spellEnd"/>
      <w:r w:rsidRPr="0080725D">
        <w:t xml:space="preserve"> </w:t>
      </w:r>
      <w:proofErr w:type="spellStart"/>
      <w:r w:rsidRPr="0080725D">
        <w:t>lượng</w:t>
      </w:r>
      <w:proofErr w:type="spellEnd"/>
      <w:r w:rsidRPr="0080725D">
        <w:t xml:space="preserve"> </w:t>
      </w:r>
      <w:bookmarkStart w:id="117" w:name="OLE_LINK97"/>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=0.5 kg</m:t>
        </m:r>
      </m:oMath>
      <w:bookmarkEnd w:id="117"/>
      <w:r w:rsidRPr="0080725D">
        <w:t xml:space="preserve">, </w:t>
      </w:r>
      <w:proofErr w:type="spellStart"/>
      <w:r w:rsidRPr="0080725D">
        <w:t>vật</w:t>
      </w:r>
      <w:proofErr w:type="spellEnd"/>
      <w:r w:rsidRPr="0080725D">
        <w:t xml:space="preserve"> </w:t>
      </w:r>
      <w:proofErr w:type="spellStart"/>
      <w:r w:rsidRPr="0080725D">
        <w:t>nặng</w:t>
      </w:r>
      <w:proofErr w:type="spellEnd"/>
      <w:r w:rsidRPr="0080725D">
        <w:t xml:space="preserve"> </w:t>
      </w:r>
      <w:proofErr w:type="spellStart"/>
      <w:r w:rsidRPr="0080725D">
        <w:t>có</w:t>
      </w:r>
      <w:proofErr w:type="spellEnd"/>
      <w:r w:rsidRPr="0080725D">
        <w:t xml:space="preserve"> </w:t>
      </w:r>
      <w:proofErr w:type="spellStart"/>
      <w:r w:rsidRPr="0080725D">
        <w:t>khối</w:t>
      </w:r>
      <w:proofErr w:type="spellEnd"/>
      <w:r w:rsidRPr="0080725D">
        <w:t xml:space="preserve"> </w:t>
      </w:r>
      <w:proofErr w:type="spellStart"/>
      <w:r w:rsidRPr="0080725D">
        <w:t>lượng</w:t>
      </w:r>
      <w:proofErr w:type="spellEnd"/>
      <w:r w:rsidRPr="0080725D">
        <w:t xml:space="preserve"> </w:t>
      </w:r>
      <m:oMath>
        <m:sSub>
          <m:sSubPr>
            <m:ctrlPr>
              <w:rPr>
                <w:rFonts w:ascii="Cambria Math" w:hAnsi="Cambria Math" w:cs="Times New Roman"/>
                <w:i/>
                <w:sz w:val="24"/>
                <w:szCs w:val="24"/>
              </w:rPr>
            </m:ctrlPr>
          </m:sSubPr>
          <m:e>
            <m:r>
              <w:rPr>
                <w:rFonts w:ascii="Cambria Math" w:hAnsi="Cambria Math"/>
                <w:kern w:val="0"/>
              </w:rPr>
              <m:t>m</m:t>
            </m:r>
          </m:e>
          <m:sub>
            <m:r>
              <w:rPr>
                <w:rFonts w:ascii="Cambria Math" w:hAnsi="Cambria Math"/>
                <w:kern w:val="0"/>
              </w:rPr>
              <m:t>2</m:t>
            </m:r>
          </m:sub>
        </m:sSub>
        <m:r>
          <w:rPr>
            <w:rFonts w:ascii="Cambria Math" w:hAnsi="Cambria Math"/>
            <w:kern w:val="0"/>
          </w:rPr>
          <m:t>=0.2 kg</m:t>
        </m:r>
      </m:oMath>
      <w:r w:rsidRPr="0080725D">
        <w:t xml:space="preserve">, </w:t>
      </w:r>
      <w:proofErr w:type="spellStart"/>
      <w:r w:rsidRPr="0080725D">
        <w:t>khối</w:t>
      </w:r>
      <w:proofErr w:type="spellEnd"/>
      <w:r w:rsidRPr="0080725D">
        <w:t xml:space="preserve"> </w:t>
      </w:r>
      <w:proofErr w:type="spellStart"/>
      <w:r w:rsidRPr="0080725D">
        <w:t>lượng</w:t>
      </w:r>
      <w:proofErr w:type="spellEnd"/>
      <w:r w:rsidRPr="0080725D">
        <w:t xml:space="preserve"> </w:t>
      </w:r>
      <w:proofErr w:type="spellStart"/>
      <w:r w:rsidRPr="0080725D">
        <w:t>mỗi</w:t>
      </w:r>
      <w:proofErr w:type="spellEnd"/>
      <w:r w:rsidRPr="0080725D">
        <w:t xml:space="preserve"> bánh </w:t>
      </w:r>
      <w:proofErr w:type="spellStart"/>
      <w:r w:rsidRPr="0080725D">
        <w:t>xe</w:t>
      </w:r>
      <w:proofErr w:type="spellEnd"/>
      <w:r w:rsidRPr="0080725D">
        <w:t xml:space="preserve"> </w:t>
      </w:r>
      <m:oMath>
        <m:r>
          <w:rPr>
            <w:rFonts w:ascii="Cambria Math" w:hAnsi="Cambria Math" w:cs="Times New Roman"/>
            <w:sz w:val="24"/>
            <w:szCs w:val="24"/>
          </w:rPr>
          <m:t>m=</m:t>
        </m:r>
        <m:r>
          <w:rPr>
            <w:rFonts w:ascii="Cambria Math" w:hAnsi="Cambria Math"/>
            <w:kern w:val="0"/>
          </w:rPr>
          <m:t>0.02 kg</m:t>
        </m:r>
      </m:oMath>
      <w:r w:rsidR="00107789">
        <w:rPr>
          <w:rFonts w:eastAsiaTheme="minorEastAsia"/>
          <w:kern w:val="0"/>
        </w:rPr>
        <w:t xml:space="preserve">. </w:t>
      </w:r>
    </w:p>
    <w:p w14:paraId="756AA331" w14:textId="0C2BF0F3" w:rsidR="00107789" w:rsidRPr="0080725D" w:rsidRDefault="00107789" w:rsidP="00107789">
      <w:proofErr w:type="spellStart"/>
      <w:r>
        <w:rPr>
          <w:rFonts w:eastAsiaTheme="minorEastAsia"/>
          <w:kern w:val="0"/>
        </w:rPr>
        <w:t>Mô</w:t>
      </w:r>
      <w:proofErr w:type="spellEnd"/>
      <w:r>
        <w:rPr>
          <w:rFonts w:eastAsiaTheme="minorEastAsia"/>
          <w:kern w:val="0"/>
        </w:rPr>
        <w:t xml:space="preserve"> </w:t>
      </w:r>
      <w:proofErr w:type="spellStart"/>
      <w:r>
        <w:rPr>
          <w:rFonts w:eastAsiaTheme="minorEastAsia"/>
          <w:kern w:val="0"/>
        </w:rPr>
        <w:t>hình</w:t>
      </w:r>
      <w:proofErr w:type="spellEnd"/>
      <w:r>
        <w:rPr>
          <w:rFonts w:eastAsiaTheme="minorEastAsia"/>
          <w:kern w:val="0"/>
        </w:rPr>
        <w:t xml:space="preserve"> </w:t>
      </w:r>
      <w:proofErr w:type="spellStart"/>
      <w:r>
        <w:rPr>
          <w:rFonts w:eastAsiaTheme="minorEastAsia"/>
          <w:kern w:val="0"/>
        </w:rPr>
        <w:t>cơ</w:t>
      </w:r>
      <w:proofErr w:type="spellEnd"/>
      <w:r>
        <w:rPr>
          <w:rFonts w:eastAsiaTheme="minorEastAsia"/>
          <w:kern w:val="0"/>
        </w:rPr>
        <w:t xml:space="preserve"> </w:t>
      </w:r>
      <w:proofErr w:type="spellStart"/>
      <w:r>
        <w:rPr>
          <w:rFonts w:eastAsiaTheme="minorEastAsia"/>
          <w:kern w:val="0"/>
        </w:rPr>
        <w:t>học</w:t>
      </w:r>
      <w:proofErr w:type="spellEnd"/>
      <w:r>
        <w:rPr>
          <w:rFonts w:eastAsiaTheme="minorEastAsia"/>
          <w:kern w:val="0"/>
        </w:rPr>
        <w:t xml:space="preserve"> </w:t>
      </w:r>
      <w:proofErr w:type="spellStart"/>
      <w:r>
        <w:rPr>
          <w:rFonts w:eastAsiaTheme="minorEastAsia"/>
          <w:kern w:val="0"/>
        </w:rPr>
        <w:t>của</w:t>
      </w:r>
      <w:proofErr w:type="spellEnd"/>
      <w:r>
        <w:rPr>
          <w:rFonts w:eastAsiaTheme="minorEastAsia"/>
          <w:kern w:val="0"/>
        </w:rPr>
        <w:t xml:space="preserve"> </w:t>
      </w:r>
      <w:proofErr w:type="spellStart"/>
      <w:r>
        <w:rPr>
          <w:rFonts w:eastAsiaTheme="minorEastAsia"/>
          <w:kern w:val="0"/>
        </w:rPr>
        <w:t>xe</w:t>
      </w:r>
      <w:proofErr w:type="spellEnd"/>
      <w:r>
        <w:rPr>
          <w:rFonts w:eastAsiaTheme="minorEastAsia"/>
          <w:kern w:val="0"/>
        </w:rPr>
        <w:t xml:space="preserve"> </w:t>
      </w:r>
      <w:proofErr w:type="spellStart"/>
      <w:r>
        <w:rPr>
          <w:rFonts w:eastAsiaTheme="minorEastAsia"/>
          <w:kern w:val="0"/>
        </w:rPr>
        <w:t>được</w:t>
      </w:r>
      <w:proofErr w:type="spellEnd"/>
      <w:r>
        <w:rPr>
          <w:rFonts w:eastAsiaTheme="minorEastAsia"/>
          <w:kern w:val="0"/>
        </w:rPr>
        <w:t xml:space="preserve"> </w:t>
      </w:r>
      <w:proofErr w:type="spellStart"/>
      <w:r>
        <w:rPr>
          <w:rFonts w:eastAsiaTheme="minorEastAsia"/>
          <w:kern w:val="0"/>
        </w:rPr>
        <w:t>thể</w:t>
      </w:r>
      <w:proofErr w:type="spellEnd"/>
      <w:r>
        <w:rPr>
          <w:rFonts w:eastAsiaTheme="minorEastAsia"/>
          <w:kern w:val="0"/>
        </w:rPr>
        <w:t xml:space="preserve"> </w:t>
      </w:r>
      <w:proofErr w:type="spellStart"/>
      <w:r>
        <w:rPr>
          <w:rFonts w:eastAsiaTheme="minorEastAsia"/>
          <w:kern w:val="0"/>
        </w:rPr>
        <w:t>hiện</w:t>
      </w:r>
      <w:proofErr w:type="spellEnd"/>
      <w:r>
        <w:rPr>
          <w:rFonts w:eastAsiaTheme="minorEastAsia"/>
          <w:kern w:val="0"/>
        </w:rPr>
        <w:t xml:space="preserve"> ở </w:t>
      </w:r>
      <w:proofErr w:type="spellStart"/>
      <w:r>
        <w:rPr>
          <w:rFonts w:eastAsiaTheme="minorEastAsia"/>
          <w:kern w:val="0"/>
        </w:rPr>
        <w:t>Hình</w:t>
      </w:r>
      <w:proofErr w:type="spellEnd"/>
      <w:r>
        <w:rPr>
          <w:rFonts w:eastAsiaTheme="minorEastAsia"/>
          <w:kern w:val="0"/>
        </w:rPr>
        <w:t xml:space="preserve"> 3.3. Trong </w:t>
      </w:r>
      <w:proofErr w:type="spellStart"/>
      <w:r>
        <w:rPr>
          <w:rFonts w:eastAsiaTheme="minorEastAsia"/>
          <w:kern w:val="0"/>
        </w:rPr>
        <w:t>đó</w:t>
      </w:r>
      <w:proofErr w:type="spellEnd"/>
      <w:r>
        <w:rPr>
          <w:rFonts w:eastAsiaTheme="minorEastAsia"/>
          <w:kern w:val="0"/>
        </w:rP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46624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466242">
        <w:rPr>
          <w:rFonts w:eastAsiaTheme="minorEastAsia"/>
        </w:rPr>
        <w:t xml:space="preserve"> là </w:t>
      </w:r>
      <w:proofErr w:type="spellStart"/>
      <w:r w:rsidRPr="00466242">
        <w:rPr>
          <w:rFonts w:eastAsiaTheme="minorEastAsia"/>
        </w:rPr>
        <w:t>tổng</w:t>
      </w:r>
      <w:proofErr w:type="spellEnd"/>
      <w:r w:rsidRPr="00466242">
        <w:rPr>
          <w:rFonts w:eastAsiaTheme="minorEastAsia"/>
        </w:rPr>
        <w:t xml:space="preserve"> </w:t>
      </w:r>
      <w:proofErr w:type="spellStart"/>
      <w:r w:rsidRPr="00466242">
        <w:rPr>
          <w:rFonts w:eastAsiaTheme="minorEastAsia"/>
        </w:rPr>
        <w:t>hợp</w:t>
      </w:r>
      <w:proofErr w:type="spellEnd"/>
      <w:r w:rsidRPr="00466242">
        <w:rPr>
          <w:rFonts w:eastAsiaTheme="minorEastAsia"/>
        </w:rPr>
        <w:t xml:space="preserve"> </w:t>
      </w:r>
      <w:proofErr w:type="spellStart"/>
      <w:r w:rsidRPr="00466242">
        <w:rPr>
          <w:rFonts w:eastAsiaTheme="minorEastAsia"/>
        </w:rPr>
        <w:t>lực</w:t>
      </w:r>
      <w:proofErr w:type="spellEnd"/>
      <w:r w:rsidRPr="00466242">
        <w:rPr>
          <w:rFonts w:eastAsiaTheme="minorEastAsia"/>
        </w:rPr>
        <w:t xml:space="preserve"> </w:t>
      </w:r>
      <w:proofErr w:type="spellStart"/>
      <w:r w:rsidRPr="00466242">
        <w:rPr>
          <w:rFonts w:eastAsiaTheme="minorEastAsia"/>
        </w:rPr>
        <w:t>tác</w:t>
      </w:r>
      <w:proofErr w:type="spellEnd"/>
      <w:r w:rsidRPr="00466242">
        <w:rPr>
          <w:rFonts w:eastAsiaTheme="minorEastAsia"/>
        </w:rPr>
        <w:t xml:space="preserve"> </w:t>
      </w:r>
      <w:proofErr w:type="spellStart"/>
      <w:r w:rsidRPr="00466242">
        <w:rPr>
          <w:rFonts w:eastAsiaTheme="minorEastAsia"/>
        </w:rPr>
        <w:t>dụng</w:t>
      </w:r>
      <w:proofErr w:type="spellEnd"/>
      <w:r w:rsidRPr="00466242">
        <w:rPr>
          <w:rFonts w:eastAsiaTheme="minorEastAsia"/>
        </w:rPr>
        <w:t xml:space="preserve"> </w:t>
      </w:r>
      <w:proofErr w:type="spellStart"/>
      <w:r w:rsidRPr="00466242">
        <w:rPr>
          <w:rFonts w:eastAsiaTheme="minorEastAsia"/>
        </w:rPr>
        <w:t>lên</w:t>
      </w:r>
      <w:proofErr w:type="spellEnd"/>
      <w:r w:rsidRPr="00466242">
        <w:rPr>
          <w:rFonts w:eastAsiaTheme="minorEastAsia"/>
        </w:rPr>
        <w:t xml:space="preserve"> </w:t>
      </w:r>
      <w:proofErr w:type="spellStart"/>
      <w:r>
        <w:rPr>
          <w:rFonts w:eastAsiaTheme="minorEastAsia"/>
        </w:rPr>
        <w:t>hai</w:t>
      </w:r>
      <w:proofErr w:type="spellEnd"/>
      <w:r>
        <w:rPr>
          <w:rFonts w:eastAsiaTheme="minorEastAsia"/>
        </w:rPr>
        <w:t xml:space="preserve"> </w:t>
      </w:r>
      <w:r w:rsidRPr="00466242">
        <w:rPr>
          <w:rFonts w:eastAsiaTheme="minorEastAsia"/>
        </w:rPr>
        <w:t xml:space="preserve">bánh </w:t>
      </w:r>
      <w:proofErr w:type="spellStart"/>
      <w:r w:rsidRPr="00466242">
        <w:rPr>
          <w:rFonts w:eastAsiaTheme="minorEastAsia"/>
        </w:rPr>
        <w:t>dẫn</w:t>
      </w:r>
      <w:proofErr w:type="spellEnd"/>
      <w:r w:rsidRPr="00466242">
        <w:rPr>
          <w:rFonts w:eastAsiaTheme="minorEastAsia"/>
        </w:rPr>
        <w:t xml:space="preserve"> </w:t>
      </w:r>
      <w:proofErr w:type="spellStart"/>
      <w:r w:rsidRPr="00466242">
        <w:rPr>
          <w:rFonts w:eastAsiaTheme="minorEastAsia"/>
        </w:rPr>
        <w:t>động</w:t>
      </w:r>
      <w:proofErr w:type="spellEnd"/>
      <w:r w:rsidRPr="00466242">
        <w:rPr>
          <w:rFonts w:eastAsiaTheme="minorEastAsia"/>
        </w:rPr>
        <w:t xml:space="preserve"> </w:t>
      </w:r>
      <w:proofErr w:type="spellStart"/>
      <w:r w:rsidRPr="00466242">
        <w:rPr>
          <w:rFonts w:eastAsiaTheme="minorEastAsia"/>
        </w:rPr>
        <w:t>trước</w:t>
      </w:r>
      <w:proofErr w:type="spellEnd"/>
      <w:r w:rsidRPr="00466242">
        <w:rPr>
          <w:rFonts w:eastAsiaTheme="minorEastAsia"/>
        </w:rPr>
        <w:t xml:space="preserve"> </w:t>
      </w:r>
      <w:proofErr w:type="spellStart"/>
      <w:r w:rsidRPr="00466242">
        <w:rPr>
          <w:rFonts w:eastAsiaTheme="minorEastAsia"/>
        </w:rPr>
        <w:t>và</w:t>
      </w:r>
      <w:proofErr w:type="spellEnd"/>
      <w:r w:rsidRPr="00466242">
        <w:rPr>
          <w:rFonts w:eastAsiaTheme="minorEastAsia"/>
        </w:rPr>
        <w:t xml:space="preserve"> </w:t>
      </w:r>
      <w:r>
        <w:rPr>
          <w:rFonts w:eastAsiaTheme="minorEastAsia"/>
        </w:rPr>
        <w:t xml:space="preserve">bánh </w:t>
      </w:r>
      <w:proofErr w:type="spellStart"/>
      <w:r>
        <w:rPr>
          <w:rFonts w:eastAsiaTheme="minorEastAsia"/>
        </w:rPr>
        <w:t>điều</w:t>
      </w:r>
      <w:proofErr w:type="spellEnd"/>
      <w:r>
        <w:rPr>
          <w:rFonts w:eastAsiaTheme="minorEastAsia"/>
        </w:rPr>
        <w:t xml:space="preserve"> </w:t>
      </w:r>
      <w:proofErr w:type="spellStart"/>
      <w:r>
        <w:rPr>
          <w:rFonts w:eastAsiaTheme="minorEastAsia"/>
        </w:rPr>
        <w:t>hướng</w:t>
      </w:r>
      <w:proofErr w:type="spellEnd"/>
      <w:r>
        <w:rPr>
          <w:rFonts w:eastAsiaTheme="minorEastAsia"/>
        </w:rPr>
        <w:t xml:space="preserve"> </w:t>
      </w:r>
      <w:proofErr w:type="spellStart"/>
      <w:r>
        <w:rPr>
          <w:rFonts w:eastAsiaTheme="minorEastAsia"/>
        </w:rPr>
        <w:t>phía</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trục</w:t>
      </w:r>
      <w:proofErr w:type="spellEnd"/>
      <w:r>
        <w:rPr>
          <w:rFonts w:eastAsiaTheme="minorEastAsia"/>
        </w:rPr>
        <w:t xml:space="preserve"> </w:t>
      </w:r>
      <w:proofErr w:type="spellStart"/>
      <w:r>
        <w:rPr>
          <w:rFonts w:eastAsiaTheme="minorEastAsia"/>
        </w:rPr>
        <w:t>tọa</w:t>
      </w:r>
      <w:proofErr w:type="spellEnd"/>
      <w:r>
        <w:rPr>
          <w:rFonts w:eastAsiaTheme="minorEastAsia"/>
        </w:rPr>
        <w:t xml:space="preserve"> </w:t>
      </w:r>
      <w:proofErr w:type="spellStart"/>
      <w:r>
        <w:rPr>
          <w:rFonts w:eastAsiaTheme="minorEastAsia"/>
        </w:rPr>
        <w:t>độ</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chọn</w:t>
      </w:r>
      <w:proofErr w:type="spellEnd"/>
      <w:r>
        <w:rPr>
          <w:rFonts w:eastAsiaTheme="minorEastAsia"/>
        </w:rPr>
        <w:t xml:space="preserve"> </w:t>
      </w:r>
      <w:proofErr w:type="spellStart"/>
      <w:r>
        <w:rPr>
          <w:rFonts w:eastAsiaTheme="minorEastAsia"/>
        </w:rPr>
        <w:t>như</w:t>
      </w:r>
      <w:proofErr w:type="spellEnd"/>
      <w:r>
        <w:rPr>
          <w:rFonts w:eastAsiaTheme="minorEastAsia"/>
        </w:rPr>
        <w:t xml:space="preserve"> </w:t>
      </w:r>
      <w:proofErr w:type="spellStart"/>
      <w:r>
        <w:rPr>
          <w:rFonts w:eastAsiaTheme="minorEastAsia"/>
        </w:rPr>
        <w:t>vậy</w:t>
      </w:r>
      <w:proofErr w:type="spellEnd"/>
      <w:r>
        <w:rPr>
          <w:rFonts w:eastAsiaTheme="minorEastAsia"/>
        </w:rPr>
        <w:t xml:space="preserve">, ta </w:t>
      </w:r>
      <w:proofErr w:type="spellStart"/>
      <w:r>
        <w:rPr>
          <w:rFonts w:eastAsiaTheme="minorEastAsia"/>
        </w:rPr>
        <w:t>chọn</w:t>
      </w:r>
      <w:proofErr w:type="spellEnd"/>
      <w:r>
        <w:rPr>
          <w:rFonts w:eastAsiaTheme="minorEastAsia"/>
        </w:rPr>
        <w:t xml:space="preserve"> </w:t>
      </w:r>
      <w:proofErr w:type="spellStart"/>
      <w:r w:rsidRPr="00D04859">
        <w:t>vị</w:t>
      </w:r>
      <w:proofErr w:type="spellEnd"/>
      <w:r w:rsidRPr="00D04859">
        <w:t xml:space="preserve"> </w:t>
      </w:r>
      <w:proofErr w:type="spellStart"/>
      <w:r w:rsidRPr="00D04859">
        <w:t>trí</w:t>
      </w:r>
      <w:proofErr w:type="spellEnd"/>
      <w:r w:rsidRPr="00D04859">
        <w:t xml:space="preserve"> </w:t>
      </w:r>
      <w:proofErr w:type="spellStart"/>
      <w:r w:rsidRPr="00D04859">
        <w:t>đặt</w:t>
      </w:r>
      <w:proofErr w:type="spellEnd"/>
      <w:r w:rsidRPr="00D04859">
        <w:t xml:space="preserve"> </w:t>
      </w:r>
      <w:proofErr w:type="spellStart"/>
      <w:r>
        <w:t>tải</w:t>
      </w:r>
      <w:proofErr w:type="spellEnd"/>
      <w:r w:rsidRPr="00D04859">
        <w:t xml:space="preserve"> </w:t>
      </w:r>
      <w:proofErr w:type="spellStart"/>
      <w:r w:rsidRPr="00D04859">
        <w:t>là</w:t>
      </w:r>
      <w:proofErr w:type="spellEnd"/>
      <w:r w:rsidRPr="00D04859">
        <w:t xml:space="preserve"> ở </w:t>
      </w:r>
      <w:proofErr w:type="spellStart"/>
      <w:r w:rsidRPr="00D04859">
        <w:t>vị</w:t>
      </w:r>
      <w:proofErr w:type="spellEnd"/>
      <w:r w:rsidRPr="00D04859">
        <w:t xml:space="preserve"> </w:t>
      </w:r>
      <w:proofErr w:type="spellStart"/>
      <w:r w:rsidRPr="00D04859">
        <w:t>trí</w:t>
      </w:r>
      <w:proofErr w:type="spellEnd"/>
      <w:r w:rsidRPr="00D04859">
        <w:t xml:space="preserve"> </w:t>
      </w:r>
      <w:r w:rsidRPr="00D04859">
        <w:rPr>
          <w:rFonts w:ascii="Cambria Math" w:hAnsi="Cambria Math" w:cs="Cambria Math"/>
        </w:rPr>
        <w:t xml:space="preserve">𝑥 = 𝐿/4 </w:t>
      </w:r>
      <w:proofErr w:type="spellStart"/>
      <w:r w:rsidRPr="00D04859">
        <w:t>với</w:t>
      </w:r>
      <w:proofErr w:type="spellEnd"/>
      <w:r w:rsidRPr="00D04859">
        <w:t xml:space="preserve"> </w:t>
      </w:r>
      <w:r w:rsidRPr="00D04859">
        <w:rPr>
          <w:rFonts w:ascii="Cambria Math" w:hAnsi="Cambria Math" w:cs="Cambria Math"/>
        </w:rPr>
        <w:t xml:space="preserve">𝐿 </w:t>
      </w:r>
      <w:proofErr w:type="spellStart"/>
      <w:r w:rsidRPr="00D04859">
        <w:t>là</w:t>
      </w:r>
      <w:proofErr w:type="spellEnd"/>
      <w:r w:rsidRPr="00D04859">
        <w:t xml:space="preserve"> </w:t>
      </w:r>
      <w:proofErr w:type="spellStart"/>
      <w:r w:rsidRPr="00D04859">
        <w:t>khoảng</w:t>
      </w:r>
      <w:proofErr w:type="spellEnd"/>
      <w:r w:rsidRPr="00D04859">
        <w:t xml:space="preserve"> </w:t>
      </w:r>
      <w:proofErr w:type="spellStart"/>
      <w:r w:rsidRPr="00D04859">
        <w:t>cách</w:t>
      </w:r>
      <w:proofErr w:type="spellEnd"/>
      <w:r w:rsidRPr="00D04859">
        <w:t xml:space="preserve"> </w:t>
      </w:r>
      <w:proofErr w:type="spellStart"/>
      <w:r w:rsidRPr="00D04859">
        <w:t>giữa</w:t>
      </w:r>
      <w:proofErr w:type="spellEnd"/>
      <w:r w:rsidRPr="00D04859">
        <w:t xml:space="preserve"> 2 bánh </w:t>
      </w:r>
      <w:proofErr w:type="spellStart"/>
      <w:r w:rsidRPr="00D04859">
        <w:t>xe</w:t>
      </w:r>
      <w:proofErr w:type="spellEnd"/>
      <w:r w:rsidRPr="00D04859">
        <w:t xml:space="preserve"> </w:t>
      </w:r>
      <w:proofErr w:type="spellStart"/>
      <w:r w:rsidRPr="00D04859">
        <w:t>sau</w:t>
      </w:r>
      <w:proofErr w:type="spellEnd"/>
      <w:r>
        <w:t xml:space="preserve"> </w:t>
      </w:r>
      <w:proofErr w:type="spellStart"/>
      <w:r w:rsidRPr="00D04859">
        <w:t>và</w:t>
      </w:r>
      <w:proofErr w:type="spellEnd"/>
      <w:r w:rsidRPr="00D04859">
        <w:t xml:space="preserve"> bánh </w:t>
      </w:r>
      <w:proofErr w:type="spellStart"/>
      <w:r w:rsidRPr="00D04859">
        <w:t>trước</w:t>
      </w:r>
      <w:proofErr w:type="spellEnd"/>
      <w:r w:rsidRPr="00D04859">
        <w:t xml:space="preserve">, </w:t>
      </w:r>
      <w:r>
        <w:t>G</w:t>
      </w:r>
      <w:r w:rsidRPr="00466242">
        <w:rPr>
          <w:vertAlign w:val="subscript"/>
        </w:rPr>
        <w:t>1</w:t>
      </w:r>
      <w:r w:rsidRPr="00466242">
        <w:rPr>
          <w:sz w:val="17"/>
          <w:szCs w:val="17"/>
          <w:vertAlign w:val="subscript"/>
        </w:rPr>
        <w:t xml:space="preserve"> </w:t>
      </w:r>
      <w:proofErr w:type="spellStart"/>
      <w:r w:rsidRPr="00D04859">
        <w:t>và</w:t>
      </w:r>
      <w:proofErr w:type="spellEnd"/>
      <w:r w:rsidRPr="00D04859">
        <w:t xml:space="preserve"> </w:t>
      </w:r>
      <w:r>
        <w:t>G</w:t>
      </w:r>
      <w:r w:rsidRPr="00466242">
        <w:rPr>
          <w:vertAlign w:val="subscript"/>
        </w:rPr>
        <w:t>2</w:t>
      </w:r>
      <w:r w:rsidRPr="00D04859">
        <w:rPr>
          <w:sz w:val="17"/>
          <w:szCs w:val="17"/>
        </w:rPr>
        <w:t xml:space="preserve"> </w:t>
      </w:r>
      <w:proofErr w:type="spellStart"/>
      <w:r w:rsidRPr="00D04859">
        <w:t>là</w:t>
      </w:r>
      <w:proofErr w:type="spellEnd"/>
      <w:r w:rsidRPr="00D04859">
        <w:t xml:space="preserve"> </w:t>
      </w:r>
      <w:proofErr w:type="spellStart"/>
      <w:r w:rsidRPr="00D04859">
        <w:t>trọng</w:t>
      </w:r>
      <w:proofErr w:type="spellEnd"/>
      <w:r w:rsidRPr="00D04859">
        <w:t xml:space="preserve"> </w:t>
      </w:r>
      <w:proofErr w:type="spellStart"/>
      <w:r w:rsidRPr="00D04859">
        <w:t>tâm</w:t>
      </w:r>
      <w:proofErr w:type="spellEnd"/>
      <w:r w:rsidRPr="00D04859">
        <w:t xml:space="preserve"> </w:t>
      </w:r>
      <w:proofErr w:type="spellStart"/>
      <w:r w:rsidRPr="00D04859">
        <w:t>của</w:t>
      </w:r>
      <w:proofErr w:type="spellEnd"/>
      <w:r w:rsidRPr="00D04859">
        <w:t xml:space="preserve"> </w:t>
      </w:r>
      <w:proofErr w:type="spellStart"/>
      <w:r w:rsidRPr="00D04859">
        <w:t>xe</w:t>
      </w:r>
      <w:proofErr w:type="spellEnd"/>
      <w:r w:rsidRPr="00D04859">
        <w:t xml:space="preserve"> </w:t>
      </w:r>
      <w:proofErr w:type="spellStart"/>
      <w:r w:rsidRPr="00D04859">
        <w:t>và</w:t>
      </w:r>
      <w:proofErr w:type="spellEnd"/>
      <w:r w:rsidRPr="00D04859">
        <w:t xml:space="preserve"> </w:t>
      </w:r>
      <w:proofErr w:type="spellStart"/>
      <w:r w:rsidRPr="00D04859">
        <w:t>của</w:t>
      </w:r>
      <w:proofErr w:type="spellEnd"/>
      <w:r w:rsidRPr="00D04859">
        <w:t xml:space="preserve"> </w:t>
      </w:r>
      <w:proofErr w:type="spellStart"/>
      <w:r w:rsidRPr="00D04859">
        <w:t>vật</w:t>
      </w:r>
      <w:proofErr w:type="spellEnd"/>
      <w:r w:rsidRPr="00D04859">
        <w:t xml:space="preserve"> </w:t>
      </w:r>
      <w:proofErr w:type="spellStart"/>
      <w:r w:rsidRPr="00D04859">
        <w:t>nặng</w:t>
      </w:r>
      <w:proofErr w:type="spellEnd"/>
      <w:r w:rsidRPr="00D04859">
        <w:t xml:space="preserve">. </w:t>
      </w:r>
      <w:proofErr w:type="spellStart"/>
      <w:r>
        <w:t>Coi</w:t>
      </w:r>
      <w:proofErr w:type="spellEnd"/>
      <w:r>
        <w:t xml:space="preserve"> </w:t>
      </w:r>
      <w:proofErr w:type="spellStart"/>
      <w:r>
        <w:t>khối</w:t>
      </w:r>
      <w:proofErr w:type="spellEnd"/>
      <w:r>
        <w:t xml:space="preserve"> </w:t>
      </w:r>
      <w:proofErr w:type="spellStart"/>
      <w:r>
        <w:t>lượng</w:t>
      </w:r>
      <w:proofErr w:type="spellEnd"/>
      <w:r>
        <w:t xml:space="preserve"> bánh </w:t>
      </w:r>
      <w:proofErr w:type="spellStart"/>
      <w:r>
        <w:t>rất</w:t>
      </w:r>
      <w:proofErr w:type="spellEnd"/>
      <w:r>
        <w:t xml:space="preserve"> </w:t>
      </w:r>
      <w:proofErr w:type="spellStart"/>
      <w:r>
        <w:t>nhỏ</w:t>
      </w:r>
      <w:proofErr w:type="spellEnd"/>
      <w:r>
        <w:t xml:space="preserve"> so </w:t>
      </w:r>
      <w:proofErr w:type="spellStart"/>
      <w:r>
        <w:t>với</w:t>
      </w:r>
      <w:proofErr w:type="spellEnd"/>
      <w:r>
        <w:t xml:space="preserve"> </w:t>
      </w:r>
      <w:proofErr w:type="spellStart"/>
      <w:r>
        <w:t>thân</w:t>
      </w:r>
      <w:proofErr w:type="spellEnd"/>
      <w:r>
        <w:t xml:space="preserve"> </w:t>
      </w:r>
      <w:proofErr w:type="spellStart"/>
      <w:r>
        <w:t>xe</w:t>
      </w:r>
      <w:proofErr w:type="spellEnd"/>
      <w:r>
        <w:t>, t</w:t>
      </w:r>
      <w:r w:rsidRPr="00D04859">
        <w:t xml:space="preserve">a </w:t>
      </w:r>
      <w:proofErr w:type="spellStart"/>
      <w:r w:rsidRPr="00D04859">
        <w:t>tính</w:t>
      </w:r>
      <w:proofErr w:type="spellEnd"/>
      <w:r w:rsidRPr="00D04859">
        <w:t xml:space="preserve"> </w:t>
      </w:r>
      <w:proofErr w:type="spellStart"/>
      <w:r w:rsidRPr="00D04859">
        <w:t>được</w:t>
      </w:r>
      <w:proofErr w:type="spellEnd"/>
      <w:r>
        <w:t xml:space="preserve"> </w:t>
      </w:r>
      <w:proofErr w:type="spellStart"/>
      <w:r>
        <w:t>gần</w:t>
      </w:r>
      <w:proofErr w:type="spellEnd"/>
      <w:r>
        <w:t xml:space="preserve"> </w:t>
      </w:r>
      <w:proofErr w:type="spellStart"/>
      <w:r>
        <w:t>đúng</w:t>
      </w:r>
      <w:proofErr w:type="spellEnd"/>
      <w:r w:rsidRPr="00D04859">
        <w:t xml:space="preserve"> </w:t>
      </w:r>
      <w:proofErr w:type="spellStart"/>
      <w:r w:rsidRPr="00D04859">
        <w:t>hoành</w:t>
      </w:r>
      <w:proofErr w:type="spellEnd"/>
      <w:r w:rsidRPr="00D04859">
        <w:t xml:space="preserve"> </w:t>
      </w:r>
      <w:proofErr w:type="spellStart"/>
      <w:r w:rsidRPr="00D04859">
        <w:t>độ</w:t>
      </w:r>
      <w:proofErr w:type="spellEnd"/>
      <w:r w:rsidRPr="00D04859">
        <w:t xml:space="preserve"> </w:t>
      </w:r>
      <w:proofErr w:type="spellStart"/>
      <w:r w:rsidRPr="00D04859">
        <w:t>trọng</w:t>
      </w:r>
      <w:proofErr w:type="spellEnd"/>
      <w:r w:rsidRPr="00D04859">
        <w:t xml:space="preserve"> </w:t>
      </w:r>
      <w:proofErr w:type="spellStart"/>
      <w:r w:rsidRPr="00D04859">
        <w:t>tâm</w:t>
      </w:r>
      <w:proofErr w:type="spellEnd"/>
      <w:r w:rsidRPr="00D04859">
        <w:t xml:space="preserve"> </w:t>
      </w:r>
      <w:proofErr w:type="spellStart"/>
      <w:r w:rsidRPr="00D04859">
        <w:t>của</w:t>
      </w:r>
      <w:proofErr w:type="spellEnd"/>
      <w:r w:rsidRPr="00D04859">
        <w:t xml:space="preserve"> </w:t>
      </w:r>
      <w:proofErr w:type="spellStart"/>
      <w:r w:rsidRPr="00D04859">
        <w:t>hệ</w:t>
      </w:r>
      <w:proofErr w:type="spellEnd"/>
      <w:r w:rsidRPr="00D04859">
        <w:t>:</w:t>
      </w:r>
    </w:p>
    <w:p w14:paraId="11AED696" w14:textId="77777777" w:rsidR="00107789" w:rsidRPr="00107789" w:rsidRDefault="00A00FBA" w:rsidP="00107789">
      <w:pPr>
        <w:jc w:val="center"/>
        <w:rPr>
          <w:ins w:id="118" w:author="DAO VIET DUNG 20180049" w:date="2021-06-30T23:27:00Z"/>
          <w:rFonts w:eastAsiaTheme="minorEastAsia"/>
        </w:rPr>
      </w:pPr>
      <m:oMathPara>
        <m:oMathParaPr>
          <m:jc m:val="center"/>
        </m:oMathParaPr>
        <m:oMath>
          <m:sSub>
            <m:sSubPr>
              <m:ctrlPr>
                <w:rPr>
                  <w:rFonts w:ascii="Cambria Math" w:hAnsi="Cambria Math" w:cs="Cambria Math"/>
                  <w:i/>
                </w:rPr>
              </m:ctrlPr>
            </m:sSubPr>
            <m:e>
              <m:r>
                <w:rPr>
                  <w:rFonts w:ascii="Cambria Math" w:hAnsi="Cambria Math" w:cs="Cambria Math"/>
                </w:rPr>
                <m:t>x</m:t>
              </m:r>
            </m:e>
            <m:sub>
              <m:r>
                <w:rPr>
                  <w:rFonts w:ascii="Cambria Math" w:hAnsi="Cambria Math" w:cs="Cambria Math"/>
                </w:rPr>
                <m:t>G</m:t>
              </m:r>
            </m:sub>
          </m:sSub>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1</m:t>
                  </m:r>
                </m:sub>
              </m:sSub>
              <m:sSub>
                <m:sSubPr>
                  <m:ctrlPr>
                    <w:rPr>
                      <w:rFonts w:ascii="Cambria Math" w:hAnsi="Cambria Math" w:cs="Cambria Math"/>
                      <w:i/>
                    </w:rPr>
                  </m:ctrlPr>
                </m:sSubPr>
                <m:e>
                  <m:r>
                    <w:rPr>
                      <w:rFonts w:ascii="Cambria Math" w:hAnsi="Cambria Math" w:cs="Cambria Math"/>
                    </w:rPr>
                    <m:t>x</m:t>
                  </m:r>
                </m:e>
                <m:sub>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1</m:t>
                      </m:r>
                    </m:sub>
                  </m:sSub>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2</m:t>
                  </m:r>
                </m:sub>
              </m:sSub>
              <m:sSub>
                <m:sSubPr>
                  <m:ctrlPr>
                    <w:rPr>
                      <w:rFonts w:ascii="Cambria Math" w:hAnsi="Cambria Math" w:cs="Cambria Math"/>
                      <w:i/>
                    </w:rPr>
                  </m:ctrlPr>
                </m:sSubPr>
                <m:e>
                  <m:r>
                    <w:rPr>
                      <w:rFonts w:ascii="Cambria Math" w:hAnsi="Cambria Math" w:cs="Cambria Math"/>
                    </w:rPr>
                    <m:t>x</m:t>
                  </m:r>
                </m:e>
                <m:sub>
                  <m:sSub>
                    <m:sSubPr>
                      <m:ctrlPr>
                        <w:rPr>
                          <w:rFonts w:ascii="Cambria Math" w:hAnsi="Cambria Math" w:cs="Cambria Math"/>
                          <w:i/>
                        </w:rPr>
                      </m:ctrlPr>
                    </m:sSubPr>
                    <m:e>
                      <m:r>
                        <w:rPr>
                          <w:rFonts w:ascii="Cambria Math" w:hAnsi="Cambria Math" w:cs="Cambria Math"/>
                        </w:rPr>
                        <m:t>G</m:t>
                      </m:r>
                    </m:e>
                    <m:sub>
                      <m:r>
                        <w:rPr>
                          <w:rFonts w:ascii="Cambria Math" w:hAnsi="Cambria Math" w:cs="Cambria Math"/>
                        </w:rPr>
                        <m:t>2</m:t>
                      </m:r>
                    </m:sub>
                  </m:sSub>
                </m:sub>
              </m:sSub>
            </m:num>
            <m:den>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2</m:t>
                  </m:r>
                </m:sub>
              </m:sSub>
            </m:den>
          </m:f>
          <m:r>
            <w:rPr>
              <w:rFonts w:ascii="Cambria Math" w:hAnsi="Cambria Math" w:cs="Cambria Math"/>
            </w:rPr>
            <m:t>=</m:t>
          </m:r>
          <m:f>
            <m:fPr>
              <m:ctrlPr>
                <w:rPr>
                  <w:rFonts w:ascii="Cambria Math" w:eastAsiaTheme="minorEastAsia" w:hAnsi="Cambria Math" w:cs="Cambria Math"/>
                  <w:i/>
                </w:rPr>
              </m:ctrlPr>
            </m:fPr>
            <m:num>
              <m:r>
                <w:rPr>
                  <w:rFonts w:ascii="Cambria Math" w:eastAsiaTheme="minorEastAsia" w:hAnsi="Cambria Math" w:cs="Cambria Math"/>
                </w:rPr>
                <m:t>3</m:t>
              </m:r>
            </m:num>
            <m:den>
              <m:r>
                <w:rPr>
                  <w:rFonts w:ascii="Cambria Math" w:eastAsiaTheme="minorEastAsia" w:hAnsi="Cambria Math" w:cs="Cambria Math"/>
                </w:rPr>
                <m:t>7</m:t>
              </m:r>
            </m:den>
          </m:f>
          <m:r>
            <w:rPr>
              <w:rFonts w:ascii="Cambria Math" w:eastAsiaTheme="minorEastAsia" w:hAnsi="Cambria Math" w:cs="Cambria Math"/>
            </w:rPr>
            <m:t>L=0.43L</m:t>
          </m:r>
        </m:oMath>
      </m:oMathPara>
    </w:p>
    <w:p w14:paraId="16A45DE0" w14:textId="2709EAD3" w:rsidR="000D4382" w:rsidRDefault="00F5360E" w:rsidP="00107789">
      <w:pPr>
        <w:rPr>
          <w:rFonts w:eastAsiaTheme="minorEastAsia"/>
        </w:rPr>
      </w:pPr>
      <w:r>
        <w:rPr>
          <w:noProof/>
        </w:rPr>
        <w:lastRenderedPageBreak/>
        <mc:AlternateContent>
          <mc:Choice Requires="wps">
            <w:drawing>
              <wp:anchor distT="0" distB="0" distL="114300" distR="114300" simplePos="0" relativeHeight="251667968" behindDoc="0" locked="0" layoutInCell="1" allowOverlap="1" wp14:anchorId="4282576D" wp14:editId="46989107">
                <wp:simplePos x="0" y="0"/>
                <wp:positionH relativeFrom="column">
                  <wp:posOffset>363855</wp:posOffset>
                </wp:positionH>
                <wp:positionV relativeFrom="paragraph">
                  <wp:posOffset>2775585</wp:posOffset>
                </wp:positionV>
                <wp:extent cx="4563745" cy="635"/>
                <wp:effectExtent l="0" t="0" r="8255" b="0"/>
                <wp:wrapTopAndBottom/>
                <wp:docPr id="116" name="Hộp Văn bản 116"/>
                <wp:cNvGraphicFramePr/>
                <a:graphic xmlns:a="http://schemas.openxmlformats.org/drawingml/2006/main">
                  <a:graphicData uri="http://schemas.microsoft.com/office/word/2010/wordprocessingShape">
                    <wps:wsp>
                      <wps:cNvSpPr txBox="1"/>
                      <wps:spPr>
                        <a:xfrm>
                          <a:off x="0" y="0"/>
                          <a:ext cx="4563745" cy="635"/>
                        </a:xfrm>
                        <a:prstGeom prst="rect">
                          <a:avLst/>
                        </a:prstGeom>
                        <a:solidFill>
                          <a:prstClr val="white"/>
                        </a:solidFill>
                        <a:ln>
                          <a:noFill/>
                        </a:ln>
                      </wps:spPr>
                      <wps:txbx>
                        <w:txbxContent>
                          <w:p w14:paraId="4285EE0B" w14:textId="5C17C8CA" w:rsidR="00F5360E" w:rsidRPr="00B30B04" w:rsidRDefault="00F5360E" w:rsidP="00F5360E">
                            <w:pPr>
                              <w:pStyle w:val="Chuthich"/>
                              <w:rPr>
                                <w:noProof/>
                                <w:sz w:val="26"/>
                                <w:szCs w:val="20"/>
                              </w:rPr>
                            </w:pPr>
                            <w:bookmarkStart w:id="119" w:name="_Toc78552273"/>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3</w:t>
                            </w:r>
                            <w:r>
                              <w:fldChar w:fldCharType="end"/>
                            </w:r>
                            <w:r>
                              <w:t xml:space="preserve"> </w:t>
                            </w:r>
                            <w:bookmarkStart w:id="120" w:name="OLE_LINK141"/>
                            <w:proofErr w:type="spellStart"/>
                            <w:r w:rsidRPr="00F5360E">
                              <w:rPr>
                                <w:szCs w:val="24"/>
                              </w:rPr>
                              <w:t>Phân</w:t>
                            </w:r>
                            <w:proofErr w:type="spellEnd"/>
                            <w:r w:rsidRPr="00F5360E">
                              <w:rPr>
                                <w:szCs w:val="24"/>
                              </w:rPr>
                              <w:t xml:space="preserve"> </w:t>
                            </w:r>
                            <w:proofErr w:type="spellStart"/>
                            <w:r w:rsidRPr="00F5360E">
                              <w:rPr>
                                <w:szCs w:val="24"/>
                              </w:rPr>
                              <w:t>tích</w:t>
                            </w:r>
                            <w:proofErr w:type="spellEnd"/>
                            <w:r w:rsidRPr="00F5360E">
                              <w:rPr>
                                <w:szCs w:val="24"/>
                              </w:rPr>
                              <w:t xml:space="preserve"> </w:t>
                            </w:r>
                            <w:proofErr w:type="spellStart"/>
                            <w:r w:rsidRPr="00F5360E">
                              <w:rPr>
                                <w:szCs w:val="24"/>
                              </w:rPr>
                              <w:t>lực</w:t>
                            </w:r>
                            <w:proofErr w:type="spellEnd"/>
                            <w:r w:rsidRPr="00F5360E">
                              <w:rPr>
                                <w:szCs w:val="24"/>
                              </w:rPr>
                              <w:t xml:space="preserve">, moment </w:t>
                            </w:r>
                            <w:proofErr w:type="spellStart"/>
                            <w:r w:rsidRPr="00F5360E">
                              <w:rPr>
                                <w:szCs w:val="24"/>
                              </w:rPr>
                              <w:t>lực</w:t>
                            </w:r>
                            <w:proofErr w:type="spellEnd"/>
                            <w:r w:rsidRPr="00F5360E">
                              <w:rPr>
                                <w:szCs w:val="24"/>
                              </w:rPr>
                              <w:t xml:space="preserve"> </w:t>
                            </w:r>
                            <w:proofErr w:type="spellStart"/>
                            <w:r w:rsidRPr="00F5360E">
                              <w:rPr>
                                <w:szCs w:val="24"/>
                              </w:rPr>
                              <w:t>tác</w:t>
                            </w:r>
                            <w:proofErr w:type="spellEnd"/>
                            <w:r w:rsidRPr="00F5360E">
                              <w:rPr>
                                <w:szCs w:val="24"/>
                              </w:rPr>
                              <w:t xml:space="preserve"> </w:t>
                            </w:r>
                            <w:proofErr w:type="spellStart"/>
                            <w:r w:rsidRPr="00F5360E">
                              <w:rPr>
                                <w:szCs w:val="24"/>
                              </w:rPr>
                              <w:t>dụng</w:t>
                            </w:r>
                            <w:proofErr w:type="spellEnd"/>
                            <w:r w:rsidRPr="00F5360E">
                              <w:rPr>
                                <w:szCs w:val="24"/>
                              </w:rPr>
                              <w:t xml:space="preserve"> </w:t>
                            </w:r>
                            <w:proofErr w:type="spellStart"/>
                            <w:r w:rsidRPr="00F5360E">
                              <w:rPr>
                                <w:szCs w:val="24"/>
                              </w:rPr>
                              <w:t>lên</w:t>
                            </w:r>
                            <w:proofErr w:type="spellEnd"/>
                            <w:r w:rsidRPr="00F5360E">
                              <w:rPr>
                                <w:szCs w:val="24"/>
                              </w:rPr>
                              <w:t xml:space="preserve"> 1 bánh </w:t>
                            </w:r>
                            <w:bookmarkEnd w:id="120"/>
                            <w:proofErr w:type="spellStart"/>
                            <w:r w:rsidRPr="00F5360E">
                              <w:rPr>
                                <w:szCs w:val="24"/>
                              </w:rPr>
                              <w:t>xe</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82576D" id="Hộp Văn bản 116" o:spid="_x0000_s1034" type="#_x0000_t202" style="position:absolute;left:0;text-align:left;margin-left:28.65pt;margin-top:218.55pt;width:359.35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" stroked="f">
                <v:textbox style="mso-fit-shape-to-text:t" inset="0,0,0,0">
                  <w:txbxContent>
                    <w:p w14:paraId="4285EE0B" w14:textId="5C17C8CA" w:rsidR="00F5360E" w:rsidRPr="00B30B04" w:rsidRDefault="00F5360E" w:rsidP="00F5360E">
                      <w:pPr>
                        <w:pStyle w:val="Chuthich"/>
                        <w:rPr>
                          <w:noProof/>
                          <w:sz w:val="26"/>
                          <w:szCs w:val="20"/>
                        </w:rPr>
                      </w:pPr>
                      <w:bookmarkStart w:id="121" w:name="_Toc78552273"/>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3</w:t>
                      </w:r>
                      <w:r>
                        <w:fldChar w:fldCharType="end"/>
                      </w:r>
                      <w:r>
                        <w:t xml:space="preserve"> </w:t>
                      </w:r>
                      <w:bookmarkStart w:id="122" w:name="OLE_LINK141"/>
                      <w:proofErr w:type="spellStart"/>
                      <w:r w:rsidRPr="00F5360E">
                        <w:rPr>
                          <w:szCs w:val="24"/>
                        </w:rPr>
                        <w:t>Phân</w:t>
                      </w:r>
                      <w:proofErr w:type="spellEnd"/>
                      <w:r w:rsidRPr="00F5360E">
                        <w:rPr>
                          <w:szCs w:val="24"/>
                        </w:rPr>
                        <w:t xml:space="preserve"> </w:t>
                      </w:r>
                      <w:proofErr w:type="spellStart"/>
                      <w:r w:rsidRPr="00F5360E">
                        <w:rPr>
                          <w:szCs w:val="24"/>
                        </w:rPr>
                        <w:t>tích</w:t>
                      </w:r>
                      <w:proofErr w:type="spellEnd"/>
                      <w:r w:rsidRPr="00F5360E">
                        <w:rPr>
                          <w:szCs w:val="24"/>
                        </w:rPr>
                        <w:t xml:space="preserve"> </w:t>
                      </w:r>
                      <w:proofErr w:type="spellStart"/>
                      <w:r w:rsidRPr="00F5360E">
                        <w:rPr>
                          <w:szCs w:val="24"/>
                        </w:rPr>
                        <w:t>lực</w:t>
                      </w:r>
                      <w:proofErr w:type="spellEnd"/>
                      <w:r w:rsidRPr="00F5360E">
                        <w:rPr>
                          <w:szCs w:val="24"/>
                        </w:rPr>
                        <w:t xml:space="preserve">, moment </w:t>
                      </w:r>
                      <w:proofErr w:type="spellStart"/>
                      <w:r w:rsidRPr="00F5360E">
                        <w:rPr>
                          <w:szCs w:val="24"/>
                        </w:rPr>
                        <w:t>lực</w:t>
                      </w:r>
                      <w:proofErr w:type="spellEnd"/>
                      <w:r w:rsidRPr="00F5360E">
                        <w:rPr>
                          <w:szCs w:val="24"/>
                        </w:rPr>
                        <w:t xml:space="preserve"> </w:t>
                      </w:r>
                      <w:proofErr w:type="spellStart"/>
                      <w:r w:rsidRPr="00F5360E">
                        <w:rPr>
                          <w:szCs w:val="24"/>
                        </w:rPr>
                        <w:t>tác</w:t>
                      </w:r>
                      <w:proofErr w:type="spellEnd"/>
                      <w:r w:rsidRPr="00F5360E">
                        <w:rPr>
                          <w:szCs w:val="24"/>
                        </w:rPr>
                        <w:t xml:space="preserve"> </w:t>
                      </w:r>
                      <w:proofErr w:type="spellStart"/>
                      <w:r w:rsidRPr="00F5360E">
                        <w:rPr>
                          <w:szCs w:val="24"/>
                        </w:rPr>
                        <w:t>dụng</w:t>
                      </w:r>
                      <w:proofErr w:type="spellEnd"/>
                      <w:r w:rsidRPr="00F5360E">
                        <w:rPr>
                          <w:szCs w:val="24"/>
                        </w:rPr>
                        <w:t xml:space="preserve"> </w:t>
                      </w:r>
                      <w:proofErr w:type="spellStart"/>
                      <w:r w:rsidRPr="00F5360E">
                        <w:rPr>
                          <w:szCs w:val="24"/>
                        </w:rPr>
                        <w:t>lên</w:t>
                      </w:r>
                      <w:proofErr w:type="spellEnd"/>
                      <w:r w:rsidRPr="00F5360E">
                        <w:rPr>
                          <w:szCs w:val="24"/>
                        </w:rPr>
                        <w:t xml:space="preserve"> 1 bánh </w:t>
                      </w:r>
                      <w:bookmarkEnd w:id="122"/>
                      <w:proofErr w:type="spellStart"/>
                      <w:r w:rsidRPr="00F5360E">
                        <w:rPr>
                          <w:szCs w:val="24"/>
                        </w:rPr>
                        <w:t>xe</w:t>
                      </w:r>
                      <w:bookmarkEnd w:id="121"/>
                      <w:proofErr w:type="spellEnd"/>
                    </w:p>
                  </w:txbxContent>
                </v:textbox>
                <w10:wrap type="topAndBottom"/>
              </v:shape>
            </w:pict>
          </mc:Fallback>
        </mc:AlternateContent>
      </w:r>
      <w:r w:rsidRPr="00F05032">
        <w:rPr>
          <w:noProof/>
        </w:rPr>
        <w:drawing>
          <wp:anchor distT="0" distB="0" distL="114300" distR="114300" simplePos="0" relativeHeight="251674112" behindDoc="0" locked="0" layoutInCell="1" allowOverlap="1" wp14:anchorId="11D31F39" wp14:editId="398FD636">
            <wp:simplePos x="0" y="0"/>
            <wp:positionH relativeFrom="margin">
              <wp:align>center</wp:align>
            </wp:positionH>
            <wp:positionV relativeFrom="paragraph">
              <wp:posOffset>685864</wp:posOffset>
            </wp:positionV>
            <wp:extent cx="3179445" cy="2035810"/>
            <wp:effectExtent l="0" t="0" r="1905" b="2540"/>
            <wp:wrapTopAndBottom/>
            <wp:docPr id="1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12665"/>
                    <a:stretch/>
                  </pic:blipFill>
                  <pic:spPr bwMode="auto">
                    <a:xfrm>
                      <a:off x="0" y="0"/>
                      <a:ext cx="3179445" cy="203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107789">
        <w:t>Nhận</w:t>
      </w:r>
      <w:proofErr w:type="spellEnd"/>
      <w:r w:rsidR="00107789">
        <w:t xml:space="preserve"> </w:t>
      </w:r>
      <w:proofErr w:type="spellStart"/>
      <w:r w:rsidR="00107789">
        <w:t>xét</w:t>
      </w:r>
      <w:proofErr w:type="spellEnd"/>
      <w:r w:rsidR="00107789">
        <w:t xml:space="preserve"> </w:t>
      </w:r>
      <w:proofErr w:type="spellStart"/>
      <w:r w:rsidR="00107789">
        <w:t>rằng</w:t>
      </w:r>
      <w:proofErr w:type="spellEnd"/>
      <w:r w:rsidR="00107789">
        <w:t xml:space="preserve">, </w:t>
      </w:r>
      <w:proofErr w:type="spellStart"/>
      <w:r w:rsidR="00107789">
        <w:rPr>
          <w:rFonts w:eastAsiaTheme="minorEastAsia"/>
        </w:rPr>
        <w:t>v</w:t>
      </w:r>
      <w:ins w:id="123" w:author="DAO VIET DUNG 20180049" w:date="2021-06-30T23:27:00Z">
        <w:r w:rsidR="00107789">
          <w:rPr>
            <w:rFonts w:eastAsiaTheme="minorEastAsia"/>
          </w:rPr>
          <w:t>ị</w:t>
        </w:r>
        <w:proofErr w:type="spellEnd"/>
        <w:r w:rsidR="00107789">
          <w:rPr>
            <w:rFonts w:eastAsiaTheme="minorEastAsia"/>
          </w:rPr>
          <w:t xml:space="preserve"> </w:t>
        </w:r>
        <w:proofErr w:type="spellStart"/>
        <w:r w:rsidR="00107789">
          <w:rPr>
            <w:rFonts w:eastAsiaTheme="minorEastAsia"/>
          </w:rPr>
          <w:t>trí</w:t>
        </w:r>
        <w:proofErr w:type="spellEnd"/>
        <w:r w:rsidR="00107789">
          <w:rPr>
            <w:rFonts w:eastAsiaTheme="minorEastAsia"/>
          </w:rPr>
          <w:t xml:space="preserve"> </w:t>
        </w:r>
        <w:proofErr w:type="spellStart"/>
        <w:r w:rsidR="00107789">
          <w:rPr>
            <w:rFonts w:eastAsiaTheme="minorEastAsia"/>
          </w:rPr>
          <w:t>khối</w:t>
        </w:r>
        <w:proofErr w:type="spellEnd"/>
        <w:r w:rsidR="00107789">
          <w:rPr>
            <w:rFonts w:eastAsiaTheme="minorEastAsia"/>
          </w:rPr>
          <w:t xml:space="preserve"> </w:t>
        </w:r>
        <w:proofErr w:type="spellStart"/>
        <w:r w:rsidR="00107789">
          <w:rPr>
            <w:rFonts w:eastAsiaTheme="minorEastAsia"/>
          </w:rPr>
          <w:t>tâm</w:t>
        </w:r>
        <w:proofErr w:type="spellEnd"/>
        <w:r w:rsidR="00107789">
          <w:rPr>
            <w:rFonts w:eastAsiaTheme="minorEastAsia"/>
          </w:rPr>
          <w:t xml:space="preserve"> </w:t>
        </w:r>
        <w:proofErr w:type="spellStart"/>
        <w:r w:rsidR="00107789">
          <w:rPr>
            <w:rFonts w:eastAsiaTheme="minorEastAsia"/>
          </w:rPr>
          <w:t>gần</w:t>
        </w:r>
        <w:proofErr w:type="spellEnd"/>
        <w:r w:rsidR="00107789">
          <w:rPr>
            <w:rFonts w:eastAsiaTheme="minorEastAsia"/>
          </w:rPr>
          <w:t xml:space="preserve"> </w:t>
        </w:r>
        <w:proofErr w:type="spellStart"/>
        <w:r w:rsidR="00107789">
          <w:rPr>
            <w:rFonts w:eastAsiaTheme="minorEastAsia"/>
          </w:rPr>
          <w:t>với</w:t>
        </w:r>
        <w:proofErr w:type="spellEnd"/>
        <w:r w:rsidR="00107789">
          <w:rPr>
            <w:rFonts w:eastAsiaTheme="minorEastAsia"/>
          </w:rPr>
          <w:t xml:space="preserve"> </w:t>
        </w:r>
        <w:proofErr w:type="spellStart"/>
        <w:r w:rsidR="00107789">
          <w:rPr>
            <w:rFonts w:eastAsiaTheme="minorEastAsia"/>
          </w:rPr>
          <w:t>vị</w:t>
        </w:r>
        <w:proofErr w:type="spellEnd"/>
        <w:r w:rsidR="00107789">
          <w:rPr>
            <w:rFonts w:eastAsiaTheme="minorEastAsia"/>
          </w:rPr>
          <w:t xml:space="preserve"> </w:t>
        </w:r>
        <w:proofErr w:type="spellStart"/>
        <w:r w:rsidR="00107789">
          <w:rPr>
            <w:rFonts w:eastAsiaTheme="minorEastAsia"/>
          </w:rPr>
          <w:t>trí</w:t>
        </w:r>
        <w:proofErr w:type="spellEnd"/>
        <w:r w:rsidR="00107789">
          <w:rPr>
            <w:rFonts w:eastAsiaTheme="minorEastAsia"/>
          </w:rPr>
          <w:t xml:space="preserve"> </w:t>
        </w:r>
        <w:proofErr w:type="spellStart"/>
        <w:r w:rsidR="00107789">
          <w:rPr>
            <w:rFonts w:eastAsiaTheme="minorEastAsia"/>
          </w:rPr>
          <w:t>chính</w:t>
        </w:r>
        <w:proofErr w:type="spellEnd"/>
        <w:r w:rsidR="00107789">
          <w:rPr>
            <w:rFonts w:eastAsiaTheme="minorEastAsia"/>
          </w:rPr>
          <w:t xml:space="preserve"> </w:t>
        </w:r>
        <w:proofErr w:type="spellStart"/>
        <w:r w:rsidR="00107789">
          <w:rPr>
            <w:rFonts w:eastAsiaTheme="minorEastAsia"/>
          </w:rPr>
          <w:t>giữa</w:t>
        </w:r>
        <w:proofErr w:type="spellEnd"/>
        <w:r w:rsidR="00107789">
          <w:rPr>
            <w:rFonts w:eastAsiaTheme="minorEastAsia"/>
          </w:rPr>
          <w:t xml:space="preserve"> </w:t>
        </w:r>
        <w:proofErr w:type="spellStart"/>
        <w:r w:rsidR="00107789">
          <w:rPr>
            <w:rFonts w:eastAsiaTheme="minorEastAsia"/>
          </w:rPr>
          <w:t>của</w:t>
        </w:r>
        <w:proofErr w:type="spellEnd"/>
        <w:r w:rsidR="00107789">
          <w:rPr>
            <w:rFonts w:eastAsiaTheme="minorEastAsia"/>
          </w:rPr>
          <w:t xml:space="preserve"> </w:t>
        </w:r>
        <w:proofErr w:type="spellStart"/>
        <w:r w:rsidR="00107789">
          <w:rPr>
            <w:rFonts w:eastAsiaTheme="minorEastAsia"/>
          </w:rPr>
          <w:t>xe</w:t>
        </w:r>
        <w:proofErr w:type="spellEnd"/>
        <w:r w:rsidR="00107789">
          <w:rPr>
            <w:rFonts w:eastAsiaTheme="minorEastAsia"/>
          </w:rPr>
          <w:t xml:space="preserve"> </w:t>
        </w:r>
      </w:ins>
      <w:ins w:id="124" w:author="DAO VIET DUNG 20180049" w:date="2021-06-30T23:30:00Z">
        <w:r w:rsidR="00107789">
          <w:rPr>
            <w:rFonts w:eastAsiaTheme="minorEastAsia"/>
          </w:rPr>
          <w:t>(</w:t>
        </w:r>
        <w:proofErr w:type="spellStart"/>
        <w:r w:rsidR="00107789">
          <w:rPr>
            <w:rFonts w:eastAsiaTheme="minorEastAsia"/>
          </w:rPr>
          <w:t>vị</w:t>
        </w:r>
        <w:proofErr w:type="spellEnd"/>
        <w:r w:rsidR="00107789">
          <w:rPr>
            <w:rFonts w:eastAsiaTheme="minorEastAsia"/>
          </w:rPr>
          <w:t xml:space="preserve"> </w:t>
        </w:r>
        <w:proofErr w:type="spellStart"/>
        <w:r w:rsidR="00107789">
          <w:rPr>
            <w:rFonts w:eastAsiaTheme="minorEastAsia"/>
          </w:rPr>
          <w:t>trí</w:t>
        </w:r>
        <w:proofErr w:type="spellEnd"/>
        <w:r w:rsidR="00107789">
          <w:rPr>
            <w:rFonts w:eastAsiaTheme="minorEastAsia"/>
          </w:rPr>
          <w:t xml:space="preserve"> 0.5</w:t>
        </w:r>
        <w:r w:rsidR="00107789" w:rsidRPr="00BF0E3A">
          <w:rPr>
            <w:rFonts w:eastAsiaTheme="minorEastAsia"/>
            <w:i/>
            <w:iCs/>
            <w:rPrChange w:id="125" w:author="DAO VIET DUNG 20180049" w:date="2021-06-30T23:30:00Z">
              <w:rPr>
                <w:rFonts w:eastAsiaTheme="minorEastAsia"/>
              </w:rPr>
            </w:rPrChange>
          </w:rPr>
          <w:t>L</w:t>
        </w:r>
        <w:r w:rsidR="00107789">
          <w:rPr>
            <w:rFonts w:eastAsiaTheme="minorEastAsia"/>
          </w:rPr>
          <w:t xml:space="preserve">) </w:t>
        </w:r>
      </w:ins>
      <w:proofErr w:type="spellStart"/>
      <w:r w:rsidR="00107789">
        <w:rPr>
          <w:rFonts w:eastAsiaTheme="minorEastAsia"/>
        </w:rPr>
        <w:t>nên</w:t>
      </w:r>
      <w:proofErr w:type="spellEnd"/>
      <w:r w:rsidR="00107789">
        <w:rPr>
          <w:rFonts w:eastAsiaTheme="minorEastAsia"/>
        </w:rPr>
        <w:t xml:space="preserve"> </w:t>
      </w:r>
      <w:proofErr w:type="spellStart"/>
      <w:ins w:id="126" w:author="DAO VIET DUNG 20180049" w:date="2021-06-30T23:29:00Z">
        <w:r w:rsidR="00107789">
          <w:rPr>
            <w:rFonts w:eastAsiaTheme="minorEastAsia"/>
          </w:rPr>
          <w:t>sẽ</w:t>
        </w:r>
        <w:proofErr w:type="spellEnd"/>
        <w:r w:rsidR="00107789">
          <w:rPr>
            <w:rFonts w:eastAsiaTheme="minorEastAsia"/>
          </w:rPr>
          <w:t xml:space="preserve"> </w:t>
        </w:r>
        <w:proofErr w:type="spellStart"/>
        <w:r w:rsidR="00107789">
          <w:rPr>
            <w:rFonts w:eastAsiaTheme="minorEastAsia"/>
          </w:rPr>
          <w:t>giúp</w:t>
        </w:r>
        <w:proofErr w:type="spellEnd"/>
        <w:r w:rsidR="00107789">
          <w:rPr>
            <w:rFonts w:eastAsiaTheme="minorEastAsia"/>
          </w:rPr>
          <w:t xml:space="preserve"> </w:t>
        </w:r>
        <w:proofErr w:type="spellStart"/>
        <w:r w:rsidR="00107789">
          <w:rPr>
            <w:rFonts w:eastAsiaTheme="minorEastAsia"/>
          </w:rPr>
          <w:t>cho</w:t>
        </w:r>
        <w:proofErr w:type="spellEnd"/>
        <w:r w:rsidR="00107789">
          <w:rPr>
            <w:rFonts w:eastAsiaTheme="minorEastAsia"/>
          </w:rPr>
          <w:t xml:space="preserve"> </w:t>
        </w:r>
        <w:proofErr w:type="spellStart"/>
        <w:r w:rsidR="00107789">
          <w:rPr>
            <w:rFonts w:eastAsiaTheme="minorEastAsia"/>
          </w:rPr>
          <w:t>xe</w:t>
        </w:r>
        <w:proofErr w:type="spellEnd"/>
        <w:r w:rsidR="00107789">
          <w:rPr>
            <w:rFonts w:eastAsiaTheme="minorEastAsia"/>
          </w:rPr>
          <w:t xml:space="preserve"> </w:t>
        </w:r>
        <w:proofErr w:type="spellStart"/>
        <w:r w:rsidR="00107789">
          <w:rPr>
            <w:rFonts w:eastAsiaTheme="minorEastAsia"/>
          </w:rPr>
          <w:t>ổn</w:t>
        </w:r>
        <w:proofErr w:type="spellEnd"/>
        <w:r w:rsidR="00107789">
          <w:rPr>
            <w:rFonts w:eastAsiaTheme="minorEastAsia"/>
          </w:rPr>
          <w:t xml:space="preserve"> </w:t>
        </w:r>
        <w:proofErr w:type="spellStart"/>
        <w:r w:rsidR="00107789">
          <w:rPr>
            <w:rFonts w:eastAsiaTheme="minorEastAsia"/>
          </w:rPr>
          <w:t>định</w:t>
        </w:r>
        <w:proofErr w:type="spellEnd"/>
        <w:r w:rsidR="00107789">
          <w:rPr>
            <w:rFonts w:eastAsiaTheme="minorEastAsia"/>
          </w:rPr>
          <w:t xml:space="preserve"> </w:t>
        </w:r>
        <w:proofErr w:type="spellStart"/>
        <w:r w:rsidR="00107789">
          <w:rPr>
            <w:rFonts w:eastAsiaTheme="minorEastAsia"/>
          </w:rPr>
          <w:t>hơn</w:t>
        </w:r>
        <w:proofErr w:type="spellEnd"/>
        <w:r w:rsidR="00107789">
          <w:rPr>
            <w:rFonts w:eastAsiaTheme="minorEastAsia"/>
          </w:rPr>
          <w:t xml:space="preserve"> </w:t>
        </w:r>
        <w:proofErr w:type="spellStart"/>
        <w:r w:rsidR="00107789">
          <w:rPr>
            <w:rFonts w:eastAsiaTheme="minorEastAsia"/>
          </w:rPr>
          <w:t>kh</w:t>
        </w:r>
      </w:ins>
      <w:ins w:id="127" w:author="DAO VIET DUNG 20180049" w:date="2021-06-30T23:30:00Z">
        <w:r w:rsidR="00107789">
          <w:rPr>
            <w:rFonts w:eastAsiaTheme="minorEastAsia"/>
          </w:rPr>
          <w:t>i</w:t>
        </w:r>
        <w:proofErr w:type="spellEnd"/>
        <w:r w:rsidR="00107789">
          <w:rPr>
            <w:rFonts w:eastAsiaTheme="minorEastAsia"/>
          </w:rPr>
          <w:t xml:space="preserve"> </w:t>
        </w:r>
      </w:ins>
      <w:proofErr w:type="spellStart"/>
      <w:ins w:id="128" w:author="DAO VIET DUNG 20180049" w:date="2021-06-30T23:31:00Z">
        <w:r w:rsidR="00107789">
          <w:rPr>
            <w:rFonts w:eastAsiaTheme="minorEastAsia"/>
          </w:rPr>
          <w:t>đi</w:t>
        </w:r>
        <w:proofErr w:type="spellEnd"/>
        <w:r w:rsidR="00107789">
          <w:rPr>
            <w:rFonts w:eastAsiaTheme="minorEastAsia"/>
          </w:rPr>
          <w:t xml:space="preserve"> </w:t>
        </w:r>
        <w:proofErr w:type="spellStart"/>
        <w:r w:rsidR="00107789">
          <w:rPr>
            <w:rFonts w:eastAsiaTheme="minorEastAsia"/>
          </w:rPr>
          <w:t>thẳng</w:t>
        </w:r>
        <w:proofErr w:type="spellEnd"/>
        <w:r w:rsidR="00107789">
          <w:rPr>
            <w:rFonts w:eastAsiaTheme="minorEastAsia"/>
          </w:rPr>
          <w:t>,</w:t>
        </w:r>
      </w:ins>
      <w:ins w:id="129" w:author="DAO VIET DUNG 20180049" w:date="2021-06-30T23:30:00Z">
        <w:r w:rsidR="00107789">
          <w:rPr>
            <w:rFonts w:eastAsiaTheme="minorEastAsia"/>
          </w:rPr>
          <w:t xml:space="preserve"> </w:t>
        </w:r>
        <w:proofErr w:type="spellStart"/>
        <w:r w:rsidR="00107789">
          <w:rPr>
            <w:rFonts w:eastAsiaTheme="minorEastAsia"/>
          </w:rPr>
          <w:t>tăng</w:t>
        </w:r>
        <w:proofErr w:type="spellEnd"/>
        <w:r w:rsidR="00107789">
          <w:rPr>
            <w:rFonts w:eastAsiaTheme="minorEastAsia"/>
          </w:rPr>
          <w:t xml:space="preserve"> </w:t>
        </w:r>
        <w:proofErr w:type="spellStart"/>
        <w:r w:rsidR="00107789">
          <w:rPr>
            <w:rFonts w:eastAsiaTheme="minorEastAsia"/>
          </w:rPr>
          <w:t>tốc</w:t>
        </w:r>
      </w:ins>
      <w:proofErr w:type="spellEnd"/>
      <w:ins w:id="130" w:author="DAO VIET DUNG 20180049" w:date="2021-06-30T23:31:00Z">
        <w:r w:rsidR="00107789">
          <w:rPr>
            <w:rFonts w:eastAsiaTheme="minorEastAsia"/>
          </w:rPr>
          <w:t xml:space="preserve"> </w:t>
        </w:r>
        <w:proofErr w:type="spellStart"/>
        <w:r w:rsidR="00107789">
          <w:rPr>
            <w:rFonts w:eastAsiaTheme="minorEastAsia"/>
          </w:rPr>
          <w:t>và</w:t>
        </w:r>
        <w:proofErr w:type="spellEnd"/>
        <w:r w:rsidR="00107789">
          <w:rPr>
            <w:rFonts w:eastAsiaTheme="minorEastAsia"/>
          </w:rPr>
          <w:t xml:space="preserve"> </w:t>
        </w:r>
        <w:proofErr w:type="spellStart"/>
        <w:r w:rsidR="00107789">
          <w:rPr>
            <w:rFonts w:eastAsiaTheme="minorEastAsia"/>
          </w:rPr>
          <w:t>đặc</w:t>
        </w:r>
        <w:proofErr w:type="spellEnd"/>
        <w:r w:rsidR="00107789">
          <w:rPr>
            <w:rFonts w:eastAsiaTheme="minorEastAsia"/>
          </w:rPr>
          <w:t xml:space="preserve"> </w:t>
        </w:r>
        <w:proofErr w:type="spellStart"/>
        <w:r w:rsidR="00107789">
          <w:rPr>
            <w:rFonts w:eastAsiaTheme="minorEastAsia"/>
          </w:rPr>
          <w:t>biệt</w:t>
        </w:r>
        <w:proofErr w:type="spellEnd"/>
        <w:r w:rsidR="00107789">
          <w:rPr>
            <w:rFonts w:eastAsiaTheme="minorEastAsia"/>
          </w:rPr>
          <w:t xml:space="preserve"> </w:t>
        </w:r>
        <w:proofErr w:type="spellStart"/>
        <w:r w:rsidR="00107789">
          <w:rPr>
            <w:rFonts w:eastAsiaTheme="minorEastAsia"/>
          </w:rPr>
          <w:t>là</w:t>
        </w:r>
        <w:proofErr w:type="spellEnd"/>
        <w:r w:rsidR="00107789">
          <w:rPr>
            <w:rFonts w:eastAsiaTheme="minorEastAsia"/>
          </w:rPr>
          <w:t xml:space="preserve"> </w:t>
        </w:r>
        <w:proofErr w:type="spellStart"/>
        <w:r w:rsidR="00107789">
          <w:rPr>
            <w:rFonts w:eastAsiaTheme="minorEastAsia"/>
          </w:rPr>
          <w:t>khi</w:t>
        </w:r>
        <w:proofErr w:type="spellEnd"/>
        <w:r w:rsidR="00107789">
          <w:rPr>
            <w:rFonts w:eastAsiaTheme="minorEastAsia"/>
          </w:rPr>
          <w:t xml:space="preserve"> </w:t>
        </w:r>
        <w:proofErr w:type="spellStart"/>
        <w:r w:rsidR="00107789">
          <w:rPr>
            <w:rFonts w:eastAsiaTheme="minorEastAsia"/>
          </w:rPr>
          <w:t>xe</w:t>
        </w:r>
        <w:proofErr w:type="spellEnd"/>
        <w:r w:rsidR="00107789">
          <w:rPr>
            <w:rFonts w:eastAsiaTheme="minorEastAsia"/>
          </w:rPr>
          <w:t xml:space="preserve"> </w:t>
        </w:r>
        <w:proofErr w:type="spellStart"/>
        <w:r w:rsidR="00107789">
          <w:rPr>
            <w:rFonts w:eastAsiaTheme="minorEastAsia"/>
          </w:rPr>
          <w:t>chuyển</w:t>
        </w:r>
        <w:proofErr w:type="spellEnd"/>
        <w:r w:rsidR="00107789">
          <w:rPr>
            <w:rFonts w:eastAsiaTheme="minorEastAsia"/>
          </w:rPr>
          <w:t xml:space="preserve"> </w:t>
        </w:r>
        <w:proofErr w:type="spellStart"/>
        <w:r w:rsidR="00107789">
          <w:rPr>
            <w:rFonts w:eastAsiaTheme="minorEastAsia"/>
          </w:rPr>
          <w:t>hướng</w:t>
        </w:r>
        <w:proofErr w:type="spellEnd"/>
        <w:r w:rsidR="00107789">
          <w:rPr>
            <w:rFonts w:eastAsiaTheme="minorEastAsia"/>
          </w:rPr>
          <w:t>.</w:t>
        </w:r>
      </w:ins>
      <w:r w:rsidR="00107789">
        <w:rPr>
          <w:rFonts w:eastAsiaTheme="minorEastAsia"/>
        </w:rPr>
        <w:t xml:space="preserve"> </w:t>
      </w:r>
    </w:p>
    <w:p w14:paraId="43F1073C" w14:textId="16E21397" w:rsidR="00107789" w:rsidRDefault="00B60C08" w:rsidP="00107789">
      <w:pPr>
        <w:rPr>
          <w:rFonts w:eastAsiaTheme="minorEastAsia"/>
        </w:rPr>
      </w:pPr>
      <w:r>
        <w:rPr>
          <w:rFonts w:eastAsiaTheme="minorEastAsia"/>
        </w:rPr>
        <w:t xml:space="preserve">Các </w:t>
      </w:r>
      <w:proofErr w:type="spellStart"/>
      <w:r>
        <w:rPr>
          <w:rFonts w:eastAsiaTheme="minorEastAsia"/>
        </w:rPr>
        <w:t>lực</w:t>
      </w:r>
      <w:proofErr w:type="spellEnd"/>
      <w:r>
        <w:rPr>
          <w:rFonts w:eastAsiaTheme="minorEastAsia"/>
        </w:rPr>
        <w:t xml:space="preserve"> </w:t>
      </w:r>
      <w:proofErr w:type="spellStart"/>
      <w:r>
        <w:rPr>
          <w:rFonts w:eastAsiaTheme="minorEastAsia"/>
        </w:rPr>
        <w:t>tác</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lên</w:t>
      </w:r>
      <w:proofErr w:type="spellEnd"/>
      <w:r>
        <w:rPr>
          <w:rFonts w:eastAsiaTheme="minorEastAsia"/>
        </w:rPr>
        <w:t xml:space="preserve"> bánh </w:t>
      </w:r>
      <w:proofErr w:type="spellStart"/>
      <w:r>
        <w:rPr>
          <w:rFonts w:eastAsiaTheme="minorEastAsia"/>
        </w:rPr>
        <w:t>xe</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diễn</w:t>
      </w:r>
      <w:proofErr w:type="spellEnd"/>
      <w:r>
        <w:rPr>
          <w:rFonts w:eastAsiaTheme="minorEastAsia"/>
        </w:rPr>
        <w:t xml:space="preserve"> ở </w:t>
      </w:r>
      <w:proofErr w:type="spellStart"/>
      <w:r>
        <w:rPr>
          <w:rFonts w:eastAsiaTheme="minorEastAsia"/>
        </w:rPr>
        <w:t>Hình</w:t>
      </w:r>
      <w:proofErr w:type="spellEnd"/>
      <w:r>
        <w:rPr>
          <w:rFonts w:eastAsiaTheme="minorEastAsia"/>
        </w:rPr>
        <w:t xml:space="preserve"> 3.4. </w:t>
      </w:r>
      <w:r w:rsidR="00107789">
        <w:rPr>
          <w:rFonts w:eastAsiaTheme="minorEastAsia"/>
        </w:rPr>
        <w:t xml:space="preserve">Ta </w:t>
      </w:r>
      <w:proofErr w:type="spellStart"/>
      <w:r w:rsidR="00107789">
        <w:rPr>
          <w:rFonts w:eastAsiaTheme="minorEastAsia"/>
        </w:rPr>
        <w:t>có</w:t>
      </w:r>
      <w:proofErr w:type="spellEnd"/>
      <w:r w:rsidR="00107789">
        <w:rPr>
          <w:rFonts w:eastAsiaTheme="minorEastAsia"/>
        </w:rPr>
        <w:t xml:space="preserve"> </w:t>
      </w:r>
      <w:proofErr w:type="spellStart"/>
      <w:r w:rsidR="00107789">
        <w:rPr>
          <w:rFonts w:eastAsiaTheme="minorEastAsia"/>
        </w:rPr>
        <w:t>phương</w:t>
      </w:r>
      <w:proofErr w:type="spellEnd"/>
      <w:r w:rsidR="00107789">
        <w:rPr>
          <w:rFonts w:eastAsiaTheme="minorEastAsia"/>
        </w:rPr>
        <w:t xml:space="preserve"> </w:t>
      </w:r>
      <w:proofErr w:type="spellStart"/>
      <w:r w:rsidR="00107789">
        <w:rPr>
          <w:rFonts w:eastAsiaTheme="minorEastAsia"/>
        </w:rPr>
        <w:t>trình</w:t>
      </w:r>
      <w:proofErr w:type="spellEnd"/>
      <w:r w:rsidR="00107789">
        <w:rPr>
          <w:rFonts w:eastAsiaTheme="minorEastAsia"/>
        </w:rPr>
        <w:t xml:space="preserve"> </w:t>
      </w:r>
      <w:proofErr w:type="spellStart"/>
      <w:r w:rsidR="00107789">
        <w:rPr>
          <w:rFonts w:eastAsiaTheme="minorEastAsia"/>
        </w:rPr>
        <w:t>động</w:t>
      </w:r>
      <w:proofErr w:type="spellEnd"/>
      <w:r w:rsidR="00107789">
        <w:rPr>
          <w:rFonts w:eastAsiaTheme="minorEastAsia"/>
        </w:rPr>
        <w:t xml:space="preserve"> </w:t>
      </w:r>
      <w:proofErr w:type="spellStart"/>
      <w:r w:rsidR="00107789">
        <w:rPr>
          <w:rFonts w:eastAsiaTheme="minorEastAsia"/>
        </w:rPr>
        <w:t>học</w:t>
      </w:r>
      <w:proofErr w:type="spellEnd"/>
      <w:r w:rsidR="00107789">
        <w:rPr>
          <w:rFonts w:eastAsiaTheme="minorEastAsia"/>
        </w:rPr>
        <w:t xml:space="preserve"> </w:t>
      </w:r>
      <w:proofErr w:type="spellStart"/>
      <w:r w:rsidR="00107789">
        <w:rPr>
          <w:rFonts w:eastAsiaTheme="minorEastAsia"/>
        </w:rPr>
        <w:t>của</w:t>
      </w:r>
      <w:proofErr w:type="spellEnd"/>
      <w:r w:rsidR="00107789">
        <w:rPr>
          <w:rFonts w:eastAsiaTheme="minorEastAsia"/>
        </w:rPr>
        <w:t xml:space="preserve"> </w:t>
      </w:r>
      <w:r>
        <w:rPr>
          <w:rFonts w:eastAsiaTheme="minorEastAsia"/>
        </w:rPr>
        <w:t xml:space="preserve">bánh </w:t>
      </w:r>
      <w:proofErr w:type="spellStart"/>
      <w:r w:rsidR="00107789">
        <w:rPr>
          <w:rFonts w:eastAsiaTheme="minorEastAsia"/>
        </w:rPr>
        <w:t>xe</w:t>
      </w:r>
      <w:proofErr w:type="spellEnd"/>
      <w:r w:rsidR="00107789">
        <w:rPr>
          <w:rFonts w:eastAsiaTheme="minorEastAsia"/>
        </w:rPr>
        <w:t xml:space="preserve"> </w:t>
      </w:r>
      <w:proofErr w:type="spellStart"/>
      <w:r w:rsidR="00107789">
        <w:rPr>
          <w:rFonts w:eastAsiaTheme="minorEastAsia"/>
        </w:rPr>
        <w:t>như</w:t>
      </w:r>
      <w:proofErr w:type="spellEnd"/>
      <w:r w:rsidR="00107789">
        <w:rPr>
          <w:rFonts w:eastAsiaTheme="minorEastAsia"/>
        </w:rPr>
        <w:t xml:space="preserve"> </w:t>
      </w:r>
      <w:proofErr w:type="spellStart"/>
      <w:r w:rsidR="00107789">
        <w:rPr>
          <w:rFonts w:eastAsiaTheme="minorEastAsia"/>
        </w:rPr>
        <w:t>sau</w:t>
      </w:r>
      <w:proofErr w:type="spellEnd"/>
      <w:r w:rsidR="00107789">
        <w:rPr>
          <w:rFonts w:eastAsiaTheme="minorEastAsia"/>
        </w:rPr>
        <w:t>:</w:t>
      </w:r>
    </w:p>
    <w:p w14:paraId="6425E759" w14:textId="77777777" w:rsidR="00107789" w:rsidRPr="00D04859" w:rsidRDefault="00A00FBA" w:rsidP="00107789">
      <w:pPr>
        <w:autoSpaceDE w:val="0"/>
        <w:autoSpaceDN w:val="0"/>
        <w:adjustRightInd w:val="0"/>
        <w:spacing w:after="0" w:line="360" w:lineRule="auto"/>
        <w:ind w:left="360"/>
        <w:jc w:val="center"/>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g</m:t>
                </m:r>
              </m:e>
              <m:e>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4</m:t>
                    </m:r>
                  </m:num>
                  <m:den>
                    <m:r>
                      <w:rPr>
                        <w:rFonts w:ascii="Cambria Math" w:hAnsi="Cambria Math"/>
                      </w:rPr>
                      <m:t>7</m:t>
                    </m:r>
                  </m:den>
                </m:f>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r>
                      <w:rPr>
                        <w:rFonts w:ascii="Cambria Math" w:hAnsi="Cambria Math"/>
                      </w:rPr>
                      <m:t>3</m:t>
                    </m:r>
                  </m:num>
                  <m:den>
                    <m:r>
                      <w:rPr>
                        <w:rFonts w:ascii="Cambria Math" w:hAnsi="Cambria Math"/>
                      </w:rPr>
                      <m:t>7</m:t>
                    </m:r>
                  </m:den>
                </m:f>
                <m:r>
                  <w:rPr>
                    <w:rFonts w:ascii="Cambria Math" w:hAnsi="Cambria Math"/>
                  </w:rPr>
                  <m:t>L</m:t>
                </m:r>
              </m:e>
            </m:eqArr>
          </m:e>
        </m:d>
      </m:oMath>
      <w:r w:rsidR="00107789">
        <w:rPr>
          <w:rFonts w:eastAsiaTheme="minorEastAsia"/>
        </w:rPr>
        <w:t xml:space="preserve"> </w:t>
      </w:r>
      <w:r w:rsidR="00107789" w:rsidRPr="00097FD7">
        <w:rPr>
          <w:rFonts w:ascii="Wingdings" w:eastAsiaTheme="minorEastAsia" w:hAnsi="Wingdings" w:cs="Wingdings"/>
        </w:rPr>
        <w:t></w:t>
      </w:r>
      <w:r w:rsidR="00107789">
        <w:rPr>
          <w:rFonts w:eastAsiaTheme="minorEastAsia"/>
        </w:rPr>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7</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 xml:space="preserve">g=2.94 </m:t>
                </m:r>
                <m:d>
                  <m:dPr>
                    <m:ctrlPr>
                      <w:rPr>
                        <w:rFonts w:ascii="Cambria Math" w:hAnsi="Cambria Math"/>
                        <w:i/>
                      </w:rPr>
                    </m:ctrlPr>
                  </m:dPr>
                  <m:e>
                    <m:r>
                      <w:rPr>
                        <w:rFonts w:ascii="Cambria Math" w:hAnsi="Cambria Math"/>
                      </w:rPr>
                      <m:t>N</m:t>
                    </m:r>
                  </m:e>
                </m:d>
              </m:e>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7</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 xml:space="preserve">g=3.92 </m:t>
                </m:r>
                <m:d>
                  <m:dPr>
                    <m:ctrlPr>
                      <w:rPr>
                        <w:rFonts w:ascii="Cambria Math" w:hAnsi="Cambria Math"/>
                        <w:i/>
                      </w:rPr>
                    </m:ctrlPr>
                  </m:dPr>
                  <m:e>
                    <m:r>
                      <w:rPr>
                        <w:rFonts w:ascii="Cambria Math" w:hAnsi="Cambria Math"/>
                      </w:rPr>
                      <m:t>N</m:t>
                    </m:r>
                  </m:e>
                </m:d>
              </m:e>
            </m:eqArr>
          </m:e>
        </m:d>
      </m:oMath>
    </w:p>
    <w:p w14:paraId="2886FB59" w14:textId="6B652C1A" w:rsidR="00B60C08" w:rsidRDefault="00B60C08" w:rsidP="00B60C08">
      <w:pPr>
        <w:ind w:firstLine="0"/>
        <w:rPr>
          <w:rFonts w:eastAsiaTheme="minorEastAsia"/>
        </w:rPr>
      </w:pPr>
      <w:proofErr w:type="spellStart"/>
      <w:r>
        <w:rPr>
          <w:rFonts w:eastAsiaTheme="minorEastAsia"/>
        </w:rPr>
        <w:t>Từ</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s</w:t>
      </w:r>
      <w:r>
        <w:t>uy</w:t>
      </w:r>
      <w:proofErr w:type="spellEnd"/>
      <w:r>
        <w:t xml:space="preserve"> ra </w:t>
      </w:r>
      <w:proofErr w:type="spellStart"/>
      <w:r>
        <w:t>lực</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lên</w:t>
      </w:r>
      <w:proofErr w:type="spellEnd"/>
      <w:r>
        <w:t xml:space="preserve"> </w:t>
      </w:r>
      <w:proofErr w:type="spellStart"/>
      <w:r>
        <w:t>mỗi</w:t>
      </w:r>
      <w:proofErr w:type="spellEnd"/>
      <w:r>
        <w:t xml:space="preserve"> bánh </w:t>
      </w:r>
      <w:proofErr w:type="spellStart"/>
      <w:r>
        <w:t>xe</w:t>
      </w:r>
      <w:proofErr w:type="spellEnd"/>
      <w:r>
        <w:t xml:space="preserve"> </w:t>
      </w:r>
      <w:proofErr w:type="spellStart"/>
      <w:r>
        <w:t>sau</w:t>
      </w:r>
      <w:proofErr w:type="spellEnd"/>
      <w:r>
        <w:t xml:space="preserve"> </w:t>
      </w:r>
      <w:proofErr w:type="spellStart"/>
      <w:r>
        <w:t>bằng</w:t>
      </w:r>
      <w:proofErr w:type="spellEnd"/>
      <w:r>
        <w:t xml:space="preserve"> </w:t>
      </w:r>
      <m:oMath>
        <m:r>
          <w:rPr>
            <w:rFonts w:ascii="Cambria Math" w:hAnsi="Cambria Math"/>
          </w:rPr>
          <m:t>Q=</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eastAsiaTheme="minorEastAsia" w:hAnsi="Cambria Math"/>
              </w:rPr>
              <m:t>2</m:t>
            </m:r>
          </m:den>
        </m:f>
        <m:r>
          <w:rPr>
            <w:rFonts w:ascii="Cambria Math" w:hAnsi="Cambria Math"/>
          </w:rPr>
          <m:t xml:space="preserve">=1.96 </m:t>
        </m:r>
        <m:d>
          <m:dPr>
            <m:ctrlPr>
              <w:rPr>
                <w:rFonts w:ascii="Cambria Math" w:hAnsi="Cambria Math"/>
                <w:i/>
              </w:rPr>
            </m:ctrlPr>
          </m:dPr>
          <m:e>
            <m:r>
              <w:rPr>
                <w:rFonts w:ascii="Cambria Math" w:hAnsi="Cambria Math"/>
              </w:rPr>
              <m:t>N</m:t>
            </m:r>
          </m:e>
        </m:d>
      </m:oMath>
    </w:p>
    <w:p w14:paraId="0577E8AD" w14:textId="3A73F3C5" w:rsidR="00107789" w:rsidRPr="00477F5D" w:rsidRDefault="00B60C08" w:rsidP="00B60C08">
      <w:pPr>
        <w:ind w:firstLine="0"/>
        <w:rPr>
          <w:rFonts w:eastAsiaTheme="minorEastAsia"/>
        </w:rPr>
      </w:pPr>
      <w:r>
        <w:rPr>
          <w:rFonts w:eastAsiaTheme="minorEastAsia"/>
        </w:rPr>
        <w:t xml:space="preserve">Phương </w:t>
      </w:r>
      <w:proofErr w:type="spellStart"/>
      <w:r>
        <w:rPr>
          <w:rFonts w:eastAsiaTheme="minorEastAsia"/>
        </w:rPr>
        <w:t>trình</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học</w:t>
      </w:r>
      <w:proofErr w:type="spellEnd"/>
      <w:r>
        <w:rPr>
          <w:rFonts w:eastAsiaTheme="minorEastAsia"/>
        </w:rPr>
        <w:t xml:space="preserve"> </w:t>
      </w:r>
      <w:proofErr w:type="spellStart"/>
      <w:r>
        <w:rPr>
          <w:rFonts w:eastAsiaTheme="minorEastAsia"/>
        </w:rPr>
        <w:t>cho</w:t>
      </w:r>
      <w:proofErr w:type="spellEnd"/>
      <w:r>
        <w:rPr>
          <w:rFonts w:eastAsiaTheme="minorEastAsia"/>
        </w:rPr>
        <w:t xml:space="preserve"> </w:t>
      </w:r>
      <w:proofErr w:type="spellStart"/>
      <w:r>
        <w:rPr>
          <w:rFonts w:eastAsiaTheme="minorEastAsia"/>
        </w:rPr>
        <w:t>chuyển</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quay </w:t>
      </w:r>
      <w:proofErr w:type="spellStart"/>
      <w:r>
        <w:rPr>
          <w:rFonts w:eastAsiaTheme="minorEastAsia"/>
        </w:rPr>
        <w:t>của</w:t>
      </w:r>
      <w:proofErr w:type="spellEnd"/>
      <w:r>
        <w:rPr>
          <w:rFonts w:eastAsiaTheme="minorEastAsia"/>
        </w:rPr>
        <w:t xml:space="preserve"> bánh </w:t>
      </w:r>
      <w:proofErr w:type="spellStart"/>
      <w:r>
        <w:rPr>
          <w:rFonts w:eastAsiaTheme="minorEastAsia"/>
        </w:rPr>
        <w:t>xe</w:t>
      </w:r>
      <w:proofErr w:type="spellEnd"/>
      <w:r>
        <w:rPr>
          <w:rFonts w:eastAsiaTheme="minorEastAsia"/>
        </w:rPr>
        <w:t xml:space="preserve"> </w:t>
      </w:r>
      <w:proofErr w:type="spellStart"/>
      <w:r>
        <w:rPr>
          <w:rFonts w:eastAsiaTheme="minorEastAsia"/>
        </w:rPr>
        <w:t>là</w:t>
      </w:r>
      <w:proofErr w:type="spellEnd"/>
    </w:p>
    <w:p w14:paraId="0D5B8E22" w14:textId="77777777" w:rsidR="00B60C08" w:rsidRPr="00D04859" w:rsidRDefault="00B60C08" w:rsidP="00B60C08">
      <w:pPr>
        <w:autoSpaceDE w:val="0"/>
        <w:autoSpaceDN w:val="0"/>
        <w:adjustRightInd w:val="0"/>
        <w:spacing w:after="0" w:line="360" w:lineRule="auto"/>
        <w:jc w:val="center"/>
        <w:rPr>
          <w:rFonts w:ascii="Cambria Math" w:hAnsi="Cambria Math" w:cs="Cambria Math"/>
        </w:rPr>
      </w:pPr>
      <m:oMathPara>
        <m:oMath>
          <m:r>
            <w:rPr>
              <w:rFonts w:ascii="Cambria Math" w:hAnsi="Cambria Math" w:cs="Cambria Math"/>
            </w:rPr>
            <m:t xml:space="preserve">T - </m:t>
          </m:r>
          <w:bookmarkStart w:id="131" w:name="OLE_LINK110"/>
          <m:r>
            <w:rPr>
              <w:rFonts w:ascii="Cambria Math" w:hAnsi="Cambria Math" w:cs="Cambria Math"/>
            </w:rPr>
            <m:t>F</m:t>
          </m:r>
          <m:r>
            <w:rPr>
              <w:rFonts w:ascii="Cambria Math" w:hAnsi="Cambria Math" w:cs="Cambria Math"/>
              <w:sz w:val="18"/>
              <w:szCs w:val="18"/>
            </w:rPr>
            <m:t>ms</m:t>
          </m:r>
          <w:bookmarkEnd w:id="131"/>
          <m:r>
            <w:rPr>
              <w:rFonts w:ascii="Cambria Math" w:hAnsi="Cambria Math" w:cs="Cambria Math"/>
              <w:sz w:val="18"/>
              <w:szCs w:val="18"/>
            </w:rPr>
            <m:t xml:space="preserve"> </m:t>
          </m:r>
          <m:r>
            <w:rPr>
              <w:rFonts w:ascii="Cambria Math" w:hAnsi="Cambria Math" w:cs="Cambria Math"/>
            </w:rPr>
            <m:t>. R = Iγ</m:t>
          </m:r>
        </m:oMath>
      </m:oMathPara>
    </w:p>
    <w:p w14:paraId="213E2303" w14:textId="571F6E46" w:rsidR="00107789" w:rsidRDefault="00B60C08" w:rsidP="00B60C08">
      <w:pPr>
        <w:ind w:firstLine="0"/>
      </w:pPr>
      <w:r>
        <w:t xml:space="preserve">Trong </w:t>
      </w:r>
      <w:proofErr w:type="spellStart"/>
      <w:r>
        <w:t>đó</w:t>
      </w:r>
      <w:proofErr w:type="spellEnd"/>
      <w:r>
        <w:t>,</w:t>
      </w:r>
    </w:p>
    <w:p w14:paraId="6BD663F8" w14:textId="031DF8A8" w:rsidR="00B60C08" w:rsidRDefault="00B60C08" w:rsidP="00381B61">
      <w:r>
        <w:t xml:space="preserve">T </w:t>
      </w:r>
      <w:proofErr w:type="spellStart"/>
      <w:r>
        <w:t>là</w:t>
      </w:r>
      <w:proofErr w:type="spellEnd"/>
      <w:r>
        <w:t xml:space="preserve"> </w:t>
      </w:r>
      <w:proofErr w:type="spellStart"/>
      <w:r>
        <w:t>mô</w:t>
      </w:r>
      <w:proofErr w:type="spellEnd"/>
      <w:r>
        <w:t xml:space="preserve">-men </w:t>
      </w:r>
      <w:proofErr w:type="spellStart"/>
      <w:r>
        <w:t>xoắn</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p>
    <w:p w14:paraId="2FD8F2E4" w14:textId="0196D8FF" w:rsidR="00B60C08" w:rsidRDefault="00B60C08" w:rsidP="00381B61">
      <w:pPr>
        <w:rPr>
          <w:rFonts w:eastAsiaTheme="minorEastAsia"/>
        </w:rPr>
      </w:pPr>
      <m:oMath>
        <m:r>
          <w:rPr>
            <w:rFonts w:ascii="Cambria Math" w:hAnsi="Cambria Math" w:cs="Cambria Math"/>
          </w:rPr>
          <m:t>I = m</m:t>
        </m:r>
        <m:sSup>
          <m:sSupPr>
            <m:ctrlPr>
              <w:rPr>
                <w:rFonts w:ascii="Cambria Math" w:hAnsi="Cambria Math" w:cs="Cambria Math"/>
                <w:i/>
              </w:rPr>
            </m:ctrlPr>
          </m:sSupPr>
          <m:e>
            <m:r>
              <w:rPr>
                <w:rFonts w:ascii="Cambria Math" w:hAnsi="Cambria Math" w:cs="Cambria Math"/>
              </w:rPr>
              <m:t>R</m:t>
            </m:r>
          </m:e>
          <m:sup>
            <m:r>
              <w:rPr>
                <w:rFonts w:ascii="Cambria Math" w:hAnsi="Cambria Math" w:cs="Cambria Math"/>
              </w:rPr>
              <m:t>2</m:t>
            </m:r>
          </m:sup>
        </m:sSup>
        <m:r>
          <w:rPr>
            <w:rFonts w:ascii="Cambria Math" w:hAnsi="Cambria Math" w:cs="Cambria Math"/>
          </w:rPr>
          <m:t>/2</m:t>
        </m:r>
      </m:oMath>
      <w:r>
        <w:rPr>
          <w:rFonts w:eastAsiaTheme="minorEastAsia"/>
        </w:rPr>
        <w:t xml:space="preserve"> là mô men quán tính </w:t>
      </w:r>
      <w:proofErr w:type="spellStart"/>
      <w:r>
        <w:rPr>
          <w:rFonts w:eastAsiaTheme="minorEastAsia"/>
        </w:rPr>
        <w:t>của</w:t>
      </w:r>
      <w:proofErr w:type="spellEnd"/>
      <w:r>
        <w:rPr>
          <w:rFonts w:eastAsiaTheme="minorEastAsia"/>
        </w:rPr>
        <w:t xml:space="preserve"> bánh </w:t>
      </w:r>
      <w:proofErr w:type="spellStart"/>
      <w:r>
        <w:rPr>
          <w:rFonts w:eastAsiaTheme="minorEastAsia"/>
        </w:rPr>
        <w:t>xe</w:t>
      </w:r>
      <w:proofErr w:type="spellEnd"/>
    </w:p>
    <w:p w14:paraId="130F6603" w14:textId="46D4CBC8" w:rsidR="00B60C08" w:rsidRDefault="00B60C08" w:rsidP="00381B61">
      <w:r w:rsidRPr="00D04859">
        <w:rPr>
          <w:rFonts w:ascii="Cambria Math" w:hAnsi="Cambria Math" w:cs="Cambria Math"/>
        </w:rPr>
        <w:t xml:space="preserve">𝛾 </w:t>
      </w:r>
      <w:proofErr w:type="spellStart"/>
      <w:r w:rsidRPr="00D04859">
        <w:t>là</w:t>
      </w:r>
      <w:proofErr w:type="spellEnd"/>
      <w:r w:rsidRPr="00D04859">
        <w:t xml:space="preserve"> </w:t>
      </w:r>
      <w:proofErr w:type="spellStart"/>
      <w:r w:rsidRPr="00D04859">
        <w:t>gia</w:t>
      </w:r>
      <w:proofErr w:type="spellEnd"/>
      <w:r w:rsidRPr="00D04859">
        <w:t xml:space="preserve"> </w:t>
      </w:r>
      <w:proofErr w:type="spellStart"/>
      <w:r w:rsidRPr="00D04859">
        <w:t>tốc</w:t>
      </w:r>
      <w:proofErr w:type="spellEnd"/>
      <w:r w:rsidRPr="00D04859">
        <w:t xml:space="preserve"> </w:t>
      </w:r>
      <w:proofErr w:type="spellStart"/>
      <w:r w:rsidRPr="00D04859">
        <w:t>góc</w:t>
      </w:r>
      <w:proofErr w:type="spellEnd"/>
      <w:r w:rsidRPr="00D04859">
        <w:t xml:space="preserve"> </w:t>
      </w:r>
      <w:proofErr w:type="spellStart"/>
      <w:r w:rsidRPr="00D04859">
        <w:t>của</w:t>
      </w:r>
      <w:proofErr w:type="spellEnd"/>
      <w:r w:rsidRPr="00D04859">
        <w:t xml:space="preserve"> bánh </w:t>
      </w:r>
      <w:proofErr w:type="spellStart"/>
      <w:r w:rsidRPr="00D04859">
        <w:t>xe</w:t>
      </w:r>
      <w:proofErr w:type="spellEnd"/>
    </w:p>
    <w:p w14:paraId="28AAC695" w14:textId="302B6F81" w:rsidR="00381B61" w:rsidRDefault="00B60C08" w:rsidP="00381B61">
      <w:pPr>
        <w:rPr>
          <w:rFonts w:eastAsiaTheme="minorEastAsia"/>
          <w:szCs w:val="26"/>
        </w:rPr>
      </w:pPr>
      <m:oMath>
        <m:r>
          <w:rPr>
            <w:rFonts w:ascii="Cambria Math" w:hAnsi="Cambria Math" w:cs="Cambria Math"/>
          </w:rPr>
          <m:t>F</m:t>
        </m:r>
        <m:r>
          <w:rPr>
            <w:rFonts w:ascii="Cambria Math" w:hAnsi="Cambria Math" w:cs="Cambria Math"/>
            <w:sz w:val="18"/>
            <w:szCs w:val="18"/>
          </w:rPr>
          <m:t>ms</m:t>
        </m:r>
      </m:oMath>
      <w:r>
        <w:rPr>
          <w:rFonts w:eastAsiaTheme="minorEastAsia"/>
          <w:sz w:val="18"/>
          <w:szCs w:val="18"/>
        </w:rPr>
        <w:t xml:space="preserve"> </w:t>
      </w:r>
      <w:proofErr w:type="spellStart"/>
      <w:r w:rsidRPr="00B60C08">
        <w:rPr>
          <w:rFonts w:eastAsiaTheme="minorEastAsia"/>
          <w:szCs w:val="26"/>
        </w:rPr>
        <w:t>Là</w:t>
      </w:r>
      <w:proofErr w:type="spellEnd"/>
      <w:r w:rsidRPr="00B60C08">
        <w:rPr>
          <w:rFonts w:eastAsiaTheme="minorEastAsia"/>
          <w:szCs w:val="26"/>
        </w:rPr>
        <w:t xml:space="preserve"> </w:t>
      </w:r>
      <w:proofErr w:type="spellStart"/>
      <w:r w:rsidRPr="00B60C08">
        <w:rPr>
          <w:rFonts w:eastAsiaTheme="minorEastAsia"/>
          <w:szCs w:val="26"/>
        </w:rPr>
        <w:t>lực</w:t>
      </w:r>
      <w:proofErr w:type="spellEnd"/>
      <w:r w:rsidRPr="00B60C08">
        <w:rPr>
          <w:rFonts w:eastAsiaTheme="minorEastAsia"/>
          <w:szCs w:val="26"/>
        </w:rPr>
        <w:t xml:space="preserve"> ma </w:t>
      </w:r>
      <w:proofErr w:type="spellStart"/>
      <w:r w:rsidRPr="00B60C08">
        <w:rPr>
          <w:rFonts w:eastAsiaTheme="minorEastAsia"/>
          <w:szCs w:val="26"/>
        </w:rPr>
        <w:t>sát</w:t>
      </w:r>
      <w:proofErr w:type="spellEnd"/>
      <w:r w:rsidRPr="00B60C08">
        <w:rPr>
          <w:rFonts w:eastAsiaTheme="minorEastAsia"/>
          <w:szCs w:val="26"/>
        </w:rPr>
        <w:t xml:space="preserve"> </w:t>
      </w:r>
      <w:proofErr w:type="spellStart"/>
      <w:r w:rsidRPr="00B60C08">
        <w:rPr>
          <w:rFonts w:eastAsiaTheme="minorEastAsia"/>
          <w:szCs w:val="26"/>
        </w:rPr>
        <w:t>nghỉ</w:t>
      </w:r>
      <w:proofErr w:type="spellEnd"/>
      <w:r w:rsidRPr="00B60C08">
        <w:rPr>
          <w:rFonts w:eastAsiaTheme="minorEastAsia"/>
          <w:szCs w:val="26"/>
        </w:rPr>
        <w:t xml:space="preserve"> </w:t>
      </w:r>
      <w:proofErr w:type="spellStart"/>
      <w:r w:rsidRPr="00B60C08">
        <w:rPr>
          <w:rFonts w:eastAsiaTheme="minorEastAsia"/>
          <w:szCs w:val="26"/>
        </w:rPr>
        <w:t>tác</w:t>
      </w:r>
      <w:proofErr w:type="spellEnd"/>
      <w:r w:rsidRPr="00B60C08">
        <w:rPr>
          <w:rFonts w:eastAsiaTheme="minorEastAsia"/>
          <w:szCs w:val="26"/>
        </w:rPr>
        <w:t xml:space="preserve"> </w:t>
      </w:r>
      <w:proofErr w:type="spellStart"/>
      <w:r w:rsidRPr="00B60C08">
        <w:rPr>
          <w:rFonts w:eastAsiaTheme="minorEastAsia"/>
          <w:szCs w:val="26"/>
        </w:rPr>
        <w:t>dụng</w:t>
      </w:r>
      <w:proofErr w:type="spellEnd"/>
      <w:r w:rsidRPr="00B60C08">
        <w:rPr>
          <w:rFonts w:eastAsiaTheme="minorEastAsia"/>
          <w:szCs w:val="26"/>
        </w:rPr>
        <w:t xml:space="preserve"> </w:t>
      </w:r>
      <w:proofErr w:type="spellStart"/>
      <w:r w:rsidRPr="00B60C08">
        <w:rPr>
          <w:rFonts w:eastAsiaTheme="minorEastAsia"/>
          <w:szCs w:val="26"/>
        </w:rPr>
        <w:t>lên</w:t>
      </w:r>
      <w:proofErr w:type="spellEnd"/>
      <w:r w:rsidRPr="00B60C08">
        <w:rPr>
          <w:rFonts w:eastAsiaTheme="minorEastAsia"/>
          <w:szCs w:val="26"/>
        </w:rPr>
        <w:t xml:space="preserve"> bánh </w:t>
      </w:r>
      <w:proofErr w:type="spellStart"/>
      <w:r w:rsidRPr="00B60C08">
        <w:rPr>
          <w:rFonts w:eastAsiaTheme="minorEastAsia"/>
          <w:szCs w:val="26"/>
        </w:rPr>
        <w:t>xe</w:t>
      </w:r>
      <w:proofErr w:type="spellEnd"/>
    </w:p>
    <w:p w14:paraId="0D617A23" w14:textId="0C3A9DAE" w:rsidR="00B60C08" w:rsidRDefault="00B60C08" w:rsidP="00B60C08">
      <w:pPr>
        <w:ind w:firstLine="0"/>
        <w:rPr>
          <w:rFonts w:eastAsiaTheme="minorEastAsia"/>
        </w:rPr>
      </w:pPr>
      <w:proofErr w:type="spellStart"/>
      <w:r>
        <w:rPr>
          <w:rFonts w:eastAsiaTheme="minorEastAsia"/>
          <w:szCs w:val="26"/>
        </w:rPr>
        <w:t>Có</w:t>
      </w:r>
      <w:proofErr w:type="spellEnd"/>
      <w:r>
        <w:rPr>
          <w:rFonts w:eastAsiaTheme="minorEastAsia"/>
          <w:szCs w:val="26"/>
        </w:rPr>
        <w:t xml:space="preserve"> </w:t>
      </w:r>
      <w:proofErr w:type="spellStart"/>
      <w:r>
        <w:rPr>
          <w:rFonts w:eastAsiaTheme="minorEastAsia"/>
          <w:szCs w:val="26"/>
        </w:rPr>
        <w:t>thể</w:t>
      </w:r>
      <w:proofErr w:type="spellEnd"/>
      <w:r>
        <w:rPr>
          <w:rFonts w:eastAsiaTheme="minorEastAsia"/>
          <w:szCs w:val="26"/>
        </w:rPr>
        <w:t xml:space="preserve"> </w:t>
      </w:r>
      <w:proofErr w:type="spellStart"/>
      <w:r>
        <w:rPr>
          <w:rFonts w:eastAsiaTheme="minorEastAsia"/>
          <w:szCs w:val="26"/>
        </w:rPr>
        <w:t>giả</w:t>
      </w:r>
      <w:proofErr w:type="spellEnd"/>
      <w:r>
        <w:rPr>
          <w:rFonts w:eastAsiaTheme="minorEastAsia"/>
          <w:szCs w:val="26"/>
        </w:rPr>
        <w:t xml:space="preserve"> </w:t>
      </w:r>
      <w:proofErr w:type="spellStart"/>
      <w:r>
        <w:rPr>
          <w:rFonts w:eastAsiaTheme="minorEastAsia"/>
          <w:szCs w:val="26"/>
        </w:rPr>
        <w:t>thiết</w:t>
      </w:r>
      <w:proofErr w:type="spellEnd"/>
      <w:r>
        <w:rPr>
          <w:rFonts w:eastAsiaTheme="minorEastAsia"/>
          <w:szCs w:val="26"/>
        </w:rPr>
        <w:t xml:space="preserve"> </w:t>
      </w:r>
      <w:proofErr w:type="spellStart"/>
      <w:r>
        <w:rPr>
          <w:rFonts w:eastAsiaTheme="minorEastAsia"/>
          <w:szCs w:val="26"/>
        </w:rPr>
        <w:t>hợp</w:t>
      </w:r>
      <w:proofErr w:type="spellEnd"/>
      <w:r>
        <w:rPr>
          <w:rFonts w:eastAsiaTheme="minorEastAsia"/>
          <w:szCs w:val="26"/>
        </w:rPr>
        <w:t xml:space="preserve"> </w:t>
      </w:r>
      <w:proofErr w:type="spellStart"/>
      <w:r>
        <w:rPr>
          <w:rFonts w:eastAsiaTheme="minorEastAsia"/>
          <w:szCs w:val="26"/>
        </w:rPr>
        <w:t>lý</w:t>
      </w:r>
      <w:proofErr w:type="spellEnd"/>
      <w:r>
        <w:rPr>
          <w:rFonts w:eastAsiaTheme="minorEastAsia"/>
          <w:szCs w:val="26"/>
        </w:rPr>
        <w:t xml:space="preserve"> </w:t>
      </w:r>
      <w:proofErr w:type="spellStart"/>
      <w:r>
        <w:rPr>
          <w:rFonts w:eastAsiaTheme="minorEastAsia"/>
          <w:szCs w:val="26"/>
        </w:rPr>
        <w:t>rằng</w:t>
      </w:r>
      <w:proofErr w:type="spellEnd"/>
      <w:r>
        <w:rPr>
          <w:rFonts w:eastAsiaTheme="minorEastAsia"/>
          <w:szCs w:val="26"/>
        </w:rPr>
        <w:t xml:space="preserve"> </w:t>
      </w:r>
      <w:proofErr w:type="spellStart"/>
      <w:r>
        <w:rPr>
          <w:rFonts w:eastAsiaTheme="minorEastAsia"/>
          <w:szCs w:val="26"/>
        </w:rPr>
        <w:t>xe</w:t>
      </w:r>
      <w:proofErr w:type="spellEnd"/>
      <w:r>
        <w:rPr>
          <w:rFonts w:eastAsiaTheme="minorEastAsia"/>
          <w:szCs w:val="26"/>
        </w:rPr>
        <w:t xml:space="preserve"> </w:t>
      </w:r>
      <w:proofErr w:type="spellStart"/>
      <w:r>
        <w:rPr>
          <w:rFonts w:eastAsiaTheme="minorEastAsia"/>
          <w:szCs w:val="26"/>
        </w:rPr>
        <w:t>tăng</w:t>
      </w:r>
      <w:proofErr w:type="spellEnd"/>
      <w:r>
        <w:rPr>
          <w:rFonts w:eastAsiaTheme="minorEastAsia"/>
          <w:szCs w:val="26"/>
        </w:rPr>
        <w:t xml:space="preserve"> </w:t>
      </w:r>
      <w:proofErr w:type="spellStart"/>
      <w:r>
        <w:rPr>
          <w:rFonts w:eastAsiaTheme="minorEastAsia"/>
          <w:szCs w:val="26"/>
        </w:rPr>
        <w:t>tốc</w:t>
      </w:r>
      <w:proofErr w:type="spellEnd"/>
      <w:r>
        <w:rPr>
          <w:rFonts w:eastAsiaTheme="minorEastAsia"/>
          <w:szCs w:val="26"/>
        </w:rPr>
        <w:t xml:space="preserve"> </w:t>
      </w:r>
      <w:proofErr w:type="spellStart"/>
      <w:r>
        <w:rPr>
          <w:rFonts w:eastAsiaTheme="minorEastAsia"/>
          <w:szCs w:val="26"/>
        </w:rPr>
        <w:t>từ</w:t>
      </w:r>
      <w:proofErr w:type="spellEnd"/>
      <w:r>
        <w:rPr>
          <w:rFonts w:eastAsiaTheme="minorEastAsia"/>
          <w:szCs w:val="26"/>
        </w:rPr>
        <w:t xml:space="preserve"> </w:t>
      </w:r>
      <w:r w:rsidRPr="00D04859">
        <w:t>0 m/s</w:t>
      </w:r>
      <w:r>
        <w:t xml:space="preserve"> </w:t>
      </w:r>
      <w:proofErr w:type="spellStart"/>
      <w:r>
        <w:t>đến</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cực</w:t>
      </w:r>
      <w:proofErr w:type="spellEnd"/>
      <w:r>
        <w:t xml:space="preserve"> </w:t>
      </w:r>
      <w:proofErr w:type="spellStart"/>
      <w:r>
        <w:t>đại</w:t>
      </w:r>
      <w:proofErr w:type="spellEnd"/>
      <w:r>
        <w:t xml:space="preserve"> 0.5 m/s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1s, </w:t>
      </w:r>
      <w:proofErr w:type="spellStart"/>
      <w:r>
        <w:t>từ</w:t>
      </w:r>
      <w:proofErr w:type="spellEnd"/>
      <w:r>
        <w:t xml:space="preserve"> </w:t>
      </w:r>
      <w:proofErr w:type="spellStart"/>
      <w:r>
        <w:t>đó</w:t>
      </w:r>
      <w:proofErr w:type="spellEnd"/>
      <w:r>
        <w:t xml:space="preserve"> </w:t>
      </w:r>
      <w:proofErr w:type="spellStart"/>
      <w:r>
        <w:t>gia</w:t>
      </w:r>
      <w:proofErr w:type="spellEnd"/>
      <w:r>
        <w:t xml:space="preserve"> </w:t>
      </w:r>
      <w:proofErr w:type="spellStart"/>
      <w:r>
        <w:t>tốc</w:t>
      </w:r>
      <w:proofErr w:type="spellEnd"/>
      <w:r>
        <w:t xml:space="preserve"> </w:t>
      </w:r>
      <w:proofErr w:type="spellStart"/>
      <w:r>
        <w:t>của</w:t>
      </w:r>
      <w:proofErr w:type="spellEnd"/>
      <w:r>
        <w:t xml:space="preserve"> </w:t>
      </w:r>
      <w:proofErr w:type="spellStart"/>
      <w:r>
        <w:t>xe</w:t>
      </w:r>
      <w:proofErr w:type="spellEnd"/>
      <w:r>
        <w:t xml:space="preserve"> </w:t>
      </w:r>
      <w:proofErr w:type="spellStart"/>
      <w:r>
        <w:t>là</w:t>
      </w:r>
      <w:proofErr w:type="spellEnd"/>
      <w:r>
        <w:t xml:space="preserve"> </w:t>
      </w:r>
      <m:oMath>
        <m:r>
          <w:rPr>
            <w:rFonts w:ascii="Cambria Math" w:hAnsi="Cambria Math"/>
          </w:rPr>
          <m:t xml:space="preserve">a=0.5 </m:t>
        </m:r>
        <m:d>
          <m:dPr>
            <m:ctrlPr>
              <w:rPr>
                <w:rFonts w:ascii="Cambria Math" w:hAnsi="Cambria Math"/>
                <w:i/>
              </w:rPr>
            </m:ctrlPr>
          </m:dPr>
          <m:e>
            <m:f>
              <m:fPr>
                <m:type m:val="lin"/>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oMath>
      <w:r>
        <w:rPr>
          <w:rFonts w:eastAsiaTheme="minorEastAsia"/>
        </w:rPr>
        <w:t xml:space="preserve">. Mô-men </w:t>
      </w:r>
      <w:proofErr w:type="spellStart"/>
      <w:r>
        <w:rPr>
          <w:rFonts w:eastAsiaTheme="minorEastAsia"/>
        </w:rPr>
        <w:t>xoắn</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cơ</w:t>
      </w:r>
      <w:proofErr w:type="spellEnd"/>
      <w:r>
        <w:rPr>
          <w:rFonts w:eastAsiaTheme="minorEastAsia"/>
        </w:rPr>
        <w:t xml:space="preserve"> </w:t>
      </w:r>
      <w:proofErr w:type="spellStart"/>
      <w:r>
        <w:rPr>
          <w:rFonts w:eastAsiaTheme="minorEastAsia"/>
        </w:rPr>
        <w:t>là</w:t>
      </w:r>
      <w:proofErr w:type="spellEnd"/>
      <w:r>
        <w:rPr>
          <w:rFonts w:eastAsiaTheme="minorEastAsia"/>
        </w:rPr>
        <w:t>:</w:t>
      </w:r>
    </w:p>
    <w:p w14:paraId="3FBFE3EB" w14:textId="70BAFB43" w:rsidR="00B60C08" w:rsidRPr="00B60C08" w:rsidRDefault="00B60C08" w:rsidP="00B60C08">
      <w:pPr>
        <w:ind w:firstLine="0"/>
        <w:rPr>
          <w:rFonts w:eastAsiaTheme="minorEastAsia"/>
        </w:rPr>
      </w:pPr>
      <m:oMathPara>
        <m:oMath>
          <m:r>
            <w:rPr>
              <w:rFonts w:ascii="Cambria Math" w:hAnsi="Cambria Math"/>
            </w:rPr>
            <m:t>T=maR+</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mRa=</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mRa=4.95×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(Nm)</m:t>
          </m:r>
        </m:oMath>
      </m:oMathPara>
    </w:p>
    <w:p w14:paraId="50461B92" w14:textId="3FA7EE5F" w:rsidR="00B60C08" w:rsidRDefault="00B60C08" w:rsidP="00B60C08">
      <w:pPr>
        <w:ind w:firstLine="0"/>
        <w:rPr>
          <w:rFonts w:eastAsiaTheme="minorEastAsia"/>
        </w:rPr>
      </w:pPr>
      <w:r>
        <w:rPr>
          <w:rFonts w:eastAsiaTheme="minorEastAsia"/>
        </w:rPr>
        <w:t xml:space="preserve">Công </w:t>
      </w:r>
      <w:proofErr w:type="spellStart"/>
      <w:r>
        <w:rPr>
          <w:rFonts w:eastAsiaTheme="minorEastAsia"/>
        </w:rPr>
        <w:t>suất</w:t>
      </w:r>
      <w:proofErr w:type="spellEnd"/>
      <w:r>
        <w:rPr>
          <w:rFonts w:eastAsiaTheme="minorEastAsia"/>
        </w:rPr>
        <w:t xml:space="preserve"> </w:t>
      </w:r>
      <w:proofErr w:type="spellStart"/>
      <w:r>
        <w:rPr>
          <w:rFonts w:eastAsiaTheme="minorEastAsia"/>
        </w:rPr>
        <w:t>cực</w:t>
      </w:r>
      <w:proofErr w:type="spellEnd"/>
      <w:r>
        <w:rPr>
          <w:rFonts w:eastAsiaTheme="minorEastAsia"/>
        </w:rPr>
        <w:t xml:space="preserve"> </w:t>
      </w:r>
      <w:proofErr w:type="spellStart"/>
      <w:r>
        <w:rPr>
          <w:rFonts w:eastAsiaTheme="minorEastAsia"/>
        </w:rPr>
        <w:t>đại</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cơ</w:t>
      </w:r>
      <w:proofErr w:type="spellEnd"/>
      <w:r>
        <w:rPr>
          <w:rFonts w:eastAsiaTheme="minorEastAsia"/>
        </w:rPr>
        <w:t>:</w:t>
      </w:r>
    </w:p>
    <w:p w14:paraId="719A7079" w14:textId="7D05E8C6" w:rsidR="00B60C08" w:rsidRPr="00FB6D5C" w:rsidRDefault="00B60C08" w:rsidP="00B60C08">
      <w:pPr>
        <w:autoSpaceDE w:val="0"/>
        <w:autoSpaceDN w:val="0"/>
        <w:adjustRightInd w:val="0"/>
        <w:spacing w:after="0" w:line="360" w:lineRule="auto"/>
        <w:ind w:left="360"/>
        <w:jc w:val="center"/>
        <w:rPr>
          <w:rFonts w:ascii="Cambria Math" w:eastAsiaTheme="minorEastAsia" w:hAnsi="Cambria Math" w:cs="Cambria Math"/>
        </w:rPr>
      </w:pPr>
      <m:oMathPara>
        <m:oMath>
          <m:r>
            <w:rPr>
              <w:rFonts w:ascii="Cambria Math" w:hAnsi="Cambria Math" w:cs="Cambria Math"/>
            </w:rPr>
            <w:lastRenderedPageBreak/>
            <m:t>P = T. ω =T.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max</m:t>
                  </m:r>
                </m:sub>
              </m:sSub>
            </m:num>
            <m:den>
              <m:r>
                <w:rPr>
                  <w:rFonts w:ascii="Cambria Math" w:hAnsi="Cambria Math" w:cs="Cambria Math"/>
                </w:rPr>
                <m:t>R</m:t>
              </m:r>
            </m:den>
          </m:f>
          <m:r>
            <w:rPr>
              <w:rFonts w:ascii="Cambria Math" w:hAnsi="Cambria Math" w:cs="Cambria Math"/>
            </w:rPr>
            <m:t xml:space="preserve"> =</m:t>
          </m:r>
          <m:r>
            <w:rPr>
              <w:rFonts w:ascii="Cambria Math" w:hAnsi="Cambria Math"/>
            </w:rPr>
            <m:t>4.95×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cs="Cambria Math"/>
            </w:rPr>
            <m:t>×</m:t>
          </m:r>
          <m:f>
            <m:fPr>
              <m:ctrlPr>
                <w:rPr>
                  <w:rFonts w:ascii="Cambria Math" w:hAnsi="Cambria Math" w:cs="Cambria Math"/>
                  <w:i/>
                </w:rPr>
              </m:ctrlPr>
            </m:fPr>
            <m:num>
              <m:r>
                <w:rPr>
                  <w:rFonts w:ascii="Cambria Math" w:hAnsi="Cambria Math" w:cs="Cambria Math"/>
                </w:rPr>
                <m:t>0.5</m:t>
              </m:r>
            </m:num>
            <m:den>
              <m:r>
                <w:rPr>
                  <w:rFonts w:ascii="Cambria Math" w:hAnsi="Cambria Math" w:cs="Cambria Math"/>
                </w:rPr>
                <m:t>0.0</m:t>
              </m:r>
              <m:r>
                <w:ins w:id="132" w:author="DAO VIET DUNG 20180049" w:date="2021-06-30T22:43:00Z">
                  <w:rPr>
                    <w:rFonts w:ascii="Cambria Math" w:hAnsi="Cambria Math" w:cs="Cambria Math"/>
                  </w:rPr>
                  <m:t>33</m:t>
                </w:ins>
              </m:r>
              <m:r>
                <w:del w:id="133" w:author="DAO VIET DUNG 20180049" w:date="2021-06-30T22:42:00Z">
                  <w:rPr>
                    <w:rFonts w:ascii="Cambria Math" w:hAnsi="Cambria Math" w:cs="Cambria Math"/>
                  </w:rPr>
                  <m:t>33</m:t>
                </w:del>
              </m:r>
            </m:den>
          </m:f>
          <m:r>
            <w:rPr>
              <w:rFonts w:ascii="Cambria Math" w:hAnsi="Cambria Math" w:cs="Cambria Math"/>
            </w:rPr>
            <m:t xml:space="preserve"> = </m:t>
          </m:r>
          <m:r>
            <w:ins w:id="134" w:author="DAO VIET DUNG 20180049" w:date="2021-06-30T22:44:00Z">
              <w:rPr>
                <w:rFonts w:ascii="Cambria Math" w:hAnsi="Cambria Math" w:cs="Cambria Math"/>
              </w:rPr>
              <m:t>7.5</m:t>
            </w:ins>
          </m:r>
          <m:r>
            <w:del w:id="135" w:author="DAO VIET DUNG 20180049" w:date="2021-06-30T22:42:00Z">
              <w:rPr>
                <w:rFonts w:ascii="Cambria Math" w:hAnsi="Cambria Math" w:cs="Cambria Math"/>
              </w:rPr>
              <m:t>0,082</m:t>
            </w:del>
          </m:r>
          <m:r>
            <w:rPr>
              <w:rFonts w:ascii="Cambria Math" w:hAnsi="Cambria Math" w:cs="Cambria Math"/>
            </w:rPr>
            <m:t xml:space="preserve"> (mW</m:t>
          </m:r>
          <m:r>
            <w:rPr>
              <w:rFonts w:ascii="Cambria Math" w:eastAsiaTheme="minorEastAsia" w:hAnsi="Cambria Math" w:cs="Cambria Math"/>
            </w:rPr>
            <m:t>)</m:t>
          </m:r>
        </m:oMath>
      </m:oMathPara>
    </w:p>
    <w:p w14:paraId="748797CC" w14:textId="3DA52AC8" w:rsidR="00FB6D5C" w:rsidRPr="00290AFF" w:rsidRDefault="00FB6D5C" w:rsidP="00FB6D5C">
      <w:pPr>
        <w:ind w:firstLine="0"/>
      </w:pPr>
      <w:proofErr w:type="spellStart"/>
      <w:r>
        <w:t>Với</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và</w:t>
      </w:r>
      <w:proofErr w:type="spellEnd"/>
      <w:r>
        <w:t xml:space="preserve"> </w:t>
      </w:r>
      <w:proofErr w:type="spellStart"/>
      <w:r>
        <w:t>m</w:t>
      </w:r>
      <w:r w:rsidR="00530C91">
        <w:t>ô</w:t>
      </w:r>
      <w:proofErr w:type="spellEnd"/>
      <w:r w:rsidR="00530C91">
        <w:t>-men</w:t>
      </w:r>
      <w:r>
        <w:t xml:space="preserve"> </w:t>
      </w:r>
      <w:proofErr w:type="spellStart"/>
      <w:r>
        <w:t>xoắn</w:t>
      </w:r>
      <w:proofErr w:type="spellEnd"/>
      <w:r>
        <w:t xml:space="preserve"> </w:t>
      </w:r>
      <w:proofErr w:type="spellStart"/>
      <w:r>
        <w:t>tính</w:t>
      </w:r>
      <w:proofErr w:type="spellEnd"/>
      <w:r>
        <w:t xml:space="preserve"> ở </w:t>
      </w:r>
      <w:proofErr w:type="spellStart"/>
      <w:r>
        <w:t>phần</w:t>
      </w:r>
      <w:proofErr w:type="spellEnd"/>
      <w:r>
        <w:t xml:space="preserve"> </w:t>
      </w:r>
      <w:proofErr w:type="spellStart"/>
      <w:r>
        <w:t>trước</w:t>
      </w:r>
      <w:proofErr w:type="spellEnd"/>
      <w:r>
        <w:t xml:space="preserve">, ta </w:t>
      </w:r>
      <w:proofErr w:type="spellStart"/>
      <w:r>
        <w:t>sẽ</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động</w:t>
      </w:r>
      <w:proofErr w:type="spellEnd"/>
      <w:r>
        <w:t xml:space="preserve"> </w:t>
      </w:r>
      <w:proofErr w:type="spellStart"/>
      <w:r>
        <w:t>cơ</w:t>
      </w:r>
      <w:proofErr w:type="spellEnd"/>
      <w:r>
        <w:t xml:space="preserve"> </w:t>
      </w:r>
      <w:bookmarkStart w:id="136" w:name="OLE_LINK115"/>
      <w:r>
        <w:t>Motor Yellow 3-12VDC 2 Flats Shaft</w:t>
      </w:r>
      <w:bookmarkEnd w:id="136"/>
      <w:r>
        <w:t xml:space="preserve"> </w:t>
      </w:r>
      <w:proofErr w:type="spellStart"/>
      <w:r>
        <w:t>có</w:t>
      </w:r>
      <w:proofErr w:type="spellEnd"/>
      <w:r>
        <w:t xml:space="preserve"> </w:t>
      </w:r>
      <w:proofErr w:type="spellStart"/>
      <w:r>
        <w:t>bảng</w:t>
      </w:r>
      <w:proofErr w:type="spellEnd"/>
      <w:r>
        <w:t xml:space="preserve"> </w:t>
      </w:r>
      <w:proofErr w:type="spellStart"/>
      <w:r>
        <w:t>thông</w:t>
      </w:r>
      <w:proofErr w:type="spellEnd"/>
      <w:r>
        <w:t xml:space="preserve"> </w:t>
      </w:r>
      <w:proofErr w:type="spellStart"/>
      <w:r>
        <w:t>số</w:t>
      </w:r>
      <w:proofErr w:type="spellEnd"/>
      <w:r>
        <w:t xml:space="preserve"> ở </w:t>
      </w:r>
      <w:proofErr w:type="spellStart"/>
      <w:r>
        <w:t>Bảng</w:t>
      </w:r>
      <w:proofErr w:type="spellEnd"/>
      <w:r>
        <w:t xml:space="preserve"> 3.1.</w:t>
      </w:r>
    </w:p>
    <w:p w14:paraId="2CD3ED2F" w14:textId="19DBB869" w:rsidR="00FB6D5C" w:rsidRDefault="00FB6D5C" w:rsidP="00FB6D5C">
      <w:pPr>
        <w:pStyle w:val="Chuthich"/>
        <w:keepNext/>
      </w:pPr>
      <w:bookmarkStart w:id="137" w:name="_Toc77332056"/>
      <w:bookmarkStart w:id="138" w:name="_Toc78552300"/>
      <w:proofErr w:type="spellStart"/>
      <w:r>
        <w:t>Bảng</w:t>
      </w:r>
      <w:proofErr w:type="spellEnd"/>
      <w:r>
        <w:t xml:space="preserve"> </w:t>
      </w:r>
      <w:r>
        <w:fldChar w:fldCharType="begin"/>
      </w:r>
      <w:r>
        <w:instrText>STYLEREF 1 \s</w:instrText>
      </w:r>
      <w:r>
        <w:fldChar w:fldCharType="separate"/>
      </w:r>
      <w:r w:rsidR="009F6B90">
        <w:rPr>
          <w:noProof/>
        </w:rPr>
        <w:t>3</w:t>
      </w:r>
      <w:r>
        <w:fldChar w:fldCharType="end"/>
      </w:r>
      <w:r w:rsidR="009F6B90">
        <w:t>.</w:t>
      </w:r>
      <w:r>
        <w:fldChar w:fldCharType="begin"/>
      </w:r>
      <w:r>
        <w:instrText>SEQ Bảng \* ARABIC \s 1</w:instrText>
      </w:r>
      <w:r>
        <w:fldChar w:fldCharType="separate"/>
      </w:r>
      <w:r w:rsidR="009F6B90">
        <w:rPr>
          <w:noProof/>
        </w:rPr>
        <w:t>1</w:t>
      </w:r>
      <w:r>
        <w:fldChar w:fldCharType="end"/>
      </w:r>
      <w:r>
        <w:t xml:space="preserve"> Thông </w:t>
      </w:r>
      <w:proofErr w:type="spellStart"/>
      <w:r>
        <w:t>số</w:t>
      </w:r>
      <w:proofErr w:type="spellEnd"/>
      <w:r>
        <w:t xml:space="preserve"> </w:t>
      </w:r>
      <w:proofErr w:type="spellStart"/>
      <w:r>
        <w:t>động</w:t>
      </w:r>
      <w:proofErr w:type="spellEnd"/>
      <w:r>
        <w:t xml:space="preserve"> </w:t>
      </w:r>
      <w:proofErr w:type="spellStart"/>
      <w:r>
        <w:t>cơ</w:t>
      </w:r>
      <w:proofErr w:type="spellEnd"/>
      <w:r>
        <w:t xml:space="preserve"> Motor Yellow 3-12VDC 2 Flats Shaft</w:t>
      </w:r>
      <w:bookmarkEnd w:id="137"/>
      <w:bookmarkEnd w:id="138"/>
    </w:p>
    <w:tbl>
      <w:tblPr>
        <w:tblStyle w:val="LiBang"/>
        <w:tblW w:w="0" w:type="auto"/>
        <w:jc w:val="center"/>
        <w:tblLook w:val="04A0" w:firstRow="1" w:lastRow="0" w:firstColumn="1" w:lastColumn="0" w:noHBand="0" w:noVBand="1"/>
      </w:tblPr>
      <w:tblGrid>
        <w:gridCol w:w="3604"/>
        <w:gridCol w:w="3969"/>
      </w:tblGrid>
      <w:tr w:rsidR="00FB6D5C" w14:paraId="745ED43F" w14:textId="77777777" w:rsidTr="00FB6D5C">
        <w:trPr>
          <w:jc w:val="center"/>
        </w:trPr>
        <w:tc>
          <w:tcPr>
            <w:tcW w:w="3604" w:type="dxa"/>
          </w:tcPr>
          <w:p w14:paraId="0A300262" w14:textId="77777777" w:rsidR="00FB6D5C" w:rsidRPr="00D73F60" w:rsidRDefault="00FB6D5C" w:rsidP="00D73F60">
            <w:pPr>
              <w:shd w:val="clear" w:color="auto" w:fill="FFFFFF"/>
              <w:spacing w:after="75"/>
              <w:ind w:left="-108" w:firstLine="108"/>
              <w:rPr>
                <w:rFonts w:eastAsia="Times New Roman" w:cs="Times New Roman"/>
                <w:color w:val="333333"/>
                <w:szCs w:val="26"/>
              </w:rPr>
            </w:pPr>
            <w:del w:id="139" w:author="DAO VIET DUNG 20180049" w:date="2021-06-30T23:15:00Z">
              <w:r w:rsidRPr="00D73F60" w:rsidDel="00800393">
                <w:rPr>
                  <w:rFonts w:eastAsia="Times New Roman" w:cs="Times New Roman"/>
                  <w:b/>
                  <w:bCs/>
                  <w:color w:val="333333"/>
                  <w:szCs w:val="26"/>
                </w:rPr>
                <w:delText>Operating Voltage</w:delText>
              </w:r>
            </w:del>
            <w:proofErr w:type="spellStart"/>
            <w:ins w:id="140" w:author="DAO VIET DUNG 20180049" w:date="2021-06-30T23:15:00Z">
              <w:r w:rsidRPr="00D73F60">
                <w:rPr>
                  <w:rFonts w:eastAsia="Times New Roman" w:cs="Times New Roman"/>
                  <w:b/>
                  <w:bCs/>
                  <w:color w:val="333333"/>
                  <w:szCs w:val="26"/>
                </w:rPr>
                <w:t>Dải</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điện</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áp</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hoạt</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động</w:t>
              </w:r>
            </w:ins>
            <w:proofErr w:type="spellEnd"/>
          </w:p>
        </w:tc>
        <w:tc>
          <w:tcPr>
            <w:tcW w:w="3969" w:type="dxa"/>
          </w:tcPr>
          <w:p w14:paraId="6ED8205F" w14:textId="77777777" w:rsidR="00FB6D5C" w:rsidRPr="00D73F60" w:rsidRDefault="00FB6D5C" w:rsidP="00D73F60">
            <w:pPr>
              <w:shd w:val="clear" w:color="auto" w:fill="FFFFFF"/>
              <w:spacing w:after="75"/>
              <w:ind w:left="-108" w:firstLine="108"/>
              <w:rPr>
                <w:rFonts w:eastAsia="Times New Roman" w:cs="Times New Roman"/>
                <w:color w:val="333333"/>
                <w:szCs w:val="26"/>
              </w:rPr>
            </w:pPr>
            <w:r w:rsidRPr="00D73F60">
              <w:rPr>
                <w:rFonts w:eastAsia="Times New Roman" w:cs="Times New Roman"/>
                <w:color w:val="333333"/>
                <w:szCs w:val="26"/>
              </w:rPr>
              <w:t>3V-12VDC</w:t>
            </w:r>
          </w:p>
        </w:tc>
      </w:tr>
      <w:tr w:rsidR="00FB6D5C" w14:paraId="1F2BCFFE" w14:textId="77777777" w:rsidTr="00FB6D5C">
        <w:trPr>
          <w:jc w:val="center"/>
        </w:trPr>
        <w:tc>
          <w:tcPr>
            <w:tcW w:w="3604" w:type="dxa"/>
          </w:tcPr>
          <w:p w14:paraId="750158EA" w14:textId="1441FE83" w:rsidR="00FB6D5C" w:rsidRPr="00D73F60" w:rsidRDefault="00FB6D5C" w:rsidP="00D73F60">
            <w:pPr>
              <w:shd w:val="clear" w:color="auto" w:fill="FFFFFF"/>
              <w:spacing w:after="75"/>
              <w:ind w:left="-108" w:firstLine="108"/>
              <w:rPr>
                <w:rFonts w:eastAsia="Times New Roman" w:cs="Times New Roman"/>
                <w:color w:val="333333"/>
                <w:szCs w:val="26"/>
              </w:rPr>
            </w:pPr>
            <w:del w:id="141" w:author="DAO VIET DUNG 20180049" w:date="2021-06-30T23:15:00Z">
              <w:r w:rsidRPr="00D73F60" w:rsidDel="00800393">
                <w:rPr>
                  <w:rFonts w:eastAsia="Times New Roman" w:cs="Times New Roman"/>
                  <w:b/>
                  <w:bCs/>
                  <w:color w:val="333333"/>
                  <w:szCs w:val="26"/>
                </w:rPr>
                <w:delText>Maximum Torque</w:delText>
              </w:r>
            </w:del>
            <w:proofErr w:type="spellStart"/>
            <w:ins w:id="142" w:author="DAO VIET DUNG 20180049" w:date="2021-06-30T23:15:00Z">
              <w:r w:rsidRPr="00D73F60">
                <w:rPr>
                  <w:rFonts w:eastAsia="Times New Roman" w:cs="Times New Roman"/>
                  <w:b/>
                  <w:bCs/>
                  <w:color w:val="333333"/>
                  <w:szCs w:val="26"/>
                </w:rPr>
                <w:t>M</w:t>
              </w:r>
            </w:ins>
            <w:r w:rsidR="00530C91" w:rsidRPr="00D73F60">
              <w:rPr>
                <w:rFonts w:eastAsia="Times New Roman" w:cs="Times New Roman"/>
                <w:b/>
                <w:bCs/>
                <w:color w:val="333333"/>
                <w:szCs w:val="26"/>
              </w:rPr>
              <w:t>ô</w:t>
            </w:r>
            <w:proofErr w:type="spellEnd"/>
            <w:r w:rsidR="00530C91" w:rsidRPr="00D73F60">
              <w:rPr>
                <w:rFonts w:eastAsia="Times New Roman" w:cs="Times New Roman"/>
                <w:b/>
                <w:bCs/>
                <w:color w:val="333333"/>
                <w:szCs w:val="26"/>
              </w:rPr>
              <w:t>-men</w:t>
            </w:r>
            <w:ins w:id="143" w:author="DAO VIET DUNG 20180049" w:date="2021-06-30T23:15:00Z">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xoắn</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cực</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đại</w:t>
              </w:r>
            </w:ins>
            <w:proofErr w:type="spellEnd"/>
          </w:p>
        </w:tc>
        <w:tc>
          <w:tcPr>
            <w:tcW w:w="3969" w:type="dxa"/>
          </w:tcPr>
          <w:p w14:paraId="4FBCF5BA" w14:textId="5529D990" w:rsidR="00FB6D5C" w:rsidRPr="00D73F60" w:rsidRDefault="00D73F60" w:rsidP="00D73F60">
            <w:pPr>
              <w:shd w:val="clear" w:color="auto" w:fill="FFFFFF"/>
              <w:spacing w:after="75"/>
              <w:ind w:left="-108" w:firstLine="108"/>
              <w:rPr>
                <w:rFonts w:eastAsia="Times New Roman" w:cs="Times New Roman"/>
                <w:color w:val="333333"/>
                <w:szCs w:val="26"/>
              </w:rPr>
            </w:pPr>
            <w:r w:rsidRPr="00D73F60">
              <w:rPr>
                <w:rFonts w:eastAsia="Times New Roman" w:cs="Times New Roman"/>
                <w:color w:val="333333"/>
                <w:szCs w:val="26"/>
              </w:rPr>
              <w:t>8.5 Nm</w:t>
            </w:r>
          </w:p>
        </w:tc>
      </w:tr>
      <w:tr w:rsidR="00FB6D5C" w14:paraId="620F221F" w14:textId="77777777" w:rsidTr="00FB6D5C">
        <w:trPr>
          <w:jc w:val="center"/>
        </w:trPr>
        <w:tc>
          <w:tcPr>
            <w:tcW w:w="3604" w:type="dxa"/>
          </w:tcPr>
          <w:p w14:paraId="6ED6FA91" w14:textId="77777777" w:rsidR="00FB6D5C" w:rsidRPr="00D73F60" w:rsidRDefault="00FB6D5C" w:rsidP="00D73F60">
            <w:pPr>
              <w:shd w:val="clear" w:color="auto" w:fill="FFFFFF"/>
              <w:spacing w:after="75"/>
              <w:ind w:left="-108" w:firstLine="108"/>
              <w:rPr>
                <w:rFonts w:eastAsia="Times New Roman" w:cs="Times New Roman"/>
                <w:color w:val="333333"/>
                <w:szCs w:val="26"/>
              </w:rPr>
            </w:pPr>
            <w:del w:id="144" w:author="DAO VIET DUNG 20180049" w:date="2021-06-30T23:16:00Z">
              <w:r w:rsidRPr="00D73F60" w:rsidDel="003B0303">
                <w:rPr>
                  <w:rFonts w:eastAsia="Times New Roman" w:cs="Times New Roman"/>
                  <w:b/>
                  <w:bCs/>
                  <w:color w:val="333333"/>
                  <w:szCs w:val="26"/>
                </w:rPr>
                <w:delText>Gear Ratio</w:delText>
              </w:r>
            </w:del>
            <w:proofErr w:type="spellStart"/>
            <w:ins w:id="145" w:author="DAO VIET DUNG 20180049" w:date="2021-06-30T23:16:00Z">
              <w:r w:rsidRPr="00D73F60">
                <w:rPr>
                  <w:rFonts w:eastAsia="Times New Roman" w:cs="Times New Roman"/>
                  <w:b/>
                  <w:bCs/>
                  <w:color w:val="333333"/>
                  <w:szCs w:val="26"/>
                </w:rPr>
                <w:t>Tỷ</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số</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truyền</w:t>
              </w:r>
            </w:ins>
            <w:proofErr w:type="spellEnd"/>
          </w:p>
        </w:tc>
        <w:tc>
          <w:tcPr>
            <w:tcW w:w="3969" w:type="dxa"/>
          </w:tcPr>
          <w:p w14:paraId="48578ED3" w14:textId="77777777" w:rsidR="00FB6D5C" w:rsidRPr="00D73F60" w:rsidRDefault="00FB6D5C" w:rsidP="00D73F60">
            <w:pPr>
              <w:shd w:val="clear" w:color="auto" w:fill="FFFFFF"/>
              <w:spacing w:after="75"/>
              <w:ind w:left="-108" w:firstLine="108"/>
              <w:rPr>
                <w:rFonts w:eastAsia="Times New Roman" w:cs="Times New Roman"/>
                <w:color w:val="333333"/>
                <w:szCs w:val="26"/>
              </w:rPr>
            </w:pPr>
            <w:r w:rsidRPr="00D73F60">
              <w:rPr>
                <w:rFonts w:eastAsia="Times New Roman" w:cs="Times New Roman"/>
                <w:color w:val="333333"/>
                <w:szCs w:val="26"/>
              </w:rPr>
              <w:t>1:48</w:t>
            </w:r>
          </w:p>
        </w:tc>
      </w:tr>
      <w:tr w:rsidR="00FB6D5C" w14:paraId="3DBF0943" w14:textId="77777777" w:rsidTr="00FB6D5C">
        <w:trPr>
          <w:jc w:val="center"/>
        </w:trPr>
        <w:tc>
          <w:tcPr>
            <w:tcW w:w="3604" w:type="dxa"/>
          </w:tcPr>
          <w:p w14:paraId="799CE78F" w14:textId="77777777" w:rsidR="00FB6D5C" w:rsidRPr="00D73F60" w:rsidRDefault="00FB6D5C" w:rsidP="00D73F60">
            <w:pPr>
              <w:shd w:val="clear" w:color="auto" w:fill="FFFFFF"/>
              <w:spacing w:after="75"/>
              <w:ind w:left="-108" w:firstLine="108"/>
              <w:rPr>
                <w:rFonts w:eastAsia="Times New Roman" w:cs="Times New Roman"/>
                <w:color w:val="333333"/>
                <w:szCs w:val="26"/>
              </w:rPr>
            </w:pPr>
            <w:del w:id="146" w:author="DAO VIET DUNG 20180049" w:date="2021-06-30T23:16:00Z">
              <w:r w:rsidRPr="00D73F60" w:rsidDel="00A25A54">
                <w:rPr>
                  <w:rFonts w:eastAsia="Times New Roman" w:cs="Times New Roman"/>
                  <w:b/>
                  <w:bCs/>
                  <w:color w:val="333333"/>
                  <w:szCs w:val="26"/>
                </w:rPr>
                <w:delText>Load Current</w:delText>
              </w:r>
            </w:del>
            <w:proofErr w:type="spellStart"/>
            <w:ins w:id="147" w:author="DAO VIET DUNG 20180049" w:date="2021-06-30T23:16:00Z">
              <w:r w:rsidRPr="00D73F60">
                <w:rPr>
                  <w:rFonts w:eastAsia="Times New Roman" w:cs="Times New Roman"/>
                  <w:b/>
                  <w:bCs/>
                  <w:color w:val="333333"/>
                  <w:szCs w:val="26"/>
                </w:rPr>
                <w:t>Dòng</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điện</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trên</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tải</w:t>
              </w:r>
            </w:ins>
            <w:proofErr w:type="spellEnd"/>
          </w:p>
        </w:tc>
        <w:tc>
          <w:tcPr>
            <w:tcW w:w="3969" w:type="dxa"/>
          </w:tcPr>
          <w:p w14:paraId="136C5329" w14:textId="77777777" w:rsidR="00FB6D5C" w:rsidRPr="00D73F60" w:rsidRDefault="00FB6D5C" w:rsidP="00D73F60">
            <w:pPr>
              <w:shd w:val="clear" w:color="auto" w:fill="FFFFFF"/>
              <w:spacing w:after="75"/>
              <w:ind w:left="-108" w:firstLine="108"/>
              <w:rPr>
                <w:rFonts w:eastAsia="Times New Roman" w:cs="Times New Roman"/>
                <w:color w:val="333333"/>
                <w:szCs w:val="26"/>
              </w:rPr>
            </w:pPr>
            <w:r w:rsidRPr="00D73F60">
              <w:rPr>
                <w:rFonts w:eastAsia="Times New Roman" w:cs="Times New Roman"/>
                <w:color w:val="333333"/>
                <w:szCs w:val="26"/>
              </w:rPr>
              <w:t>70mA (250mA max. @ 3V)</w:t>
            </w:r>
          </w:p>
        </w:tc>
      </w:tr>
      <w:tr w:rsidR="00FB6D5C" w14:paraId="6510CB38" w14:textId="77777777" w:rsidTr="00FB6D5C">
        <w:trPr>
          <w:jc w:val="center"/>
        </w:trPr>
        <w:tc>
          <w:tcPr>
            <w:tcW w:w="3604" w:type="dxa"/>
          </w:tcPr>
          <w:p w14:paraId="64D3201C" w14:textId="77777777" w:rsidR="00FB6D5C" w:rsidRPr="00D73F60" w:rsidRDefault="00FB6D5C" w:rsidP="00D73F60">
            <w:pPr>
              <w:shd w:val="clear" w:color="auto" w:fill="FFFFFF"/>
              <w:spacing w:after="75"/>
              <w:ind w:left="-108" w:firstLine="108"/>
              <w:rPr>
                <w:rFonts w:eastAsia="Times New Roman" w:cs="Times New Roman"/>
                <w:color w:val="333333"/>
                <w:szCs w:val="26"/>
              </w:rPr>
            </w:pPr>
            <w:del w:id="148" w:author="DAO VIET DUNG 20180049" w:date="2021-06-30T23:16:00Z">
              <w:r w:rsidRPr="00D73F60" w:rsidDel="00A25A54">
                <w:rPr>
                  <w:rFonts w:eastAsia="Times New Roman" w:cs="Times New Roman"/>
                  <w:b/>
                  <w:bCs/>
                  <w:color w:val="333333"/>
                  <w:szCs w:val="26"/>
                </w:rPr>
                <w:delText>Weight</w:delText>
              </w:r>
            </w:del>
            <w:proofErr w:type="spellStart"/>
            <w:ins w:id="149" w:author="DAO VIET DUNG 20180049" w:date="2021-06-30T23:16:00Z">
              <w:r w:rsidRPr="00D73F60">
                <w:rPr>
                  <w:rFonts w:eastAsia="Times New Roman" w:cs="Times New Roman"/>
                  <w:b/>
                  <w:bCs/>
                  <w:color w:val="333333"/>
                  <w:szCs w:val="26"/>
                </w:rPr>
                <w:t>Khối</w:t>
              </w:r>
              <w:proofErr w:type="spellEnd"/>
              <w:r w:rsidRPr="00D73F60">
                <w:rPr>
                  <w:rFonts w:eastAsia="Times New Roman" w:cs="Times New Roman"/>
                  <w:b/>
                  <w:bCs/>
                  <w:color w:val="333333"/>
                  <w:szCs w:val="26"/>
                </w:rPr>
                <w:t xml:space="preserve"> </w:t>
              </w:r>
              <w:proofErr w:type="spellStart"/>
              <w:r w:rsidRPr="00D73F60">
                <w:rPr>
                  <w:rFonts w:eastAsia="Times New Roman" w:cs="Times New Roman"/>
                  <w:b/>
                  <w:bCs/>
                  <w:color w:val="333333"/>
                  <w:szCs w:val="26"/>
                </w:rPr>
                <w:t>lượng</w:t>
              </w:r>
            </w:ins>
            <w:proofErr w:type="spellEnd"/>
          </w:p>
        </w:tc>
        <w:tc>
          <w:tcPr>
            <w:tcW w:w="3969" w:type="dxa"/>
          </w:tcPr>
          <w:p w14:paraId="1283CB09" w14:textId="77777777" w:rsidR="00FB6D5C" w:rsidRPr="00D73F60" w:rsidRDefault="00FB6D5C" w:rsidP="00D73F60">
            <w:pPr>
              <w:keepNext/>
              <w:shd w:val="clear" w:color="auto" w:fill="FFFFFF"/>
              <w:spacing w:after="75"/>
              <w:ind w:left="-108" w:firstLine="108"/>
              <w:rPr>
                <w:rFonts w:eastAsia="Times New Roman" w:cs="Times New Roman"/>
                <w:color w:val="333333"/>
                <w:szCs w:val="26"/>
              </w:rPr>
            </w:pPr>
            <w:r w:rsidRPr="00D73F60">
              <w:rPr>
                <w:rFonts w:eastAsia="Times New Roman" w:cs="Times New Roman"/>
                <w:color w:val="333333"/>
                <w:szCs w:val="26"/>
              </w:rPr>
              <w:t>20g</w:t>
            </w:r>
          </w:p>
        </w:tc>
      </w:tr>
    </w:tbl>
    <w:p w14:paraId="02FD406B" w14:textId="36B82F4F" w:rsidR="005E7B35" w:rsidRDefault="005E7B35" w:rsidP="005E7B35">
      <w:pPr>
        <w:pStyle w:val="u3"/>
      </w:pPr>
      <w:bookmarkStart w:id="150" w:name="_Toc77285387"/>
      <w:bookmarkStart w:id="151" w:name="_Toc78552239"/>
      <w:proofErr w:type="spellStart"/>
      <w:r>
        <w:t>Thiết</w:t>
      </w:r>
      <w:proofErr w:type="spellEnd"/>
      <w:r>
        <w:t xml:space="preserve"> </w:t>
      </w:r>
      <w:proofErr w:type="spellStart"/>
      <w:r>
        <w:t>kế</w:t>
      </w:r>
      <w:proofErr w:type="spellEnd"/>
      <w:r>
        <w:t xml:space="preserve"> </w:t>
      </w:r>
      <w:proofErr w:type="spellStart"/>
      <w:r>
        <w:t>khung</w:t>
      </w:r>
      <w:proofErr w:type="spellEnd"/>
      <w:r>
        <w:t xml:space="preserve"> </w:t>
      </w:r>
      <w:proofErr w:type="spellStart"/>
      <w:r>
        <w:t>xe</w:t>
      </w:r>
      <w:bookmarkEnd w:id="150"/>
      <w:bookmarkEnd w:id="151"/>
      <w:proofErr w:type="spellEnd"/>
    </w:p>
    <w:p w14:paraId="1D58D007" w14:textId="77777777" w:rsidR="00FB6D5C" w:rsidRDefault="00FB6D5C" w:rsidP="00FB6D5C">
      <w:r>
        <w:t xml:space="preserve">Khung </w:t>
      </w:r>
      <w:proofErr w:type="spellStart"/>
      <w:r>
        <w:t>xe</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nhỏ</w:t>
      </w:r>
      <w:proofErr w:type="spellEnd"/>
      <w:r>
        <w:t xml:space="preserve"> </w:t>
      </w:r>
      <w:proofErr w:type="spellStart"/>
      <w:r>
        <w:t>gọn</w:t>
      </w:r>
      <w:proofErr w:type="spellEnd"/>
      <w:r>
        <w:t xml:space="preserve"> </w:t>
      </w:r>
      <w:proofErr w:type="spellStart"/>
      <w:r>
        <w:t>nhưng</w:t>
      </w:r>
      <w:proofErr w:type="spellEnd"/>
      <w:r>
        <w:t xml:space="preserve"> </w:t>
      </w:r>
      <w:proofErr w:type="spellStart"/>
      <w:r>
        <w:t>đủ</w:t>
      </w:r>
      <w:proofErr w:type="spellEnd"/>
      <w:r>
        <w:t xml:space="preserve"> </w:t>
      </w:r>
      <w:proofErr w:type="spellStart"/>
      <w:r>
        <w:t>diện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vẫn</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trọng</w:t>
      </w:r>
      <w:proofErr w:type="spellEnd"/>
      <w:r>
        <w:t xml:space="preserve"> </w:t>
      </w:r>
      <w:proofErr w:type="spellStart"/>
      <w:r>
        <w:t>lượng</w:t>
      </w:r>
      <w:proofErr w:type="spellEnd"/>
      <w:r>
        <w:t xml:space="preserve"> </w:t>
      </w:r>
      <w:proofErr w:type="spellStart"/>
      <w:r>
        <w:t>nhẹ</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về</w:t>
      </w:r>
      <w:proofErr w:type="spellEnd"/>
      <w:r>
        <w:t xml:space="preserve"> bánh </w:t>
      </w:r>
      <w:proofErr w:type="spellStart"/>
      <w:r>
        <w:t>xe</w:t>
      </w:r>
      <w:proofErr w:type="spellEnd"/>
      <w:r>
        <w:t xml:space="preserve"> </w:t>
      </w:r>
      <w:proofErr w:type="spellStart"/>
      <w:r>
        <w:t>và</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Nhóm</w:t>
      </w:r>
      <w:proofErr w:type="spellEnd"/>
      <w:r>
        <w:t xml:space="preserve"> </w:t>
      </w:r>
      <w:proofErr w:type="spellStart"/>
      <w:r>
        <w:t>chỉ</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hai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hai</w:t>
      </w:r>
      <w:proofErr w:type="spellEnd"/>
      <w:r>
        <w:t xml:space="preserve"> bánh </w:t>
      </w:r>
      <w:proofErr w:type="spellStart"/>
      <w:r>
        <w:t>trước</w:t>
      </w:r>
      <w:proofErr w:type="spellEnd"/>
      <w:r>
        <w:t xml:space="preserve"> </w:t>
      </w:r>
      <w:proofErr w:type="spellStart"/>
      <w:r>
        <w:t>là</w:t>
      </w:r>
      <w:proofErr w:type="spellEnd"/>
      <w:r>
        <w:t xml:space="preserve"> </w:t>
      </w:r>
      <w:proofErr w:type="spellStart"/>
      <w:r>
        <w:t>hai</w:t>
      </w:r>
      <w:proofErr w:type="spellEnd"/>
      <w:r>
        <w:t xml:space="preserve"> bánh </w:t>
      </w:r>
      <w:proofErr w:type="spellStart"/>
      <w:r>
        <w:t>dẫn</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nên</w:t>
      </w:r>
      <w:proofErr w:type="spellEnd"/>
      <w:r>
        <w:t xml:space="preserve"> </w:t>
      </w:r>
      <w:proofErr w:type="spellStart"/>
      <w:r>
        <w:t>phần</w:t>
      </w:r>
      <w:proofErr w:type="spellEnd"/>
      <w:r>
        <w:t xml:space="preserve"> </w:t>
      </w:r>
      <w:proofErr w:type="spellStart"/>
      <w:r>
        <w:t>sau</w:t>
      </w:r>
      <w:proofErr w:type="spellEnd"/>
      <w:r>
        <w:t xml:space="preserve"> </w:t>
      </w:r>
      <w:proofErr w:type="spellStart"/>
      <w:r>
        <w:t>xe</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bánh </w:t>
      </w:r>
      <w:proofErr w:type="spellStart"/>
      <w:r>
        <w:t>điều</w:t>
      </w:r>
      <w:proofErr w:type="spellEnd"/>
      <w:r>
        <w:t xml:space="preserve"> </w:t>
      </w:r>
      <w:proofErr w:type="spellStart"/>
      <w:r>
        <w:t>hướng</w:t>
      </w:r>
      <w:proofErr w:type="spellEnd"/>
      <w:r>
        <w:t xml:space="preserve"> </w:t>
      </w:r>
      <w:proofErr w:type="spellStart"/>
      <w:r>
        <w:t>để</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đổi</w:t>
      </w:r>
      <w:proofErr w:type="spellEnd"/>
      <w:r>
        <w:t xml:space="preserve"> </w:t>
      </w:r>
      <w:proofErr w:type="spellStart"/>
      <w:r>
        <w:t>hướng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động</w:t>
      </w:r>
      <w:proofErr w:type="spellEnd"/>
      <w:r>
        <w:t>.</w:t>
      </w:r>
    </w:p>
    <w:p w14:paraId="73314D8B" w14:textId="343EEA58" w:rsidR="002B3459" w:rsidRPr="002B3459" w:rsidRDefault="000B2B52" w:rsidP="002B3459">
      <w:r w:rsidRPr="00563531">
        <w:rPr>
          <w:noProof/>
        </w:rPr>
        <w:drawing>
          <wp:anchor distT="0" distB="0" distL="114300" distR="114300" simplePos="0" relativeHeight="251677184" behindDoc="0" locked="0" layoutInCell="1" allowOverlap="1" wp14:anchorId="349CB328" wp14:editId="01A208BE">
            <wp:simplePos x="0" y="0"/>
            <wp:positionH relativeFrom="page">
              <wp:posOffset>2281555</wp:posOffset>
            </wp:positionH>
            <wp:positionV relativeFrom="paragraph">
              <wp:posOffset>1605280</wp:posOffset>
            </wp:positionV>
            <wp:extent cx="2803525" cy="1999615"/>
            <wp:effectExtent l="0" t="0" r="0" b="635"/>
            <wp:wrapTopAndBottom/>
            <wp:docPr id="20"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193" t="10388" r="5524" b="5603"/>
                    <a:stretch/>
                  </pic:blipFill>
                  <pic:spPr bwMode="auto">
                    <a:xfrm>
                      <a:off x="0" y="0"/>
                      <a:ext cx="2803525" cy="199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166">
        <w:rPr>
          <w:noProof/>
        </w:rPr>
        <mc:AlternateContent>
          <mc:Choice Requires="wps">
            <w:drawing>
              <wp:anchor distT="0" distB="0" distL="114300" distR="114300" simplePos="0" relativeHeight="251671040" behindDoc="0" locked="0" layoutInCell="1" allowOverlap="1" wp14:anchorId="26E273AF" wp14:editId="78BA5A0D">
                <wp:simplePos x="0" y="0"/>
                <wp:positionH relativeFrom="column">
                  <wp:posOffset>1170812</wp:posOffset>
                </wp:positionH>
                <wp:positionV relativeFrom="paragraph">
                  <wp:posOffset>3580018</wp:posOffset>
                </wp:positionV>
                <wp:extent cx="2819400" cy="635"/>
                <wp:effectExtent l="0" t="0" r="0" b="0"/>
                <wp:wrapTopAndBottom/>
                <wp:docPr id="117" name="Hộp Văn bản 117"/>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66B4C579" w14:textId="2ED60BA4" w:rsidR="00704166" w:rsidRPr="00230F9F" w:rsidRDefault="00704166" w:rsidP="00704166">
                            <w:pPr>
                              <w:pStyle w:val="Chuthich"/>
                              <w:rPr>
                                <w:noProof/>
                                <w:sz w:val="26"/>
                                <w:szCs w:val="20"/>
                              </w:rPr>
                            </w:pPr>
                            <w:bookmarkStart w:id="152" w:name="_Toc78552274"/>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4</w:t>
                            </w:r>
                            <w:r>
                              <w:fldChar w:fldCharType="end"/>
                            </w:r>
                            <w:r w:rsidR="000B2B52">
                              <w:t xml:space="preserve"> </w:t>
                            </w:r>
                            <w:proofErr w:type="spellStart"/>
                            <w:r w:rsidR="000B2B52">
                              <w:t>Kích</w:t>
                            </w:r>
                            <w:proofErr w:type="spellEnd"/>
                            <w:r w:rsidR="000B2B52">
                              <w:t xml:space="preserve"> </w:t>
                            </w:r>
                            <w:proofErr w:type="spellStart"/>
                            <w:r w:rsidR="000B2B52">
                              <w:t>thước</w:t>
                            </w:r>
                            <w:proofErr w:type="spellEnd"/>
                            <w:r w:rsidR="000B2B52">
                              <w:t xml:space="preserve"> </w:t>
                            </w:r>
                            <w:proofErr w:type="spellStart"/>
                            <w:r w:rsidR="000B2B52">
                              <w:t>khung</w:t>
                            </w:r>
                            <w:proofErr w:type="spellEnd"/>
                            <w:r w:rsidR="000B2B52">
                              <w:t xml:space="preserve"> </w:t>
                            </w:r>
                            <w:proofErr w:type="spellStart"/>
                            <w:r w:rsidR="000B2B52">
                              <w:t>xe</w:t>
                            </w:r>
                            <w:proofErr w:type="spellEnd"/>
                            <w:r w:rsidR="000B2B52">
                              <w:t xml:space="preserve"> </w:t>
                            </w:r>
                            <w:proofErr w:type="spellStart"/>
                            <w:r w:rsidR="000B2B52">
                              <w:t>nhựa</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273AF" id="Hộp Văn bản 117" o:spid="_x0000_s1035" type="#_x0000_t202" style="position:absolute;left:0;text-align:left;margin-left:92.2pt;margin-top:281.9pt;width:222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" stroked="f">
                <v:textbox style="mso-fit-shape-to-text:t" inset="0,0,0,0">
                  <w:txbxContent>
                    <w:p w14:paraId="66B4C579" w14:textId="2ED60BA4" w:rsidR="00704166" w:rsidRPr="00230F9F" w:rsidRDefault="00704166" w:rsidP="00704166">
                      <w:pPr>
                        <w:pStyle w:val="Chuthich"/>
                        <w:rPr>
                          <w:noProof/>
                          <w:sz w:val="26"/>
                          <w:szCs w:val="20"/>
                        </w:rPr>
                      </w:pPr>
                      <w:bookmarkStart w:id="153" w:name="_Toc78552274"/>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4</w:t>
                      </w:r>
                      <w:r>
                        <w:fldChar w:fldCharType="end"/>
                      </w:r>
                      <w:r w:rsidR="000B2B52">
                        <w:t xml:space="preserve"> </w:t>
                      </w:r>
                      <w:proofErr w:type="spellStart"/>
                      <w:r w:rsidR="000B2B52">
                        <w:t>Kích</w:t>
                      </w:r>
                      <w:proofErr w:type="spellEnd"/>
                      <w:r w:rsidR="000B2B52">
                        <w:t xml:space="preserve"> </w:t>
                      </w:r>
                      <w:proofErr w:type="spellStart"/>
                      <w:r w:rsidR="000B2B52">
                        <w:t>thước</w:t>
                      </w:r>
                      <w:proofErr w:type="spellEnd"/>
                      <w:r w:rsidR="000B2B52">
                        <w:t xml:space="preserve"> </w:t>
                      </w:r>
                      <w:proofErr w:type="spellStart"/>
                      <w:r w:rsidR="000B2B52">
                        <w:t>khung</w:t>
                      </w:r>
                      <w:proofErr w:type="spellEnd"/>
                      <w:r w:rsidR="000B2B52">
                        <w:t xml:space="preserve"> </w:t>
                      </w:r>
                      <w:proofErr w:type="spellStart"/>
                      <w:r w:rsidR="000B2B52">
                        <w:t>xe</w:t>
                      </w:r>
                      <w:proofErr w:type="spellEnd"/>
                      <w:r w:rsidR="000B2B52">
                        <w:t xml:space="preserve"> </w:t>
                      </w:r>
                      <w:proofErr w:type="spellStart"/>
                      <w:r w:rsidR="000B2B52">
                        <w:t>nhựa</w:t>
                      </w:r>
                      <w:bookmarkEnd w:id="153"/>
                      <w:proofErr w:type="spellEnd"/>
                    </w:p>
                  </w:txbxContent>
                </v:textbox>
                <w10:wrap type="topAndBottom"/>
              </v:shape>
            </w:pict>
          </mc:Fallback>
        </mc:AlternateContent>
      </w:r>
      <w:proofErr w:type="spellStart"/>
      <w:r w:rsidR="00FB6D5C">
        <w:t>Với</w:t>
      </w:r>
      <w:proofErr w:type="spellEnd"/>
      <w:r w:rsidR="00FB6D5C">
        <w:t xml:space="preserve"> </w:t>
      </w:r>
      <w:proofErr w:type="spellStart"/>
      <w:r w:rsidR="00FB6D5C">
        <w:t>những</w:t>
      </w:r>
      <w:proofErr w:type="spellEnd"/>
      <w:r w:rsidR="00FB6D5C">
        <w:t xml:space="preserve"> </w:t>
      </w:r>
      <w:proofErr w:type="spellStart"/>
      <w:r w:rsidR="00FB6D5C">
        <w:t>đặc</w:t>
      </w:r>
      <w:proofErr w:type="spellEnd"/>
      <w:r w:rsidR="00FB6D5C">
        <w:t xml:space="preserve"> </w:t>
      </w:r>
      <w:proofErr w:type="spellStart"/>
      <w:r w:rsidR="00FB6D5C">
        <w:t>điểm</w:t>
      </w:r>
      <w:proofErr w:type="spellEnd"/>
      <w:r w:rsidR="00FB6D5C">
        <w:t xml:space="preserve"> </w:t>
      </w:r>
      <w:proofErr w:type="spellStart"/>
      <w:r w:rsidR="00FB6D5C">
        <w:t>như</w:t>
      </w:r>
      <w:proofErr w:type="spellEnd"/>
      <w:r w:rsidR="00FB6D5C">
        <w:t xml:space="preserve"> </w:t>
      </w:r>
      <w:proofErr w:type="spellStart"/>
      <w:r w:rsidR="00FB6D5C">
        <w:t>trên</w:t>
      </w:r>
      <w:proofErr w:type="spellEnd"/>
      <w:r w:rsidR="00FB6D5C">
        <w:t xml:space="preserve">, </w:t>
      </w:r>
      <w:proofErr w:type="spellStart"/>
      <w:r w:rsidR="00FB6D5C">
        <w:t>nhóm</w:t>
      </w:r>
      <w:proofErr w:type="spellEnd"/>
      <w:r w:rsidR="00FB6D5C">
        <w:t xml:space="preserve"> </w:t>
      </w:r>
      <w:proofErr w:type="spellStart"/>
      <w:r w:rsidR="00FB6D5C">
        <w:t>quyết</w:t>
      </w:r>
      <w:proofErr w:type="spellEnd"/>
      <w:r w:rsidR="00FB6D5C">
        <w:t xml:space="preserve"> </w:t>
      </w:r>
      <w:proofErr w:type="spellStart"/>
      <w:r w:rsidR="00FB6D5C">
        <w:t>định</w:t>
      </w:r>
      <w:proofErr w:type="spellEnd"/>
      <w:r w:rsidR="00FB6D5C">
        <w:t xml:space="preserve"> </w:t>
      </w:r>
      <w:proofErr w:type="spellStart"/>
      <w:r w:rsidR="00FB6D5C">
        <w:t>chọn</w:t>
      </w:r>
      <w:proofErr w:type="spellEnd"/>
      <w:r w:rsidR="00FB6D5C">
        <w:t xml:space="preserve"> </w:t>
      </w:r>
      <w:proofErr w:type="spellStart"/>
      <w:r w:rsidR="00FB6D5C">
        <w:t>loại</w:t>
      </w:r>
      <w:proofErr w:type="spellEnd"/>
      <w:r w:rsidR="00FB6D5C">
        <w:t xml:space="preserve"> </w:t>
      </w:r>
      <w:proofErr w:type="spellStart"/>
      <w:r w:rsidR="00FB6D5C">
        <w:t>khung</w:t>
      </w:r>
      <w:proofErr w:type="spellEnd"/>
      <w:r w:rsidR="00FB6D5C">
        <w:t xml:space="preserve"> </w:t>
      </w:r>
      <w:proofErr w:type="spellStart"/>
      <w:r w:rsidR="00FB6D5C">
        <w:t>xe</w:t>
      </w:r>
      <w:proofErr w:type="spellEnd"/>
      <w:r w:rsidR="00FB6D5C">
        <w:t xml:space="preserve"> </w:t>
      </w:r>
      <w:proofErr w:type="spellStart"/>
      <w:r w:rsidR="00FB6D5C">
        <w:t>có</w:t>
      </w:r>
      <w:proofErr w:type="spellEnd"/>
      <w:r w:rsidR="00FB6D5C">
        <w:t xml:space="preserve"> </w:t>
      </w:r>
      <w:proofErr w:type="spellStart"/>
      <w:r w:rsidR="00FB6D5C">
        <w:t>ba</w:t>
      </w:r>
      <w:proofErr w:type="spellEnd"/>
      <w:r w:rsidR="00FB6D5C">
        <w:t xml:space="preserve"> bánh </w:t>
      </w:r>
      <w:proofErr w:type="spellStart"/>
      <w:r w:rsidR="00FB6D5C">
        <w:t>với</w:t>
      </w:r>
      <w:proofErr w:type="spellEnd"/>
      <w:r w:rsidR="00FB6D5C">
        <w:t xml:space="preserve"> </w:t>
      </w:r>
      <w:proofErr w:type="spellStart"/>
      <w:r w:rsidR="00FB6D5C">
        <w:t>một</w:t>
      </w:r>
      <w:proofErr w:type="spellEnd"/>
      <w:r w:rsidR="00FB6D5C">
        <w:t xml:space="preserve"> bánh </w:t>
      </w:r>
      <w:proofErr w:type="spellStart"/>
      <w:r w:rsidR="00FB6D5C">
        <w:t>dẫn</w:t>
      </w:r>
      <w:proofErr w:type="spellEnd"/>
      <w:r w:rsidR="00FB6D5C">
        <w:t xml:space="preserve"> </w:t>
      </w:r>
      <w:proofErr w:type="spellStart"/>
      <w:r w:rsidR="00FB6D5C">
        <w:t>hướng</w:t>
      </w:r>
      <w:proofErr w:type="spellEnd"/>
      <w:r w:rsidR="00FB6D5C">
        <w:t xml:space="preserve"> </w:t>
      </w:r>
      <w:proofErr w:type="spellStart"/>
      <w:r w:rsidR="00FB6D5C">
        <w:t>có</w:t>
      </w:r>
      <w:proofErr w:type="spellEnd"/>
      <w:r w:rsidR="00FB6D5C">
        <w:t xml:space="preserve"> </w:t>
      </w:r>
      <w:proofErr w:type="spellStart"/>
      <w:r w:rsidR="00FB6D5C">
        <w:t>kích</w:t>
      </w:r>
      <w:proofErr w:type="spellEnd"/>
      <w:r w:rsidR="00FB6D5C">
        <w:t xml:space="preserve"> </w:t>
      </w:r>
      <w:proofErr w:type="spellStart"/>
      <w:r w:rsidR="00FB6D5C">
        <w:t>thước</w:t>
      </w:r>
      <w:proofErr w:type="spellEnd"/>
      <w:r w:rsidR="00FB6D5C">
        <w:t xml:space="preserve"> </w:t>
      </w:r>
      <w:proofErr w:type="spellStart"/>
      <w:r w:rsidR="00FB6D5C">
        <w:t>nhỏ</w:t>
      </w:r>
      <w:proofErr w:type="spellEnd"/>
      <w:r w:rsidR="00FB6D5C">
        <w:t xml:space="preserve"> </w:t>
      </w:r>
      <w:proofErr w:type="spellStart"/>
      <w:r w:rsidR="00FB6D5C">
        <w:t>hơn</w:t>
      </w:r>
      <w:proofErr w:type="spellEnd"/>
      <w:r w:rsidR="00FB6D5C">
        <w:t xml:space="preserve"> </w:t>
      </w:r>
      <w:proofErr w:type="spellStart"/>
      <w:r w:rsidR="00FB6D5C">
        <w:t>hai</w:t>
      </w:r>
      <w:proofErr w:type="spellEnd"/>
      <w:r w:rsidR="00FB6D5C">
        <w:t xml:space="preserve"> bánh </w:t>
      </w:r>
      <w:proofErr w:type="spellStart"/>
      <w:r w:rsidR="00FB6D5C">
        <w:t>sau</w:t>
      </w:r>
      <w:proofErr w:type="spellEnd"/>
      <w:r w:rsidR="00FB6D5C">
        <w:t xml:space="preserve"> </w:t>
      </w:r>
      <w:proofErr w:type="spellStart"/>
      <w:r w:rsidR="00FB6D5C">
        <w:t>và</w:t>
      </w:r>
      <w:proofErr w:type="spellEnd"/>
      <w:r w:rsidR="00FB6D5C">
        <w:t xml:space="preserve"> </w:t>
      </w:r>
      <w:proofErr w:type="spellStart"/>
      <w:r w:rsidR="00FB6D5C">
        <w:t>khung</w:t>
      </w:r>
      <w:proofErr w:type="spellEnd"/>
      <w:r w:rsidR="00FB6D5C">
        <w:t xml:space="preserve"> </w:t>
      </w:r>
      <w:proofErr w:type="spellStart"/>
      <w:r w:rsidR="00FB6D5C">
        <w:t>có</w:t>
      </w:r>
      <w:proofErr w:type="spellEnd"/>
      <w:r w:rsidR="00FB6D5C">
        <w:t xml:space="preserve"> </w:t>
      </w:r>
      <w:proofErr w:type="spellStart"/>
      <w:r w:rsidR="00FB6D5C">
        <w:t>khe</w:t>
      </w:r>
      <w:proofErr w:type="spellEnd"/>
      <w:r w:rsidR="00FB6D5C">
        <w:t xml:space="preserve"> </w:t>
      </w:r>
      <w:proofErr w:type="spellStart"/>
      <w:r w:rsidR="00FB6D5C">
        <w:t>để</w:t>
      </w:r>
      <w:proofErr w:type="spellEnd"/>
      <w:r w:rsidR="00FB6D5C">
        <w:t xml:space="preserve"> </w:t>
      </w:r>
      <w:proofErr w:type="spellStart"/>
      <w:r w:rsidR="00FB6D5C">
        <w:t>bắt</w:t>
      </w:r>
      <w:proofErr w:type="spellEnd"/>
      <w:r w:rsidR="00FB6D5C">
        <w:t xml:space="preserve"> </w:t>
      </w:r>
      <w:proofErr w:type="spellStart"/>
      <w:r w:rsidR="00FB6D5C">
        <w:t>động</w:t>
      </w:r>
      <w:proofErr w:type="spellEnd"/>
      <w:r w:rsidR="00FB6D5C">
        <w:t xml:space="preserve"> </w:t>
      </w:r>
      <w:proofErr w:type="spellStart"/>
      <w:r w:rsidR="00FB6D5C">
        <w:t>cơ</w:t>
      </w:r>
      <w:proofErr w:type="spellEnd"/>
      <w:r w:rsidR="00FB6D5C">
        <w:t xml:space="preserve">, </w:t>
      </w:r>
      <w:proofErr w:type="spellStart"/>
      <w:r w:rsidR="00FB6D5C">
        <w:t>các</w:t>
      </w:r>
      <w:proofErr w:type="spellEnd"/>
      <w:r w:rsidR="00FB6D5C">
        <w:t xml:space="preserve"> </w:t>
      </w:r>
      <w:proofErr w:type="spellStart"/>
      <w:r w:rsidR="00FB6D5C">
        <w:t>linh</w:t>
      </w:r>
      <w:proofErr w:type="spellEnd"/>
      <w:r w:rsidR="00FB6D5C">
        <w:t xml:space="preserve"> </w:t>
      </w:r>
      <w:proofErr w:type="spellStart"/>
      <w:r w:rsidR="00FB6D5C">
        <w:t>kiện</w:t>
      </w:r>
      <w:proofErr w:type="spellEnd"/>
      <w:r w:rsidR="00FB6D5C">
        <w:t xml:space="preserve"> </w:t>
      </w:r>
      <w:proofErr w:type="spellStart"/>
      <w:r w:rsidR="00FB6D5C">
        <w:t>như</w:t>
      </w:r>
      <w:proofErr w:type="spellEnd"/>
      <w:r w:rsidR="00FB6D5C">
        <w:t xml:space="preserve"> vi </w:t>
      </w:r>
      <w:proofErr w:type="spellStart"/>
      <w:r w:rsidR="00FB6D5C">
        <w:t>xử</w:t>
      </w:r>
      <w:proofErr w:type="spellEnd"/>
      <w:r w:rsidR="00FB6D5C">
        <w:t xml:space="preserve"> </w:t>
      </w:r>
      <w:proofErr w:type="spellStart"/>
      <w:r w:rsidR="00FB6D5C">
        <w:t>lý</w:t>
      </w:r>
      <w:proofErr w:type="spellEnd"/>
      <w:r w:rsidR="00FB6D5C">
        <w:t xml:space="preserve"> ESP32, module </w:t>
      </w:r>
      <w:proofErr w:type="spellStart"/>
      <w:r w:rsidR="00FB6D5C">
        <w:t>điều</w:t>
      </w:r>
      <w:proofErr w:type="spellEnd"/>
      <w:r w:rsidR="00FB6D5C">
        <w:t xml:space="preserve"> </w:t>
      </w:r>
      <w:proofErr w:type="spellStart"/>
      <w:r w:rsidR="00FB6D5C">
        <w:t>khiển</w:t>
      </w:r>
      <w:proofErr w:type="spellEnd"/>
      <w:r w:rsidR="00FB6D5C">
        <w:t xml:space="preserve"> </w:t>
      </w:r>
      <w:proofErr w:type="spellStart"/>
      <w:r w:rsidR="00FB6D5C">
        <w:t>động</w:t>
      </w:r>
      <w:proofErr w:type="spellEnd"/>
      <w:r w:rsidR="00FB6D5C">
        <w:t xml:space="preserve"> </w:t>
      </w:r>
      <w:proofErr w:type="spellStart"/>
      <w:r w:rsidR="00FB6D5C">
        <w:t>cơ</w:t>
      </w:r>
      <w:proofErr w:type="spellEnd"/>
      <w:r w:rsidR="00FB6D5C">
        <w:t xml:space="preserve">, </w:t>
      </w:r>
      <w:proofErr w:type="spellStart"/>
      <w:r w:rsidR="00FB6D5C">
        <w:t>nguồn</w:t>
      </w:r>
      <w:proofErr w:type="spellEnd"/>
      <w:r w:rsidR="00FB6D5C">
        <w:t xml:space="preserve"> </w:t>
      </w:r>
      <w:proofErr w:type="spellStart"/>
      <w:r w:rsidR="00FB6D5C">
        <w:t>sẽ</w:t>
      </w:r>
      <w:proofErr w:type="spellEnd"/>
      <w:r w:rsidR="00FB6D5C">
        <w:t xml:space="preserve"> </w:t>
      </w:r>
      <w:proofErr w:type="spellStart"/>
      <w:r w:rsidR="00FB6D5C">
        <w:t>được</w:t>
      </w:r>
      <w:proofErr w:type="spellEnd"/>
      <w:r w:rsidR="00FB6D5C">
        <w:t xml:space="preserve"> </w:t>
      </w:r>
      <w:proofErr w:type="spellStart"/>
      <w:r w:rsidR="00FB6D5C">
        <w:t>gắn</w:t>
      </w:r>
      <w:proofErr w:type="spellEnd"/>
      <w:r w:rsidR="00FB6D5C">
        <w:t xml:space="preserve"> </w:t>
      </w:r>
      <w:proofErr w:type="spellStart"/>
      <w:r w:rsidR="00FB6D5C">
        <w:t>vào</w:t>
      </w:r>
      <w:proofErr w:type="spellEnd"/>
      <w:r w:rsidR="00FB6D5C">
        <w:t xml:space="preserve"> </w:t>
      </w:r>
      <w:proofErr w:type="spellStart"/>
      <w:r w:rsidR="00FB6D5C">
        <w:t>mặt</w:t>
      </w:r>
      <w:proofErr w:type="spellEnd"/>
      <w:r w:rsidR="00FB6D5C">
        <w:t xml:space="preserve"> </w:t>
      </w:r>
      <w:proofErr w:type="spellStart"/>
      <w:r w:rsidR="00FB6D5C">
        <w:t>trên</w:t>
      </w:r>
      <w:proofErr w:type="spellEnd"/>
      <w:r w:rsidR="00FB6D5C">
        <w:t xml:space="preserve"> </w:t>
      </w:r>
      <w:proofErr w:type="spellStart"/>
      <w:r w:rsidR="00FB6D5C">
        <w:t>của</w:t>
      </w:r>
      <w:proofErr w:type="spellEnd"/>
      <w:r w:rsidR="00FB6D5C">
        <w:t xml:space="preserve"> </w:t>
      </w:r>
      <w:proofErr w:type="spellStart"/>
      <w:r w:rsidR="00FB6D5C">
        <w:t>khung</w:t>
      </w:r>
      <w:proofErr w:type="spellEnd"/>
      <w:r w:rsidR="00FB6D5C">
        <w:t xml:space="preserve">. </w:t>
      </w:r>
      <w:proofErr w:type="spellStart"/>
      <w:r w:rsidR="00FB6D5C">
        <w:t>Một</w:t>
      </w:r>
      <w:proofErr w:type="spellEnd"/>
      <w:r w:rsidR="00FB6D5C">
        <w:t xml:space="preserve"> </w:t>
      </w:r>
      <w:proofErr w:type="spellStart"/>
      <w:r w:rsidR="00FB6D5C">
        <w:t>lưu</w:t>
      </w:r>
      <w:proofErr w:type="spellEnd"/>
      <w:r w:rsidR="00FB6D5C">
        <w:t xml:space="preserve"> ý </w:t>
      </w:r>
      <w:proofErr w:type="spellStart"/>
      <w:r w:rsidR="00FB6D5C">
        <w:t>là</w:t>
      </w:r>
      <w:proofErr w:type="spellEnd"/>
      <w:r w:rsidR="00FB6D5C">
        <w:t xml:space="preserve"> </w:t>
      </w:r>
      <w:proofErr w:type="spellStart"/>
      <w:r w:rsidR="00FB6D5C">
        <w:t>cảm</w:t>
      </w:r>
      <w:proofErr w:type="spellEnd"/>
      <w:r w:rsidR="00FB6D5C">
        <w:t xml:space="preserve"> </w:t>
      </w:r>
      <w:proofErr w:type="spellStart"/>
      <w:r w:rsidR="00FB6D5C">
        <w:t>biến</w:t>
      </w:r>
      <w:proofErr w:type="spellEnd"/>
      <w:r w:rsidR="00FB6D5C">
        <w:t xml:space="preserve"> </w:t>
      </w:r>
      <w:proofErr w:type="spellStart"/>
      <w:r w:rsidR="00FB6D5C">
        <w:t>mà</w:t>
      </w:r>
      <w:proofErr w:type="spellEnd"/>
      <w:r w:rsidR="00FB6D5C">
        <w:t xml:space="preserve"> </w:t>
      </w:r>
      <w:proofErr w:type="spellStart"/>
      <w:r w:rsidR="00FB6D5C">
        <w:t>nhóm</w:t>
      </w:r>
      <w:proofErr w:type="spellEnd"/>
      <w:r w:rsidR="00FB6D5C">
        <w:t xml:space="preserve"> </w:t>
      </w:r>
      <w:proofErr w:type="spellStart"/>
      <w:r w:rsidR="00FB6D5C">
        <w:t>sử</w:t>
      </w:r>
      <w:proofErr w:type="spellEnd"/>
      <w:r w:rsidR="00FB6D5C">
        <w:t xml:space="preserve"> </w:t>
      </w:r>
      <w:proofErr w:type="spellStart"/>
      <w:r w:rsidR="00FB6D5C">
        <w:t>dụng</w:t>
      </w:r>
      <w:proofErr w:type="spellEnd"/>
      <w:r w:rsidR="00FB6D5C">
        <w:t xml:space="preserve"> </w:t>
      </w:r>
      <w:proofErr w:type="spellStart"/>
      <w:r w:rsidR="00FB6D5C">
        <w:t>là</w:t>
      </w:r>
      <w:proofErr w:type="spellEnd"/>
      <w:r w:rsidR="00FB6D5C">
        <w:t xml:space="preserve"> </w:t>
      </w:r>
      <w:proofErr w:type="spellStart"/>
      <w:r w:rsidR="00FB6D5C">
        <w:t>loại</w:t>
      </w:r>
      <w:proofErr w:type="spellEnd"/>
      <w:r w:rsidR="00FB6D5C">
        <w:t xml:space="preserve"> </w:t>
      </w:r>
      <w:proofErr w:type="spellStart"/>
      <w:r w:rsidR="00FB6D5C">
        <w:t>cảm</w:t>
      </w:r>
      <w:proofErr w:type="spellEnd"/>
      <w:r w:rsidR="00FB6D5C">
        <w:t xml:space="preserve"> </w:t>
      </w:r>
      <w:proofErr w:type="spellStart"/>
      <w:r w:rsidR="00FB6D5C">
        <w:t>biến</w:t>
      </w:r>
      <w:proofErr w:type="spellEnd"/>
      <w:r w:rsidR="00FB6D5C">
        <w:t xml:space="preserve"> </w:t>
      </w:r>
      <w:proofErr w:type="spellStart"/>
      <w:r w:rsidR="00FB6D5C">
        <w:t>quang</w:t>
      </w:r>
      <w:proofErr w:type="spellEnd"/>
      <w:r w:rsidR="00FB6D5C">
        <w:t xml:space="preserve"> </w:t>
      </w:r>
      <w:proofErr w:type="spellStart"/>
      <w:r w:rsidR="00FB6D5C">
        <w:lastRenderedPageBreak/>
        <w:t>trở</w:t>
      </w:r>
      <w:proofErr w:type="spellEnd"/>
      <w:r w:rsidR="00FB6D5C">
        <w:t xml:space="preserve"> </w:t>
      </w:r>
      <w:proofErr w:type="spellStart"/>
      <w:r w:rsidR="00FB6D5C">
        <w:t>nên</w:t>
      </w:r>
      <w:proofErr w:type="spellEnd"/>
      <w:r w:rsidR="00FB6D5C">
        <w:t xml:space="preserve"> </w:t>
      </w:r>
      <w:proofErr w:type="spellStart"/>
      <w:r w:rsidR="00FB6D5C">
        <w:t>sẽ</w:t>
      </w:r>
      <w:proofErr w:type="spellEnd"/>
      <w:r w:rsidR="00FB6D5C">
        <w:t xml:space="preserve"> </w:t>
      </w:r>
      <w:proofErr w:type="spellStart"/>
      <w:r w:rsidR="00FB6D5C">
        <w:t>được</w:t>
      </w:r>
      <w:proofErr w:type="spellEnd"/>
      <w:r w:rsidR="00FB6D5C">
        <w:t xml:space="preserve"> </w:t>
      </w:r>
      <w:proofErr w:type="spellStart"/>
      <w:r w:rsidR="00FB6D5C">
        <w:t>gắn</w:t>
      </w:r>
      <w:proofErr w:type="spellEnd"/>
      <w:r w:rsidR="00FB6D5C">
        <w:t xml:space="preserve"> ở </w:t>
      </w:r>
      <w:proofErr w:type="spellStart"/>
      <w:r w:rsidR="00FB6D5C">
        <w:t>đầu</w:t>
      </w:r>
      <w:proofErr w:type="spellEnd"/>
      <w:r w:rsidR="00FB6D5C">
        <w:t xml:space="preserve"> </w:t>
      </w:r>
      <w:proofErr w:type="spellStart"/>
      <w:r w:rsidR="00FB6D5C">
        <w:t>xe</w:t>
      </w:r>
      <w:proofErr w:type="spellEnd"/>
      <w:r w:rsidR="00FB6D5C">
        <w:t xml:space="preserve">, </w:t>
      </w:r>
      <w:proofErr w:type="spellStart"/>
      <w:r w:rsidR="00FB6D5C">
        <w:t>có</w:t>
      </w:r>
      <w:proofErr w:type="spellEnd"/>
      <w:r w:rsidR="00FB6D5C">
        <w:t xml:space="preserve"> </w:t>
      </w:r>
      <w:proofErr w:type="spellStart"/>
      <w:r w:rsidR="00FB6D5C">
        <w:t>ốc</w:t>
      </w:r>
      <w:proofErr w:type="spellEnd"/>
      <w:r w:rsidR="00FB6D5C">
        <w:t xml:space="preserve"> </w:t>
      </w:r>
      <w:proofErr w:type="spellStart"/>
      <w:r w:rsidR="00FB6D5C">
        <w:t>dài</w:t>
      </w:r>
      <w:proofErr w:type="spellEnd"/>
      <w:r w:rsidR="00FB6D5C">
        <w:t xml:space="preserve"> </w:t>
      </w:r>
      <w:proofErr w:type="spellStart"/>
      <w:r w:rsidR="00FB6D5C">
        <w:t>để</w:t>
      </w:r>
      <w:proofErr w:type="spellEnd"/>
      <w:r w:rsidR="00FB6D5C">
        <w:t xml:space="preserve"> </w:t>
      </w:r>
      <w:proofErr w:type="spellStart"/>
      <w:r w:rsidR="00FB6D5C">
        <w:t>bắt</w:t>
      </w:r>
      <w:proofErr w:type="spellEnd"/>
      <w:r w:rsidR="00FB6D5C">
        <w:t xml:space="preserve"> </w:t>
      </w:r>
      <w:proofErr w:type="spellStart"/>
      <w:r w:rsidR="00FB6D5C">
        <w:t>để</w:t>
      </w:r>
      <w:proofErr w:type="spellEnd"/>
      <w:r w:rsidR="00FB6D5C">
        <w:t xml:space="preserve"> </w:t>
      </w:r>
      <w:proofErr w:type="spellStart"/>
      <w:r w:rsidR="00FB6D5C">
        <w:t>đảm</w:t>
      </w:r>
      <w:proofErr w:type="spellEnd"/>
      <w:r w:rsidR="00FB6D5C">
        <w:t xml:space="preserve"> </w:t>
      </w:r>
      <w:proofErr w:type="spellStart"/>
      <w:r w:rsidR="00FB6D5C">
        <w:t>bảo</w:t>
      </w:r>
      <w:proofErr w:type="spellEnd"/>
      <w:r w:rsidR="00FB6D5C">
        <w:t xml:space="preserve"> </w:t>
      </w:r>
      <w:proofErr w:type="spellStart"/>
      <w:r w:rsidR="00FB6D5C">
        <w:t>khả</w:t>
      </w:r>
      <w:proofErr w:type="spellEnd"/>
      <w:r w:rsidR="00FB6D5C">
        <w:t xml:space="preserve"> </w:t>
      </w:r>
      <w:proofErr w:type="spellStart"/>
      <w:r w:rsidR="00FB6D5C">
        <w:t>năng</w:t>
      </w:r>
      <w:proofErr w:type="spellEnd"/>
      <w:r w:rsidR="00FB6D5C">
        <w:t xml:space="preserve"> </w:t>
      </w:r>
      <w:proofErr w:type="spellStart"/>
      <w:r w:rsidR="00FB6D5C">
        <w:t>thu</w:t>
      </w:r>
      <w:proofErr w:type="spellEnd"/>
      <w:r w:rsidR="00FB6D5C">
        <w:t xml:space="preserve"> </w:t>
      </w:r>
      <w:proofErr w:type="spellStart"/>
      <w:r w:rsidR="00FB6D5C">
        <w:t>thập</w:t>
      </w:r>
      <w:proofErr w:type="spellEnd"/>
      <w:r w:rsidR="00FB6D5C">
        <w:t xml:space="preserve"> </w:t>
      </w:r>
      <w:proofErr w:type="spellStart"/>
      <w:r w:rsidR="00FB6D5C">
        <w:t>tín</w:t>
      </w:r>
      <w:proofErr w:type="spellEnd"/>
      <w:r w:rsidR="00FB6D5C">
        <w:t xml:space="preserve"> </w:t>
      </w:r>
      <w:proofErr w:type="spellStart"/>
      <w:r w:rsidR="00FB6D5C">
        <w:t>hiệu</w:t>
      </w:r>
      <w:proofErr w:type="spellEnd"/>
      <w:r w:rsidR="00FB6D5C">
        <w:t xml:space="preserve"> </w:t>
      </w:r>
      <w:proofErr w:type="spellStart"/>
      <w:r w:rsidR="00FB6D5C">
        <w:t>của</w:t>
      </w:r>
      <w:proofErr w:type="spellEnd"/>
      <w:r w:rsidR="00FB6D5C">
        <w:t xml:space="preserve"> </w:t>
      </w:r>
      <w:proofErr w:type="spellStart"/>
      <w:r w:rsidR="00FB6D5C">
        <w:t>cảm</w:t>
      </w:r>
      <w:proofErr w:type="spellEnd"/>
      <w:r w:rsidR="00FB6D5C">
        <w:t xml:space="preserve"> </w:t>
      </w:r>
      <w:proofErr w:type="spellStart"/>
      <w:r w:rsidR="00FB6D5C">
        <w:t>biến</w:t>
      </w:r>
      <w:proofErr w:type="spellEnd"/>
      <w:r w:rsidR="00FB6D5C">
        <w:t>.</w:t>
      </w:r>
    </w:p>
    <w:p w14:paraId="52FBB4ED" w14:textId="049DCA05" w:rsidR="00FB6D5C" w:rsidRPr="00FB6D5C" w:rsidRDefault="00FB6D5C" w:rsidP="00FB6D5C">
      <w:pPr>
        <w:rPr>
          <w:b/>
          <w:bCs/>
        </w:rPr>
      </w:pPr>
      <w:r>
        <w:t xml:space="preserve">Khung </w:t>
      </w:r>
      <w:proofErr w:type="spellStart"/>
      <w:r>
        <w:t>xe</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từ</w:t>
      </w:r>
      <w:proofErr w:type="spellEnd"/>
      <w:r>
        <w:t xml:space="preserve"> </w:t>
      </w:r>
      <w:proofErr w:type="spellStart"/>
      <w:r>
        <w:t>nhựa</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lỗ</w:t>
      </w:r>
      <w:proofErr w:type="spellEnd"/>
      <w:r>
        <w:t xml:space="preserve"> </w:t>
      </w:r>
      <w:proofErr w:type="spellStart"/>
      <w:r>
        <w:t>sẵn</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ốc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gắn</w:t>
      </w:r>
      <w:proofErr w:type="spellEnd"/>
      <w:r>
        <w:t xml:space="preserve"> board </w:t>
      </w:r>
      <w:proofErr w:type="spellStart"/>
      <w:r>
        <w:t>mạch</w:t>
      </w:r>
      <w:proofErr w:type="spellEnd"/>
      <w:r>
        <w:t xml:space="preserve"> ESP32, </w:t>
      </w:r>
      <w:proofErr w:type="spellStart"/>
      <w:r>
        <w:t>đế</w:t>
      </w:r>
      <w:proofErr w:type="spellEnd"/>
      <w:r>
        <w:t xml:space="preserve"> pin, </w:t>
      </w:r>
      <w:proofErr w:type="spellStart"/>
      <w:r>
        <w:t>động</w:t>
      </w:r>
      <w:proofErr w:type="spellEnd"/>
      <w:r>
        <w:t xml:space="preserve"> </w:t>
      </w:r>
      <w:proofErr w:type="spellStart"/>
      <w:r>
        <w:t>cơ</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xe</w:t>
      </w:r>
      <w:proofErr w:type="spellEnd"/>
      <w:r>
        <w:t xml:space="preserve"> </w:t>
      </w:r>
      <w:proofErr w:type="spellStart"/>
      <w:r>
        <w:t>là</w:t>
      </w:r>
      <w:proofErr w:type="spellEnd"/>
      <w:r>
        <w:t xml:space="preserve"> 220x150mm.</w:t>
      </w:r>
    </w:p>
    <w:p w14:paraId="7C069BD8" w14:textId="345BDA8A" w:rsidR="00F37920" w:rsidRDefault="00F37920" w:rsidP="00F37920">
      <w:pPr>
        <w:pStyle w:val="u2"/>
      </w:pPr>
      <w:bookmarkStart w:id="154" w:name="_Toc77285388"/>
      <w:bookmarkStart w:id="155" w:name="_Toc78552240"/>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nguồn</w:t>
      </w:r>
      <w:bookmarkEnd w:id="154"/>
      <w:bookmarkEnd w:id="155"/>
      <w:proofErr w:type="spellEnd"/>
    </w:p>
    <w:p w14:paraId="7F9D581A" w14:textId="77777777" w:rsidR="00FB6D5C" w:rsidRPr="00FB6D5C" w:rsidRDefault="00FB6D5C" w:rsidP="00FB6D5C">
      <w:pPr>
        <w:rPr>
          <w:rFonts w:eastAsiaTheme="majorEastAsia" w:cstheme="majorBidi"/>
          <w:szCs w:val="26"/>
        </w:rPr>
      </w:pPr>
      <w:proofErr w:type="spellStart"/>
      <w:r w:rsidRPr="00FB6D5C">
        <w:rPr>
          <w:rFonts w:eastAsiaTheme="majorEastAsia" w:cstheme="majorBidi"/>
          <w:szCs w:val="26"/>
        </w:rPr>
        <w:t>Mục</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đích</w:t>
      </w:r>
      <w:proofErr w:type="spellEnd"/>
      <w:r w:rsidRPr="00FB6D5C">
        <w:rPr>
          <w:rFonts w:eastAsiaTheme="majorEastAsia" w:cstheme="majorBidi"/>
          <w:szCs w:val="26"/>
        </w:rPr>
        <w:t xml:space="preserve"> </w:t>
      </w:r>
      <w:proofErr w:type="spellStart"/>
      <w:r w:rsidRPr="00FB6D5C">
        <w:rPr>
          <w:rFonts w:eastAsiaTheme="majorEastAsia" w:cstheme="majorBidi"/>
          <w:szCs w:val="26"/>
        </w:rPr>
        <w:t>chính</w:t>
      </w:r>
      <w:proofErr w:type="spellEnd"/>
      <w:r w:rsidRPr="00FB6D5C">
        <w:rPr>
          <w:rFonts w:eastAsiaTheme="majorEastAsia" w:cstheme="majorBidi"/>
          <w:szCs w:val="26"/>
        </w:rPr>
        <w:t xml:space="preserve"> </w:t>
      </w:r>
      <w:proofErr w:type="spellStart"/>
      <w:r w:rsidRPr="00FB6D5C">
        <w:rPr>
          <w:rFonts w:eastAsiaTheme="majorEastAsia" w:cstheme="majorBidi"/>
          <w:szCs w:val="26"/>
        </w:rPr>
        <w:t>khi</w:t>
      </w:r>
      <w:proofErr w:type="spellEnd"/>
      <w:r w:rsidRPr="00FB6D5C">
        <w:rPr>
          <w:rFonts w:eastAsiaTheme="majorEastAsia" w:cstheme="majorBidi"/>
          <w:szCs w:val="26"/>
        </w:rPr>
        <w:t xml:space="preserve"> </w:t>
      </w:r>
      <w:proofErr w:type="spellStart"/>
      <w:r w:rsidRPr="00FB6D5C">
        <w:rPr>
          <w:rFonts w:eastAsiaTheme="majorEastAsia" w:cstheme="majorBidi"/>
          <w:szCs w:val="26"/>
        </w:rPr>
        <w:t>nhóm</w:t>
      </w:r>
      <w:proofErr w:type="spellEnd"/>
      <w:r w:rsidRPr="00FB6D5C">
        <w:rPr>
          <w:rFonts w:eastAsiaTheme="majorEastAsia" w:cstheme="majorBidi"/>
          <w:szCs w:val="26"/>
        </w:rPr>
        <w:t xml:space="preserve"> </w:t>
      </w:r>
      <w:proofErr w:type="spellStart"/>
      <w:r w:rsidRPr="00FB6D5C">
        <w:rPr>
          <w:rFonts w:eastAsiaTheme="majorEastAsia" w:cstheme="majorBidi"/>
          <w:szCs w:val="26"/>
        </w:rPr>
        <w:t>thực</w:t>
      </w:r>
      <w:proofErr w:type="spellEnd"/>
      <w:r w:rsidRPr="00FB6D5C">
        <w:rPr>
          <w:rFonts w:eastAsiaTheme="majorEastAsia" w:cstheme="majorBidi"/>
          <w:szCs w:val="26"/>
        </w:rPr>
        <w:t xml:space="preserve"> </w:t>
      </w:r>
      <w:proofErr w:type="spellStart"/>
      <w:r w:rsidRPr="00FB6D5C">
        <w:rPr>
          <w:rFonts w:eastAsiaTheme="majorEastAsia" w:cstheme="majorBidi"/>
          <w:szCs w:val="26"/>
        </w:rPr>
        <w:t>hiện</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đề</w:t>
      </w:r>
      <w:proofErr w:type="spellEnd"/>
      <w:r w:rsidRPr="00FB6D5C">
        <w:rPr>
          <w:rFonts w:eastAsiaTheme="majorEastAsia" w:cstheme="majorBidi"/>
          <w:szCs w:val="26"/>
        </w:rPr>
        <w:t xml:space="preserve"> </w:t>
      </w:r>
      <w:proofErr w:type="spellStart"/>
      <w:r w:rsidRPr="00FB6D5C">
        <w:rPr>
          <w:rFonts w:eastAsiaTheme="majorEastAsia" w:cstheme="majorBidi"/>
          <w:szCs w:val="26"/>
        </w:rPr>
        <w:t>tài</w:t>
      </w:r>
      <w:proofErr w:type="spellEnd"/>
      <w:r w:rsidRPr="00FB6D5C">
        <w:rPr>
          <w:rFonts w:eastAsiaTheme="majorEastAsia" w:cstheme="majorBidi"/>
          <w:szCs w:val="26"/>
        </w:rPr>
        <w:t xml:space="preserve"> </w:t>
      </w:r>
      <w:proofErr w:type="spellStart"/>
      <w:r w:rsidRPr="00FB6D5C">
        <w:rPr>
          <w:rFonts w:eastAsiaTheme="majorEastAsia" w:cstheme="majorBidi"/>
          <w:szCs w:val="26"/>
        </w:rPr>
        <w:t>là</w:t>
      </w:r>
      <w:proofErr w:type="spellEnd"/>
      <w:r w:rsidRPr="00FB6D5C">
        <w:rPr>
          <w:rFonts w:eastAsiaTheme="majorEastAsia" w:cstheme="majorBidi"/>
          <w:szCs w:val="26"/>
        </w:rPr>
        <w:t xml:space="preserve"> </w:t>
      </w:r>
      <w:proofErr w:type="spellStart"/>
      <w:r w:rsidRPr="00FB6D5C">
        <w:rPr>
          <w:rFonts w:eastAsiaTheme="majorEastAsia" w:cstheme="majorBidi"/>
          <w:szCs w:val="26"/>
        </w:rPr>
        <w:t>mục</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đích</w:t>
      </w:r>
      <w:proofErr w:type="spellEnd"/>
      <w:r w:rsidRPr="00FB6D5C">
        <w:rPr>
          <w:rFonts w:eastAsiaTheme="majorEastAsia" w:cstheme="majorBidi"/>
          <w:szCs w:val="26"/>
        </w:rPr>
        <w:t xml:space="preserve"> </w:t>
      </w:r>
      <w:proofErr w:type="spellStart"/>
      <w:r w:rsidRPr="00FB6D5C">
        <w:rPr>
          <w:rFonts w:eastAsiaTheme="majorEastAsia" w:cstheme="majorBidi"/>
          <w:szCs w:val="26"/>
        </w:rPr>
        <w:t>học</w:t>
      </w:r>
      <w:proofErr w:type="spellEnd"/>
      <w:r w:rsidRPr="00FB6D5C">
        <w:rPr>
          <w:rFonts w:eastAsiaTheme="majorEastAsia" w:cstheme="majorBidi"/>
          <w:szCs w:val="26"/>
        </w:rPr>
        <w:t xml:space="preserve"> </w:t>
      </w:r>
      <w:proofErr w:type="spellStart"/>
      <w:r w:rsidRPr="00FB6D5C">
        <w:rPr>
          <w:rFonts w:eastAsiaTheme="majorEastAsia" w:cstheme="majorBidi"/>
          <w:szCs w:val="26"/>
        </w:rPr>
        <w:t>tập</w:t>
      </w:r>
      <w:proofErr w:type="spellEnd"/>
      <w:r w:rsidRPr="00FB6D5C">
        <w:rPr>
          <w:rFonts w:eastAsiaTheme="majorEastAsia" w:cstheme="majorBidi"/>
          <w:szCs w:val="26"/>
        </w:rPr>
        <w:t xml:space="preserve"> </w:t>
      </w:r>
      <w:proofErr w:type="spellStart"/>
      <w:r w:rsidRPr="00FB6D5C">
        <w:rPr>
          <w:rFonts w:eastAsiaTheme="majorEastAsia" w:cstheme="majorBidi"/>
          <w:szCs w:val="26"/>
        </w:rPr>
        <w:t>về</w:t>
      </w:r>
      <w:proofErr w:type="spellEnd"/>
      <w:r w:rsidRPr="00FB6D5C">
        <w:rPr>
          <w:rFonts w:eastAsiaTheme="majorEastAsia" w:cstheme="majorBidi"/>
          <w:szCs w:val="26"/>
        </w:rPr>
        <w:t xml:space="preserve"> vi </w:t>
      </w:r>
      <w:proofErr w:type="spellStart"/>
      <w:r w:rsidRPr="00FB6D5C">
        <w:rPr>
          <w:rFonts w:eastAsiaTheme="majorEastAsia" w:cstheme="majorBidi"/>
          <w:szCs w:val="26"/>
        </w:rPr>
        <w:t>xử</w:t>
      </w:r>
      <w:proofErr w:type="spellEnd"/>
      <w:r w:rsidRPr="00FB6D5C">
        <w:rPr>
          <w:rFonts w:eastAsiaTheme="majorEastAsia" w:cstheme="majorBidi"/>
          <w:szCs w:val="26"/>
        </w:rPr>
        <w:t xml:space="preserve"> </w:t>
      </w:r>
      <w:proofErr w:type="spellStart"/>
      <w:r w:rsidRPr="00FB6D5C">
        <w:rPr>
          <w:rFonts w:eastAsiaTheme="majorEastAsia" w:cstheme="majorBidi"/>
          <w:szCs w:val="26"/>
        </w:rPr>
        <w:t>lý</w:t>
      </w:r>
      <w:proofErr w:type="spellEnd"/>
      <w:r w:rsidRPr="00FB6D5C">
        <w:rPr>
          <w:rFonts w:eastAsiaTheme="majorEastAsia" w:cstheme="majorBidi"/>
          <w:szCs w:val="26"/>
        </w:rPr>
        <w:t xml:space="preserve">, </w:t>
      </w:r>
      <w:proofErr w:type="spellStart"/>
      <w:r w:rsidRPr="00FB6D5C">
        <w:rPr>
          <w:rFonts w:eastAsiaTheme="majorEastAsia" w:cstheme="majorBidi"/>
          <w:szCs w:val="26"/>
        </w:rPr>
        <w:t>về</w:t>
      </w:r>
      <w:proofErr w:type="spellEnd"/>
      <w:r w:rsidRPr="00FB6D5C">
        <w:rPr>
          <w:rFonts w:eastAsiaTheme="majorEastAsia" w:cstheme="majorBidi"/>
          <w:szCs w:val="26"/>
        </w:rPr>
        <w:t xml:space="preserve"> </w:t>
      </w:r>
      <w:proofErr w:type="spellStart"/>
      <w:r w:rsidRPr="00FB6D5C">
        <w:rPr>
          <w:rFonts w:eastAsiaTheme="majorEastAsia" w:cstheme="majorBidi"/>
          <w:szCs w:val="26"/>
        </w:rPr>
        <w:t>cách</w:t>
      </w:r>
      <w:proofErr w:type="spellEnd"/>
      <w:r w:rsidRPr="00FB6D5C">
        <w:rPr>
          <w:rFonts w:eastAsiaTheme="majorEastAsia" w:cstheme="majorBidi"/>
          <w:szCs w:val="26"/>
        </w:rPr>
        <w:t xml:space="preserve"> </w:t>
      </w:r>
      <w:proofErr w:type="spellStart"/>
      <w:r w:rsidRPr="00FB6D5C">
        <w:rPr>
          <w:rFonts w:eastAsiaTheme="majorEastAsia" w:cstheme="majorBidi"/>
          <w:szCs w:val="26"/>
        </w:rPr>
        <w:t>thức</w:t>
      </w:r>
      <w:proofErr w:type="spellEnd"/>
      <w:r w:rsidRPr="00FB6D5C">
        <w:rPr>
          <w:rFonts w:eastAsiaTheme="majorEastAsia" w:cstheme="majorBidi"/>
          <w:szCs w:val="26"/>
        </w:rPr>
        <w:t xml:space="preserve"> </w:t>
      </w:r>
      <w:proofErr w:type="spellStart"/>
      <w:r w:rsidRPr="00FB6D5C">
        <w:rPr>
          <w:rFonts w:eastAsiaTheme="majorEastAsia" w:cstheme="majorBidi"/>
          <w:szCs w:val="26"/>
        </w:rPr>
        <w:t>giao</w:t>
      </w:r>
      <w:proofErr w:type="spellEnd"/>
      <w:r w:rsidRPr="00FB6D5C">
        <w:rPr>
          <w:rFonts w:eastAsiaTheme="majorEastAsia" w:cstheme="majorBidi"/>
          <w:szCs w:val="26"/>
        </w:rPr>
        <w:t xml:space="preserve"> </w:t>
      </w:r>
      <w:proofErr w:type="spellStart"/>
      <w:r w:rsidRPr="00FB6D5C">
        <w:rPr>
          <w:rFonts w:eastAsiaTheme="majorEastAsia" w:cstheme="majorBidi"/>
          <w:szCs w:val="26"/>
        </w:rPr>
        <w:t>tiếp</w:t>
      </w:r>
      <w:proofErr w:type="spellEnd"/>
      <w:r w:rsidRPr="00FB6D5C">
        <w:rPr>
          <w:rFonts w:eastAsiaTheme="majorEastAsia" w:cstheme="majorBidi"/>
          <w:szCs w:val="26"/>
        </w:rPr>
        <w:t xml:space="preserve"> </w:t>
      </w:r>
      <w:proofErr w:type="spellStart"/>
      <w:r w:rsidRPr="00FB6D5C">
        <w:rPr>
          <w:rFonts w:eastAsiaTheme="majorEastAsia" w:cstheme="majorBidi"/>
          <w:szCs w:val="26"/>
        </w:rPr>
        <w:t>giữa</w:t>
      </w:r>
      <w:proofErr w:type="spellEnd"/>
      <w:r w:rsidRPr="00FB6D5C">
        <w:rPr>
          <w:rFonts w:eastAsiaTheme="majorEastAsia" w:cstheme="majorBidi"/>
          <w:szCs w:val="26"/>
        </w:rPr>
        <w:t xml:space="preserve"> </w:t>
      </w:r>
      <w:proofErr w:type="spellStart"/>
      <w:r w:rsidRPr="00FB6D5C">
        <w:rPr>
          <w:rFonts w:eastAsiaTheme="majorEastAsia" w:cstheme="majorBidi"/>
          <w:szCs w:val="26"/>
        </w:rPr>
        <w:t>các</w:t>
      </w:r>
      <w:proofErr w:type="spellEnd"/>
      <w:r w:rsidRPr="00FB6D5C">
        <w:rPr>
          <w:rFonts w:eastAsiaTheme="majorEastAsia" w:cstheme="majorBidi"/>
          <w:szCs w:val="26"/>
        </w:rPr>
        <w:t xml:space="preserve"> </w:t>
      </w:r>
      <w:proofErr w:type="spellStart"/>
      <w:r w:rsidRPr="00FB6D5C">
        <w:rPr>
          <w:rFonts w:eastAsiaTheme="majorEastAsia" w:cstheme="majorBidi"/>
          <w:szCs w:val="26"/>
        </w:rPr>
        <w:t>khối</w:t>
      </w:r>
      <w:proofErr w:type="spellEnd"/>
      <w:r w:rsidRPr="00FB6D5C">
        <w:rPr>
          <w:rFonts w:eastAsiaTheme="majorEastAsia" w:cstheme="majorBidi"/>
          <w:szCs w:val="26"/>
        </w:rPr>
        <w:t xml:space="preserve">, … do </w:t>
      </w:r>
      <w:proofErr w:type="spellStart"/>
      <w:r w:rsidRPr="00FB6D5C">
        <w:rPr>
          <w:rFonts w:eastAsiaTheme="majorEastAsia" w:cstheme="majorBidi"/>
          <w:szCs w:val="26"/>
        </w:rPr>
        <w:t>đó</w:t>
      </w:r>
      <w:proofErr w:type="spellEnd"/>
      <w:r w:rsidRPr="00FB6D5C">
        <w:rPr>
          <w:rFonts w:eastAsiaTheme="majorEastAsia" w:cstheme="majorBidi"/>
          <w:szCs w:val="26"/>
        </w:rPr>
        <w:t xml:space="preserve"> </w:t>
      </w:r>
      <w:proofErr w:type="spellStart"/>
      <w:r w:rsidRPr="00FB6D5C">
        <w:rPr>
          <w:rFonts w:eastAsiaTheme="majorEastAsia" w:cstheme="majorBidi"/>
          <w:szCs w:val="26"/>
        </w:rPr>
        <w:t>các</w:t>
      </w:r>
      <w:proofErr w:type="spellEnd"/>
      <w:r w:rsidRPr="00FB6D5C">
        <w:rPr>
          <w:rFonts w:eastAsiaTheme="majorEastAsia" w:cstheme="majorBidi"/>
          <w:szCs w:val="26"/>
        </w:rPr>
        <w:t xml:space="preserve"> </w:t>
      </w:r>
      <w:proofErr w:type="spellStart"/>
      <w:r w:rsidRPr="00FB6D5C">
        <w:rPr>
          <w:rFonts w:eastAsiaTheme="majorEastAsia" w:cstheme="majorBidi"/>
          <w:szCs w:val="26"/>
        </w:rPr>
        <w:t>linh</w:t>
      </w:r>
      <w:proofErr w:type="spellEnd"/>
      <w:r w:rsidRPr="00FB6D5C">
        <w:rPr>
          <w:rFonts w:eastAsiaTheme="majorEastAsia" w:cstheme="majorBidi"/>
          <w:szCs w:val="26"/>
        </w:rPr>
        <w:t xml:space="preserve"> </w:t>
      </w:r>
      <w:proofErr w:type="spellStart"/>
      <w:r w:rsidRPr="00FB6D5C">
        <w:rPr>
          <w:rFonts w:eastAsiaTheme="majorEastAsia" w:cstheme="majorBidi"/>
          <w:szCs w:val="26"/>
        </w:rPr>
        <w:t>kiện</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được</w:t>
      </w:r>
      <w:proofErr w:type="spellEnd"/>
      <w:r w:rsidRPr="00FB6D5C">
        <w:rPr>
          <w:rFonts w:eastAsiaTheme="majorEastAsia" w:cstheme="majorBidi"/>
          <w:szCs w:val="26"/>
        </w:rPr>
        <w:t xml:space="preserve"> </w:t>
      </w:r>
      <w:proofErr w:type="spellStart"/>
      <w:r w:rsidRPr="00FB6D5C">
        <w:rPr>
          <w:rFonts w:eastAsiaTheme="majorEastAsia" w:cstheme="majorBidi"/>
          <w:szCs w:val="26"/>
        </w:rPr>
        <w:t>sử</w:t>
      </w:r>
      <w:proofErr w:type="spellEnd"/>
      <w:r w:rsidRPr="00FB6D5C">
        <w:rPr>
          <w:rFonts w:eastAsiaTheme="majorEastAsia" w:cstheme="majorBidi"/>
          <w:szCs w:val="26"/>
        </w:rPr>
        <w:t xml:space="preserve"> </w:t>
      </w:r>
      <w:proofErr w:type="spellStart"/>
      <w:r w:rsidRPr="00FB6D5C">
        <w:rPr>
          <w:rFonts w:eastAsiaTheme="majorEastAsia" w:cstheme="majorBidi"/>
          <w:szCs w:val="26"/>
        </w:rPr>
        <w:t>dụng</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đều</w:t>
      </w:r>
      <w:proofErr w:type="spellEnd"/>
      <w:r w:rsidRPr="00FB6D5C">
        <w:rPr>
          <w:rFonts w:eastAsiaTheme="majorEastAsia" w:cstheme="majorBidi"/>
          <w:szCs w:val="26"/>
        </w:rPr>
        <w:t xml:space="preserve"> </w:t>
      </w:r>
      <w:proofErr w:type="spellStart"/>
      <w:r w:rsidRPr="00FB6D5C">
        <w:rPr>
          <w:rFonts w:eastAsiaTheme="majorEastAsia" w:cstheme="majorBidi"/>
          <w:szCs w:val="26"/>
        </w:rPr>
        <w:t>hoạt</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động</w:t>
      </w:r>
      <w:proofErr w:type="spellEnd"/>
      <w:r w:rsidRPr="00FB6D5C">
        <w:rPr>
          <w:rFonts w:eastAsiaTheme="majorEastAsia" w:cstheme="majorBidi"/>
          <w:szCs w:val="26"/>
        </w:rPr>
        <w:t xml:space="preserve"> </w:t>
      </w:r>
      <w:proofErr w:type="spellStart"/>
      <w:r w:rsidRPr="00FB6D5C">
        <w:rPr>
          <w:rFonts w:eastAsiaTheme="majorEastAsia" w:cstheme="majorBidi"/>
          <w:szCs w:val="26"/>
        </w:rPr>
        <w:t>dưới</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điện</w:t>
      </w:r>
      <w:proofErr w:type="spellEnd"/>
      <w:r w:rsidRPr="00FB6D5C">
        <w:rPr>
          <w:rFonts w:eastAsiaTheme="majorEastAsia" w:cstheme="majorBidi"/>
          <w:szCs w:val="26"/>
        </w:rPr>
        <w:t xml:space="preserve"> </w:t>
      </w:r>
      <w:proofErr w:type="spellStart"/>
      <w:r w:rsidRPr="00FB6D5C">
        <w:rPr>
          <w:rFonts w:eastAsiaTheme="majorEastAsia" w:cstheme="majorBidi"/>
          <w:szCs w:val="26"/>
        </w:rPr>
        <w:t>áp</w:t>
      </w:r>
      <w:proofErr w:type="spellEnd"/>
      <w:r w:rsidRPr="00FB6D5C">
        <w:rPr>
          <w:rFonts w:eastAsiaTheme="majorEastAsia" w:cstheme="majorBidi"/>
          <w:szCs w:val="26"/>
        </w:rPr>
        <w:t xml:space="preserve"> </w:t>
      </w:r>
      <w:commentRangeStart w:id="156"/>
      <w:proofErr w:type="spellStart"/>
      <w:ins w:id="157" w:author="DAO VIET DUNG 20180049" w:date="2021-06-29T17:32:00Z">
        <w:r w:rsidRPr="00FB6D5C">
          <w:rPr>
            <w:rFonts w:eastAsiaTheme="majorEastAsia" w:cstheme="majorBidi"/>
            <w:szCs w:val="26"/>
          </w:rPr>
          <w:t>thấp</w:t>
        </w:r>
      </w:ins>
      <w:proofErr w:type="spellEnd"/>
      <w:del w:id="158" w:author="DAO VIET DUNG 20180049" w:date="2021-06-29T17:32:00Z">
        <w:r w:rsidRPr="00FB6D5C" w:rsidDel="00CE0A30">
          <w:rPr>
            <w:rFonts w:eastAsiaTheme="majorEastAsia" w:cstheme="majorBidi"/>
            <w:szCs w:val="26"/>
          </w:rPr>
          <w:delText>nhỏ</w:delText>
        </w:r>
      </w:del>
      <w:commentRangeEnd w:id="156"/>
      <w:r w:rsidRPr="00FB6D5C">
        <w:rPr>
          <w:rStyle w:val="ThamchiuChuthich"/>
          <w:sz w:val="26"/>
          <w:szCs w:val="26"/>
        </w:rPr>
        <w:commentReference w:id="156"/>
      </w:r>
      <w:r w:rsidRPr="00FB6D5C">
        <w:rPr>
          <w:rFonts w:eastAsiaTheme="majorEastAsia" w:cstheme="majorBidi"/>
          <w:szCs w:val="26"/>
        </w:rPr>
        <w:t xml:space="preserve"> (</w:t>
      </w:r>
      <w:proofErr w:type="spellStart"/>
      <w:r w:rsidRPr="00FB6D5C">
        <w:rPr>
          <w:rFonts w:eastAsiaTheme="majorEastAsia" w:cstheme="majorBidi"/>
          <w:szCs w:val="26"/>
        </w:rPr>
        <w:t>các</w:t>
      </w:r>
      <w:proofErr w:type="spellEnd"/>
      <w:r w:rsidRPr="00FB6D5C">
        <w:rPr>
          <w:rFonts w:eastAsiaTheme="majorEastAsia" w:cstheme="majorBidi"/>
          <w:szCs w:val="26"/>
        </w:rPr>
        <w:t xml:space="preserve"> </w:t>
      </w:r>
      <w:proofErr w:type="spellStart"/>
      <w:r w:rsidRPr="00FB6D5C">
        <w:rPr>
          <w:rFonts w:eastAsiaTheme="majorEastAsia" w:cstheme="majorBidi"/>
          <w:szCs w:val="26"/>
        </w:rPr>
        <w:t>bộ</w:t>
      </w:r>
      <w:proofErr w:type="spellEnd"/>
      <w:r w:rsidRPr="00FB6D5C">
        <w:rPr>
          <w:rFonts w:eastAsiaTheme="majorEastAsia" w:cstheme="majorBidi"/>
          <w:szCs w:val="26"/>
        </w:rPr>
        <w:t xml:space="preserve"> </w:t>
      </w:r>
      <w:proofErr w:type="spellStart"/>
      <w:r w:rsidRPr="00FB6D5C">
        <w:rPr>
          <w:rFonts w:eastAsiaTheme="majorEastAsia" w:cstheme="majorBidi"/>
          <w:szCs w:val="26"/>
        </w:rPr>
        <w:t>phận</w:t>
      </w:r>
      <w:proofErr w:type="spellEnd"/>
      <w:r w:rsidRPr="00FB6D5C">
        <w:rPr>
          <w:rFonts w:eastAsiaTheme="majorEastAsia" w:cstheme="majorBidi"/>
          <w:szCs w:val="26"/>
        </w:rPr>
        <w:t xml:space="preserve"> </w:t>
      </w:r>
      <w:proofErr w:type="spellStart"/>
      <w:r w:rsidRPr="00FB6D5C">
        <w:rPr>
          <w:rFonts w:eastAsiaTheme="majorEastAsia" w:cstheme="majorBidi"/>
          <w:szCs w:val="26"/>
        </w:rPr>
        <w:t>của</w:t>
      </w:r>
      <w:proofErr w:type="spellEnd"/>
      <w:r w:rsidRPr="00FB6D5C">
        <w:rPr>
          <w:rFonts w:eastAsiaTheme="majorEastAsia" w:cstheme="majorBidi"/>
          <w:szCs w:val="26"/>
        </w:rPr>
        <w:t xml:space="preserve"> </w:t>
      </w:r>
      <w:proofErr w:type="spellStart"/>
      <w:r w:rsidRPr="00FB6D5C">
        <w:rPr>
          <w:rFonts w:eastAsiaTheme="majorEastAsia" w:cstheme="majorBidi"/>
          <w:szCs w:val="26"/>
        </w:rPr>
        <w:t>xe</w:t>
      </w:r>
      <w:proofErr w:type="spellEnd"/>
      <w:r w:rsidRPr="00FB6D5C">
        <w:rPr>
          <w:rFonts w:eastAsiaTheme="majorEastAsia" w:cstheme="majorBidi"/>
          <w:szCs w:val="26"/>
        </w:rPr>
        <w:t xml:space="preserve"> </w:t>
      </w:r>
      <w:proofErr w:type="spellStart"/>
      <w:r w:rsidRPr="00FB6D5C">
        <w:rPr>
          <w:rFonts w:eastAsiaTheme="majorEastAsia" w:cstheme="majorBidi"/>
          <w:szCs w:val="26"/>
        </w:rPr>
        <w:t>chỉ</w:t>
      </w:r>
      <w:proofErr w:type="spellEnd"/>
      <w:r w:rsidRPr="00FB6D5C">
        <w:rPr>
          <w:rFonts w:eastAsiaTheme="majorEastAsia" w:cstheme="majorBidi"/>
          <w:szCs w:val="26"/>
        </w:rPr>
        <w:t xml:space="preserve"> </w:t>
      </w:r>
      <w:proofErr w:type="spellStart"/>
      <w:r w:rsidRPr="00FB6D5C">
        <w:rPr>
          <w:rFonts w:eastAsiaTheme="majorEastAsia" w:cstheme="majorBidi"/>
          <w:szCs w:val="26"/>
        </w:rPr>
        <w:t>sử</w:t>
      </w:r>
      <w:proofErr w:type="spellEnd"/>
      <w:r w:rsidRPr="00FB6D5C">
        <w:rPr>
          <w:rFonts w:eastAsiaTheme="majorEastAsia" w:cstheme="majorBidi"/>
          <w:szCs w:val="26"/>
        </w:rPr>
        <w:t xml:space="preserve"> </w:t>
      </w:r>
      <w:proofErr w:type="spellStart"/>
      <w:r w:rsidRPr="00FB6D5C">
        <w:rPr>
          <w:rFonts w:eastAsiaTheme="majorEastAsia" w:cstheme="majorBidi"/>
          <w:szCs w:val="26"/>
        </w:rPr>
        <w:t>dụng</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điện</w:t>
      </w:r>
      <w:proofErr w:type="spellEnd"/>
      <w:r w:rsidRPr="00FB6D5C">
        <w:rPr>
          <w:rFonts w:eastAsiaTheme="majorEastAsia" w:cstheme="majorBidi"/>
          <w:szCs w:val="26"/>
        </w:rPr>
        <w:t xml:space="preserve"> </w:t>
      </w:r>
      <w:proofErr w:type="spellStart"/>
      <w:r w:rsidRPr="00FB6D5C">
        <w:rPr>
          <w:rFonts w:eastAsiaTheme="majorEastAsia" w:cstheme="majorBidi"/>
          <w:szCs w:val="26"/>
        </w:rPr>
        <w:t>áp</w:t>
      </w:r>
      <w:proofErr w:type="spellEnd"/>
      <w:r w:rsidRPr="00FB6D5C">
        <w:rPr>
          <w:rFonts w:eastAsiaTheme="majorEastAsia" w:cstheme="majorBidi"/>
          <w:szCs w:val="26"/>
        </w:rPr>
        <w:t xml:space="preserve"> </w:t>
      </w:r>
      <w:proofErr w:type="spellStart"/>
      <w:r w:rsidRPr="00FB6D5C">
        <w:rPr>
          <w:rFonts w:eastAsiaTheme="majorEastAsia" w:cstheme="majorBidi"/>
          <w:szCs w:val="26"/>
        </w:rPr>
        <w:t>từ</w:t>
      </w:r>
      <w:proofErr w:type="spellEnd"/>
      <w:r w:rsidRPr="00FB6D5C">
        <w:rPr>
          <w:rFonts w:eastAsiaTheme="majorEastAsia" w:cstheme="majorBidi"/>
          <w:szCs w:val="26"/>
        </w:rPr>
        <w:t xml:space="preserve"> 5 V </w:t>
      </w:r>
      <w:commentRangeStart w:id="159"/>
      <w:proofErr w:type="spellStart"/>
      <w:r w:rsidRPr="00FB6D5C">
        <w:rPr>
          <w:rFonts w:eastAsiaTheme="majorEastAsia" w:cstheme="majorBidi"/>
          <w:szCs w:val="26"/>
        </w:rPr>
        <w:t>đến</w:t>
      </w:r>
      <w:commentRangeEnd w:id="159"/>
      <w:proofErr w:type="spellEnd"/>
      <w:r w:rsidRPr="00FB6D5C">
        <w:rPr>
          <w:rStyle w:val="ThamchiuChuthich"/>
          <w:sz w:val="26"/>
          <w:szCs w:val="26"/>
        </w:rPr>
        <w:commentReference w:id="159"/>
      </w:r>
      <w:r w:rsidRPr="00FB6D5C">
        <w:rPr>
          <w:rFonts w:eastAsiaTheme="majorEastAsia" w:cstheme="majorBidi"/>
          <w:szCs w:val="26"/>
        </w:rPr>
        <w:t xml:space="preserve"> 9 V) </w:t>
      </w:r>
      <w:proofErr w:type="spellStart"/>
      <w:r w:rsidRPr="00FB6D5C">
        <w:rPr>
          <w:rFonts w:eastAsiaTheme="majorEastAsia" w:cstheme="majorBidi"/>
          <w:szCs w:val="26"/>
        </w:rPr>
        <w:t>và</w:t>
      </w:r>
      <w:proofErr w:type="spellEnd"/>
      <w:r w:rsidRPr="00FB6D5C">
        <w:rPr>
          <w:rFonts w:eastAsiaTheme="majorEastAsia" w:cstheme="majorBidi"/>
          <w:szCs w:val="26"/>
        </w:rPr>
        <w:t xml:space="preserve"> </w:t>
      </w:r>
      <w:proofErr w:type="spellStart"/>
      <w:r w:rsidRPr="00FB6D5C">
        <w:rPr>
          <w:rFonts w:eastAsiaTheme="majorEastAsia" w:cstheme="majorBidi"/>
          <w:szCs w:val="26"/>
        </w:rPr>
        <w:t>tiêu</w:t>
      </w:r>
      <w:proofErr w:type="spellEnd"/>
      <w:r w:rsidRPr="00FB6D5C">
        <w:rPr>
          <w:rFonts w:eastAsiaTheme="majorEastAsia" w:cstheme="majorBidi"/>
          <w:szCs w:val="26"/>
        </w:rPr>
        <w:t xml:space="preserve"> </w:t>
      </w:r>
      <w:proofErr w:type="spellStart"/>
      <w:r w:rsidRPr="00FB6D5C">
        <w:rPr>
          <w:rFonts w:eastAsiaTheme="majorEastAsia" w:cstheme="majorBidi"/>
          <w:szCs w:val="26"/>
        </w:rPr>
        <w:t>thụ</w:t>
      </w:r>
      <w:proofErr w:type="spellEnd"/>
      <w:r w:rsidRPr="00FB6D5C">
        <w:rPr>
          <w:rFonts w:eastAsiaTheme="majorEastAsia" w:cstheme="majorBidi"/>
          <w:szCs w:val="26"/>
        </w:rPr>
        <w:t xml:space="preserve"> </w:t>
      </w:r>
      <w:proofErr w:type="spellStart"/>
      <w:r w:rsidRPr="00FB6D5C">
        <w:rPr>
          <w:rFonts w:eastAsiaTheme="majorEastAsia" w:cstheme="majorBidi"/>
          <w:szCs w:val="26"/>
        </w:rPr>
        <w:t>công</w:t>
      </w:r>
      <w:proofErr w:type="spellEnd"/>
      <w:r w:rsidRPr="00FB6D5C">
        <w:rPr>
          <w:rFonts w:eastAsiaTheme="majorEastAsia" w:cstheme="majorBidi"/>
          <w:szCs w:val="26"/>
        </w:rPr>
        <w:t xml:space="preserve"> </w:t>
      </w:r>
      <w:proofErr w:type="spellStart"/>
      <w:r w:rsidRPr="00FB6D5C">
        <w:rPr>
          <w:rFonts w:eastAsiaTheme="majorEastAsia" w:cstheme="majorBidi"/>
          <w:szCs w:val="26"/>
        </w:rPr>
        <w:t>suất</w:t>
      </w:r>
      <w:proofErr w:type="spellEnd"/>
      <w:r w:rsidRPr="00FB6D5C">
        <w:rPr>
          <w:rFonts w:eastAsiaTheme="majorEastAsia" w:cstheme="majorBidi"/>
          <w:szCs w:val="26"/>
        </w:rPr>
        <w:t xml:space="preserve"> </w:t>
      </w:r>
      <w:proofErr w:type="spellStart"/>
      <w:r w:rsidRPr="00FB6D5C">
        <w:rPr>
          <w:rFonts w:eastAsiaTheme="majorEastAsia" w:cstheme="majorBidi"/>
          <w:szCs w:val="26"/>
        </w:rPr>
        <w:t>bé</w:t>
      </w:r>
      <w:proofErr w:type="spellEnd"/>
      <w:r w:rsidRPr="00FB6D5C">
        <w:rPr>
          <w:rFonts w:eastAsiaTheme="majorEastAsia" w:cstheme="majorBidi"/>
          <w:szCs w:val="26"/>
        </w:rPr>
        <w:t xml:space="preserve">. </w:t>
      </w:r>
      <w:proofErr w:type="spellStart"/>
      <w:r w:rsidRPr="00FB6D5C">
        <w:rPr>
          <w:rFonts w:eastAsiaTheme="majorEastAsia" w:cstheme="majorBidi"/>
          <w:szCs w:val="26"/>
        </w:rPr>
        <w:t>Nhóm</w:t>
      </w:r>
      <w:proofErr w:type="spellEnd"/>
      <w:r w:rsidRPr="00FB6D5C">
        <w:rPr>
          <w:rFonts w:eastAsiaTheme="majorEastAsia" w:cstheme="majorBidi"/>
          <w:szCs w:val="26"/>
        </w:rPr>
        <w:t xml:space="preserve"> </w:t>
      </w:r>
      <w:proofErr w:type="spellStart"/>
      <w:r w:rsidRPr="00FB6D5C">
        <w:rPr>
          <w:rFonts w:eastAsiaTheme="majorEastAsia" w:cstheme="majorBidi"/>
          <w:szCs w:val="26"/>
        </w:rPr>
        <w:t>quyết</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định</w:t>
      </w:r>
      <w:proofErr w:type="spellEnd"/>
      <w:r w:rsidRPr="00FB6D5C">
        <w:rPr>
          <w:rFonts w:eastAsiaTheme="majorEastAsia" w:cstheme="majorBidi"/>
          <w:szCs w:val="26"/>
        </w:rPr>
        <w:t xml:space="preserve"> </w:t>
      </w:r>
      <w:proofErr w:type="spellStart"/>
      <w:r w:rsidRPr="00FB6D5C">
        <w:rPr>
          <w:rFonts w:eastAsiaTheme="majorEastAsia" w:cstheme="majorBidi"/>
          <w:szCs w:val="26"/>
        </w:rPr>
        <w:t>lựa</w:t>
      </w:r>
      <w:proofErr w:type="spellEnd"/>
      <w:r w:rsidRPr="00FB6D5C">
        <w:rPr>
          <w:rFonts w:eastAsiaTheme="majorEastAsia" w:cstheme="majorBidi"/>
          <w:szCs w:val="26"/>
        </w:rPr>
        <w:t xml:space="preserve"> </w:t>
      </w:r>
      <w:proofErr w:type="spellStart"/>
      <w:r w:rsidRPr="00FB6D5C">
        <w:rPr>
          <w:rFonts w:eastAsiaTheme="majorEastAsia" w:cstheme="majorBidi"/>
          <w:szCs w:val="26"/>
        </w:rPr>
        <w:t>chọn</w:t>
      </w:r>
      <w:proofErr w:type="spellEnd"/>
      <w:r w:rsidRPr="00FB6D5C">
        <w:rPr>
          <w:rFonts w:eastAsiaTheme="majorEastAsia" w:cstheme="majorBidi"/>
          <w:szCs w:val="26"/>
        </w:rPr>
        <w:t xml:space="preserve"> </w:t>
      </w:r>
      <w:proofErr w:type="spellStart"/>
      <w:r w:rsidRPr="00FB6D5C">
        <w:rPr>
          <w:rFonts w:eastAsiaTheme="majorEastAsia" w:cstheme="majorBidi"/>
          <w:szCs w:val="26"/>
        </w:rPr>
        <w:t>nguồn</w:t>
      </w:r>
      <w:proofErr w:type="spellEnd"/>
      <w:r w:rsidRPr="00FB6D5C">
        <w:rPr>
          <w:rFonts w:eastAsiaTheme="majorEastAsia" w:cstheme="majorBidi"/>
          <w:szCs w:val="26"/>
        </w:rPr>
        <w:t xml:space="preserve"> </w:t>
      </w:r>
      <w:proofErr w:type="spellStart"/>
      <w:r w:rsidRPr="00FB6D5C">
        <w:rPr>
          <w:rFonts w:eastAsiaTheme="majorEastAsia" w:cstheme="majorBidi"/>
          <w:szCs w:val="26"/>
        </w:rPr>
        <w:t>nuôi</w:t>
      </w:r>
      <w:proofErr w:type="spellEnd"/>
      <w:r w:rsidRPr="00FB6D5C">
        <w:rPr>
          <w:rFonts w:eastAsiaTheme="majorEastAsia" w:cstheme="majorBidi"/>
          <w:szCs w:val="26"/>
        </w:rPr>
        <w:t xml:space="preserve"> </w:t>
      </w:r>
      <w:proofErr w:type="spellStart"/>
      <w:r w:rsidRPr="00FB6D5C">
        <w:rPr>
          <w:rFonts w:eastAsiaTheme="majorEastAsia" w:cstheme="majorBidi"/>
          <w:szCs w:val="26"/>
        </w:rPr>
        <w:t>của</w:t>
      </w:r>
      <w:proofErr w:type="spellEnd"/>
      <w:r w:rsidRPr="00FB6D5C">
        <w:rPr>
          <w:rFonts w:eastAsiaTheme="majorEastAsia" w:cstheme="majorBidi"/>
          <w:szCs w:val="26"/>
        </w:rPr>
        <w:t xml:space="preserve"> </w:t>
      </w:r>
      <w:proofErr w:type="spellStart"/>
      <w:r w:rsidRPr="00FB6D5C">
        <w:rPr>
          <w:rFonts w:eastAsiaTheme="majorEastAsia" w:cstheme="majorBidi"/>
          <w:szCs w:val="26"/>
        </w:rPr>
        <w:t>xe</w:t>
      </w:r>
      <w:proofErr w:type="spellEnd"/>
      <w:r w:rsidRPr="00FB6D5C">
        <w:rPr>
          <w:rFonts w:eastAsiaTheme="majorEastAsia" w:cstheme="majorBidi"/>
          <w:szCs w:val="26"/>
        </w:rPr>
        <w:t xml:space="preserve"> </w:t>
      </w:r>
      <w:proofErr w:type="spellStart"/>
      <w:r w:rsidRPr="00FB6D5C">
        <w:rPr>
          <w:rFonts w:eastAsiaTheme="majorEastAsia" w:cstheme="majorBidi"/>
          <w:szCs w:val="26"/>
        </w:rPr>
        <w:t>là</w:t>
      </w:r>
      <w:proofErr w:type="spellEnd"/>
      <w:r w:rsidRPr="00FB6D5C">
        <w:rPr>
          <w:rFonts w:eastAsiaTheme="majorEastAsia" w:cstheme="majorBidi"/>
          <w:szCs w:val="26"/>
        </w:rPr>
        <w:t xml:space="preserve"> 02 pin 3.7V </w:t>
      </w:r>
      <w:proofErr w:type="spellStart"/>
      <w:r w:rsidRPr="00FB6D5C">
        <w:rPr>
          <w:rFonts w:eastAsiaTheme="majorEastAsia" w:cstheme="majorBidi"/>
          <w:szCs w:val="26"/>
        </w:rPr>
        <w:t>mắc</w:t>
      </w:r>
      <w:proofErr w:type="spellEnd"/>
      <w:r w:rsidRPr="00FB6D5C">
        <w:rPr>
          <w:rFonts w:eastAsiaTheme="majorEastAsia" w:cstheme="majorBidi"/>
          <w:szCs w:val="26"/>
        </w:rPr>
        <w:t xml:space="preserve"> </w:t>
      </w:r>
      <w:proofErr w:type="spellStart"/>
      <w:r w:rsidRPr="00FB6D5C">
        <w:rPr>
          <w:rFonts w:eastAsiaTheme="majorEastAsia" w:cstheme="majorBidi"/>
          <w:szCs w:val="26"/>
        </w:rPr>
        <w:t>nối</w:t>
      </w:r>
      <w:proofErr w:type="spellEnd"/>
      <w:r w:rsidRPr="00FB6D5C">
        <w:rPr>
          <w:rFonts w:eastAsiaTheme="majorEastAsia" w:cstheme="majorBidi"/>
          <w:szCs w:val="26"/>
        </w:rPr>
        <w:t xml:space="preserve"> </w:t>
      </w:r>
      <w:proofErr w:type="spellStart"/>
      <w:r w:rsidRPr="00FB6D5C">
        <w:rPr>
          <w:rFonts w:eastAsiaTheme="majorEastAsia" w:cstheme="majorBidi"/>
          <w:szCs w:val="26"/>
        </w:rPr>
        <w:t>tiếp</w:t>
      </w:r>
      <w:proofErr w:type="spellEnd"/>
      <w:r w:rsidRPr="00FB6D5C">
        <w:rPr>
          <w:rFonts w:eastAsiaTheme="majorEastAsia" w:cstheme="majorBidi"/>
          <w:szCs w:val="26"/>
        </w:rPr>
        <w:t xml:space="preserve"> </w:t>
      </w:r>
      <w:proofErr w:type="spellStart"/>
      <w:r w:rsidRPr="00FB6D5C">
        <w:rPr>
          <w:rFonts w:eastAsiaTheme="majorEastAsia" w:cstheme="majorBidi"/>
          <w:szCs w:val="26"/>
        </w:rPr>
        <w:t>thành</w:t>
      </w:r>
      <w:proofErr w:type="spellEnd"/>
      <w:r w:rsidRPr="00FB6D5C">
        <w:rPr>
          <w:rFonts w:eastAsiaTheme="majorEastAsia" w:cstheme="majorBidi"/>
          <w:szCs w:val="26"/>
        </w:rPr>
        <w:t xml:space="preserve"> </w:t>
      </w:r>
      <w:proofErr w:type="spellStart"/>
      <w:r w:rsidRPr="00FB6D5C">
        <w:rPr>
          <w:rFonts w:eastAsiaTheme="majorEastAsia" w:cstheme="majorBidi"/>
          <w:szCs w:val="26"/>
        </w:rPr>
        <w:t>một</w:t>
      </w:r>
      <w:proofErr w:type="spellEnd"/>
      <w:r w:rsidRPr="00FB6D5C">
        <w:rPr>
          <w:rFonts w:eastAsiaTheme="majorEastAsia" w:cstheme="majorBidi"/>
          <w:szCs w:val="26"/>
        </w:rPr>
        <w:t xml:space="preserve"> </w:t>
      </w:r>
      <w:proofErr w:type="spellStart"/>
      <w:r w:rsidRPr="00FB6D5C">
        <w:rPr>
          <w:rFonts w:eastAsiaTheme="majorEastAsia" w:cstheme="majorBidi"/>
          <w:szCs w:val="26"/>
        </w:rPr>
        <w:t>nguồn</w:t>
      </w:r>
      <w:proofErr w:type="spellEnd"/>
      <w:r w:rsidRPr="00FB6D5C">
        <w:rPr>
          <w:rFonts w:eastAsiaTheme="majorEastAsia" w:cstheme="majorBidi"/>
          <w:szCs w:val="26"/>
        </w:rPr>
        <w:t xml:space="preserve"> </w:t>
      </w:r>
      <w:proofErr w:type="spellStart"/>
      <w:r w:rsidRPr="00FB6D5C">
        <w:rPr>
          <w:rFonts w:eastAsiaTheme="majorEastAsia" w:cstheme="majorBidi"/>
          <w:szCs w:val="26"/>
        </w:rPr>
        <w:t>nuôi</w:t>
      </w:r>
      <w:proofErr w:type="spellEnd"/>
      <w:r w:rsidRPr="00FB6D5C">
        <w:rPr>
          <w:rFonts w:eastAsiaTheme="majorEastAsia" w:cstheme="majorBidi"/>
          <w:szCs w:val="26"/>
        </w:rPr>
        <w:t xml:space="preserve"> </w:t>
      </w:r>
      <w:proofErr w:type="spellStart"/>
      <w:r w:rsidRPr="00FB6D5C">
        <w:rPr>
          <w:rFonts w:eastAsiaTheme="majorEastAsia" w:cstheme="majorBidi"/>
          <w:szCs w:val="26"/>
        </w:rPr>
        <w:t>có</w:t>
      </w:r>
      <w:proofErr w:type="spellEnd"/>
      <w:r w:rsidRPr="00FB6D5C">
        <w:rPr>
          <w:rFonts w:eastAsiaTheme="majorEastAsia" w:cstheme="majorBidi"/>
          <w:szCs w:val="26"/>
        </w:rPr>
        <w:t xml:space="preserve"> </w:t>
      </w:r>
      <w:proofErr w:type="spellStart"/>
      <w:r w:rsidRPr="00FB6D5C">
        <w:rPr>
          <w:rFonts w:eastAsiaTheme="majorEastAsia" w:cstheme="majorBidi"/>
          <w:szCs w:val="26"/>
        </w:rPr>
        <w:t>điện</w:t>
      </w:r>
      <w:proofErr w:type="spellEnd"/>
      <w:r w:rsidRPr="00FB6D5C">
        <w:rPr>
          <w:rFonts w:eastAsiaTheme="majorEastAsia" w:cstheme="majorBidi"/>
          <w:szCs w:val="26"/>
        </w:rPr>
        <w:t xml:space="preserve"> </w:t>
      </w:r>
      <w:proofErr w:type="spellStart"/>
      <w:r w:rsidRPr="00FB6D5C">
        <w:rPr>
          <w:rFonts w:eastAsiaTheme="majorEastAsia" w:cstheme="majorBidi"/>
          <w:szCs w:val="26"/>
        </w:rPr>
        <w:t>áp</w:t>
      </w:r>
      <w:proofErr w:type="spellEnd"/>
      <w:r w:rsidRPr="00FB6D5C">
        <w:rPr>
          <w:rFonts w:eastAsiaTheme="majorEastAsia" w:cstheme="majorBidi"/>
          <w:szCs w:val="26"/>
        </w:rPr>
        <w:t xml:space="preserve"> 7.4 V </w:t>
      </w:r>
      <w:proofErr w:type="spellStart"/>
      <w:r w:rsidRPr="00FB6D5C">
        <w:rPr>
          <w:rFonts w:eastAsiaTheme="majorEastAsia" w:cstheme="majorBidi"/>
          <w:szCs w:val="26"/>
        </w:rPr>
        <w:t>vì</w:t>
      </w:r>
      <w:proofErr w:type="spellEnd"/>
      <w:r w:rsidRPr="00FB6D5C">
        <w:rPr>
          <w:rFonts w:eastAsiaTheme="majorEastAsia" w:cstheme="majorBidi"/>
          <w:szCs w:val="26"/>
        </w:rPr>
        <w:t xml:space="preserve"> </w:t>
      </w:r>
      <w:proofErr w:type="spellStart"/>
      <w:r w:rsidRPr="00FB6D5C">
        <w:rPr>
          <w:rFonts w:eastAsiaTheme="majorEastAsia" w:cstheme="majorBidi"/>
          <w:szCs w:val="26"/>
        </w:rPr>
        <w:t>những</w:t>
      </w:r>
      <w:proofErr w:type="spellEnd"/>
      <w:r w:rsidRPr="00FB6D5C">
        <w:rPr>
          <w:rFonts w:eastAsiaTheme="majorEastAsia" w:cstheme="majorBidi"/>
          <w:szCs w:val="26"/>
        </w:rPr>
        <w:t xml:space="preserve"> </w:t>
      </w:r>
      <w:del w:id="160" w:author="DAO VIET DUNG 20180049" w:date="2021-06-30T22:46:00Z">
        <w:r w:rsidRPr="00FB6D5C" w:rsidDel="005235B0">
          <w:rPr>
            <w:rFonts w:eastAsiaTheme="majorEastAsia" w:cstheme="majorBidi"/>
            <w:szCs w:val="26"/>
          </w:rPr>
          <w:delText>ưu điểm</w:delText>
        </w:r>
      </w:del>
      <w:proofErr w:type="spellStart"/>
      <w:ins w:id="161" w:author="DAO VIET DUNG 20180049" w:date="2021-06-30T22:46:00Z">
        <w:r w:rsidRPr="00FB6D5C">
          <w:rPr>
            <w:rFonts w:eastAsiaTheme="majorEastAsia" w:cstheme="majorBidi"/>
            <w:szCs w:val="26"/>
          </w:rPr>
          <w:t>lý</w:t>
        </w:r>
        <w:proofErr w:type="spellEnd"/>
        <w:r w:rsidRPr="00FB6D5C">
          <w:rPr>
            <w:rFonts w:eastAsiaTheme="majorEastAsia" w:cstheme="majorBidi"/>
            <w:szCs w:val="26"/>
          </w:rPr>
          <w:t xml:space="preserve"> do</w:t>
        </w:r>
      </w:ins>
      <w:r w:rsidRPr="00FB6D5C">
        <w:rPr>
          <w:rFonts w:eastAsiaTheme="majorEastAsia" w:cstheme="majorBidi"/>
          <w:szCs w:val="26"/>
        </w:rPr>
        <w:t xml:space="preserve"> </w:t>
      </w:r>
      <w:commentRangeStart w:id="162"/>
      <w:commentRangeStart w:id="163"/>
      <w:commentRangeStart w:id="164"/>
      <w:proofErr w:type="spellStart"/>
      <w:r w:rsidRPr="00FB6D5C">
        <w:rPr>
          <w:rFonts w:eastAsiaTheme="majorEastAsia" w:cstheme="majorBidi"/>
          <w:szCs w:val="26"/>
        </w:rPr>
        <w:t>sau</w:t>
      </w:r>
      <w:commentRangeEnd w:id="162"/>
      <w:proofErr w:type="spellEnd"/>
      <w:r w:rsidRPr="00FB6D5C">
        <w:rPr>
          <w:rStyle w:val="ThamchiuChuthich"/>
          <w:sz w:val="26"/>
          <w:szCs w:val="26"/>
        </w:rPr>
        <w:commentReference w:id="162"/>
      </w:r>
      <w:commentRangeEnd w:id="163"/>
      <w:r w:rsidRPr="00FB6D5C">
        <w:rPr>
          <w:rStyle w:val="ThamchiuChuthich"/>
          <w:sz w:val="26"/>
          <w:szCs w:val="26"/>
        </w:rPr>
        <w:commentReference w:id="163"/>
      </w:r>
      <w:commentRangeEnd w:id="164"/>
      <w:r w:rsidRPr="00FB6D5C">
        <w:rPr>
          <w:rStyle w:val="ThamchiuChuthich"/>
          <w:sz w:val="26"/>
          <w:szCs w:val="26"/>
        </w:rPr>
        <w:commentReference w:id="164"/>
      </w:r>
      <w:r w:rsidRPr="00FB6D5C">
        <w:rPr>
          <w:rFonts w:eastAsiaTheme="majorEastAsia" w:cstheme="majorBidi"/>
          <w:szCs w:val="26"/>
        </w:rPr>
        <w:t>:</w:t>
      </w:r>
    </w:p>
    <w:p w14:paraId="5249EC42" w14:textId="77777777" w:rsidR="00FB6D5C" w:rsidRPr="00FB6D5C" w:rsidRDefault="00FB6D5C" w:rsidP="00FB6D5C">
      <w:pPr>
        <w:pStyle w:val="oancuaDanhsach"/>
        <w:numPr>
          <w:ilvl w:val="0"/>
          <w:numId w:val="24"/>
        </w:numPr>
        <w:rPr>
          <w:szCs w:val="26"/>
        </w:rPr>
      </w:pPr>
      <w:r w:rsidRPr="00FB6D5C">
        <w:rPr>
          <w:szCs w:val="26"/>
        </w:rPr>
        <w:t xml:space="preserve">Công </w:t>
      </w:r>
      <w:proofErr w:type="spellStart"/>
      <w:r w:rsidRPr="00FB6D5C">
        <w:rPr>
          <w:szCs w:val="26"/>
        </w:rPr>
        <w:t>suất</w:t>
      </w:r>
      <w:proofErr w:type="spellEnd"/>
      <w:r w:rsidRPr="00FB6D5C">
        <w:rPr>
          <w:szCs w:val="26"/>
        </w:rPr>
        <w:t xml:space="preserve"> </w:t>
      </w:r>
      <w:proofErr w:type="spellStart"/>
      <w:r w:rsidRPr="00FB6D5C">
        <w:rPr>
          <w:szCs w:val="26"/>
        </w:rPr>
        <w:t>của</w:t>
      </w:r>
      <w:proofErr w:type="spellEnd"/>
      <w:r w:rsidRPr="00FB6D5C">
        <w:rPr>
          <w:szCs w:val="26"/>
        </w:rPr>
        <w:t xml:space="preserve"> 02 </w:t>
      </w:r>
      <w:proofErr w:type="spellStart"/>
      <w:r w:rsidRPr="00FB6D5C">
        <w:rPr>
          <w:szCs w:val="26"/>
        </w:rPr>
        <w:t>viên</w:t>
      </w:r>
      <w:proofErr w:type="spellEnd"/>
      <w:r w:rsidRPr="00FB6D5C">
        <w:rPr>
          <w:szCs w:val="26"/>
        </w:rPr>
        <w:t xml:space="preserve"> pin 3.7 V </w:t>
      </w:r>
      <w:proofErr w:type="spellStart"/>
      <w:r w:rsidRPr="00FB6D5C">
        <w:rPr>
          <w:szCs w:val="26"/>
        </w:rPr>
        <w:t>đủ</w:t>
      </w:r>
      <w:proofErr w:type="spellEnd"/>
      <w:r w:rsidRPr="00FB6D5C">
        <w:rPr>
          <w:szCs w:val="26"/>
        </w:rPr>
        <w:t xml:space="preserve"> </w:t>
      </w:r>
      <w:proofErr w:type="spellStart"/>
      <w:r w:rsidRPr="00FB6D5C">
        <w:rPr>
          <w:szCs w:val="26"/>
        </w:rPr>
        <w:t>để</w:t>
      </w:r>
      <w:proofErr w:type="spellEnd"/>
      <w:r w:rsidRPr="00FB6D5C">
        <w:rPr>
          <w:szCs w:val="26"/>
        </w:rPr>
        <w:t xml:space="preserve"> </w:t>
      </w:r>
      <w:proofErr w:type="spellStart"/>
      <w:r w:rsidRPr="00FB6D5C">
        <w:rPr>
          <w:szCs w:val="26"/>
        </w:rPr>
        <w:t>cung</w:t>
      </w:r>
      <w:proofErr w:type="spellEnd"/>
      <w:r w:rsidRPr="00FB6D5C">
        <w:rPr>
          <w:szCs w:val="26"/>
        </w:rPr>
        <w:t xml:space="preserve"> </w:t>
      </w:r>
      <w:proofErr w:type="spellStart"/>
      <w:r w:rsidRPr="00FB6D5C">
        <w:rPr>
          <w:szCs w:val="26"/>
        </w:rPr>
        <w:t>cấp</w:t>
      </w:r>
      <w:proofErr w:type="spellEnd"/>
      <w:r w:rsidRPr="00FB6D5C">
        <w:rPr>
          <w:szCs w:val="26"/>
        </w:rPr>
        <w:t xml:space="preserve"> </w:t>
      </w:r>
      <w:proofErr w:type="spellStart"/>
      <w:r w:rsidRPr="00FB6D5C">
        <w:rPr>
          <w:szCs w:val="26"/>
        </w:rPr>
        <w:t>cho</w:t>
      </w:r>
      <w:proofErr w:type="spellEnd"/>
      <w:r w:rsidRPr="00FB6D5C">
        <w:rPr>
          <w:szCs w:val="26"/>
        </w:rPr>
        <w:t xml:space="preserve"> </w:t>
      </w:r>
      <w:proofErr w:type="spellStart"/>
      <w:r w:rsidRPr="00FB6D5C">
        <w:rPr>
          <w:szCs w:val="26"/>
        </w:rPr>
        <w:t>toàn</w:t>
      </w:r>
      <w:proofErr w:type="spellEnd"/>
      <w:r w:rsidRPr="00FB6D5C">
        <w:rPr>
          <w:szCs w:val="26"/>
        </w:rPr>
        <w:t xml:space="preserve"> </w:t>
      </w:r>
      <w:proofErr w:type="spellStart"/>
      <w:r w:rsidRPr="00FB6D5C">
        <w:rPr>
          <w:szCs w:val="26"/>
        </w:rPr>
        <w:t>bộ</w:t>
      </w:r>
      <w:proofErr w:type="spellEnd"/>
      <w:r w:rsidRPr="00FB6D5C">
        <w:rPr>
          <w:szCs w:val="26"/>
        </w:rPr>
        <w:t xml:space="preserve"> </w:t>
      </w:r>
      <w:proofErr w:type="spellStart"/>
      <w:r w:rsidRPr="00FB6D5C">
        <w:rPr>
          <w:szCs w:val="26"/>
        </w:rPr>
        <w:t>các</w:t>
      </w:r>
      <w:proofErr w:type="spellEnd"/>
      <w:r w:rsidRPr="00FB6D5C">
        <w:rPr>
          <w:szCs w:val="26"/>
        </w:rPr>
        <w:t xml:space="preserve"> </w:t>
      </w:r>
      <w:proofErr w:type="spellStart"/>
      <w:r w:rsidRPr="00FB6D5C">
        <w:rPr>
          <w:szCs w:val="26"/>
        </w:rPr>
        <w:t>bộ</w:t>
      </w:r>
      <w:proofErr w:type="spellEnd"/>
      <w:r w:rsidRPr="00FB6D5C">
        <w:rPr>
          <w:szCs w:val="26"/>
        </w:rPr>
        <w:t xml:space="preserve"> </w:t>
      </w:r>
      <w:proofErr w:type="spellStart"/>
      <w:r w:rsidRPr="00FB6D5C">
        <w:rPr>
          <w:szCs w:val="26"/>
        </w:rPr>
        <w:t>phận</w:t>
      </w:r>
      <w:proofErr w:type="spellEnd"/>
      <w:r w:rsidRPr="00FB6D5C">
        <w:rPr>
          <w:szCs w:val="26"/>
        </w:rPr>
        <w:t xml:space="preserve"> </w:t>
      </w:r>
      <w:proofErr w:type="spellStart"/>
      <w:r w:rsidRPr="00FB6D5C">
        <w:rPr>
          <w:szCs w:val="26"/>
        </w:rPr>
        <w:t>xe</w:t>
      </w:r>
      <w:proofErr w:type="spellEnd"/>
      <w:r w:rsidRPr="00FB6D5C">
        <w:rPr>
          <w:szCs w:val="26"/>
        </w:rPr>
        <w:t xml:space="preserve"> </w:t>
      </w:r>
      <w:proofErr w:type="spellStart"/>
      <w:r w:rsidRPr="00FB6D5C">
        <w:rPr>
          <w:szCs w:val="26"/>
        </w:rPr>
        <w:t>hoạt</w:t>
      </w:r>
      <w:proofErr w:type="spellEnd"/>
      <w:r w:rsidRPr="00FB6D5C">
        <w:rPr>
          <w:szCs w:val="26"/>
        </w:rPr>
        <w:t xml:space="preserve"> </w:t>
      </w:r>
      <w:proofErr w:type="spellStart"/>
      <w:r w:rsidRPr="00FB6D5C">
        <w:rPr>
          <w:szCs w:val="26"/>
        </w:rPr>
        <w:t>động</w:t>
      </w:r>
      <w:proofErr w:type="spellEnd"/>
      <w:r w:rsidRPr="00FB6D5C">
        <w:rPr>
          <w:szCs w:val="26"/>
        </w:rPr>
        <w:t xml:space="preserve"> </w:t>
      </w:r>
      <w:proofErr w:type="spellStart"/>
      <w:r w:rsidRPr="00FB6D5C">
        <w:rPr>
          <w:szCs w:val="26"/>
        </w:rPr>
        <w:t>bình</w:t>
      </w:r>
      <w:proofErr w:type="spellEnd"/>
      <w:r w:rsidRPr="00FB6D5C">
        <w:rPr>
          <w:szCs w:val="26"/>
        </w:rPr>
        <w:t xml:space="preserve"> </w:t>
      </w:r>
      <w:proofErr w:type="spellStart"/>
      <w:r w:rsidRPr="00FB6D5C">
        <w:rPr>
          <w:szCs w:val="26"/>
        </w:rPr>
        <w:t>thường</w:t>
      </w:r>
      <w:proofErr w:type="spellEnd"/>
      <w:ins w:id="166" w:author="DAO VIET DUNG 20180049" w:date="2021-06-30T22:39:00Z">
        <w:r w:rsidRPr="00FB6D5C">
          <w:rPr>
            <w:szCs w:val="26"/>
          </w:rPr>
          <w:t xml:space="preserve"> bao </w:t>
        </w:r>
        <w:proofErr w:type="spellStart"/>
        <w:r w:rsidRPr="00FB6D5C">
          <w:rPr>
            <w:szCs w:val="26"/>
          </w:rPr>
          <w:t>gồm</w:t>
        </w:r>
      </w:ins>
      <w:proofErr w:type="spellEnd"/>
      <w:ins w:id="167" w:author="DAO VIET DUNG 20180049" w:date="2021-06-30T22:46:00Z">
        <w:r w:rsidRPr="00FB6D5C">
          <w:rPr>
            <w:szCs w:val="26"/>
          </w:rPr>
          <w:t xml:space="preserve"> </w:t>
        </w:r>
        <w:proofErr w:type="spellStart"/>
        <w:r w:rsidRPr="00FB6D5C">
          <w:rPr>
            <w:szCs w:val="26"/>
          </w:rPr>
          <w:t>cả</w:t>
        </w:r>
      </w:ins>
      <w:proofErr w:type="spellEnd"/>
      <w:ins w:id="168" w:author="DAO VIET DUNG 20180049" w:date="2021-06-30T22:39:00Z">
        <w:r w:rsidRPr="00FB6D5C">
          <w:rPr>
            <w:szCs w:val="26"/>
          </w:rPr>
          <w:t xml:space="preserve"> </w:t>
        </w:r>
        <w:proofErr w:type="spellStart"/>
        <w:r w:rsidRPr="00FB6D5C">
          <w:rPr>
            <w:szCs w:val="26"/>
          </w:rPr>
          <w:t>công</w:t>
        </w:r>
        <w:proofErr w:type="spellEnd"/>
        <w:r w:rsidRPr="00FB6D5C">
          <w:rPr>
            <w:szCs w:val="26"/>
          </w:rPr>
          <w:t xml:space="preserve"> </w:t>
        </w:r>
        <w:proofErr w:type="spellStart"/>
        <w:r w:rsidRPr="00FB6D5C">
          <w:rPr>
            <w:szCs w:val="26"/>
          </w:rPr>
          <w:t>suất</w:t>
        </w:r>
        <w:proofErr w:type="spellEnd"/>
        <w:r w:rsidRPr="00FB6D5C">
          <w:rPr>
            <w:szCs w:val="26"/>
          </w:rPr>
          <w:t xml:space="preserve"> 2 </w:t>
        </w:r>
        <w:proofErr w:type="spellStart"/>
        <w:r w:rsidRPr="00FB6D5C">
          <w:rPr>
            <w:szCs w:val="26"/>
          </w:rPr>
          <w:t>động</w:t>
        </w:r>
        <w:proofErr w:type="spellEnd"/>
        <w:r w:rsidRPr="00FB6D5C">
          <w:rPr>
            <w:szCs w:val="26"/>
          </w:rPr>
          <w:t xml:space="preserve"> </w:t>
        </w:r>
        <w:proofErr w:type="spellStart"/>
        <w:r w:rsidRPr="00FB6D5C">
          <w:rPr>
            <w:szCs w:val="26"/>
          </w:rPr>
          <w:t>cơ</w:t>
        </w:r>
      </w:ins>
      <w:proofErr w:type="spellEnd"/>
      <w:ins w:id="169" w:author="DAO VIET DUNG 20180049" w:date="2021-06-30T22:45:00Z">
        <w:r w:rsidRPr="00FB6D5C">
          <w:rPr>
            <w:szCs w:val="26"/>
          </w:rPr>
          <w:t xml:space="preserve">, </w:t>
        </w:r>
      </w:ins>
      <w:proofErr w:type="spellStart"/>
      <w:ins w:id="170" w:author="DAO VIET DUNG 20180049" w:date="2021-06-30T22:39:00Z">
        <w:r w:rsidRPr="00FB6D5C">
          <w:rPr>
            <w:szCs w:val="26"/>
          </w:rPr>
          <w:t>mỗi</w:t>
        </w:r>
      </w:ins>
      <w:proofErr w:type="spellEnd"/>
      <w:ins w:id="171" w:author="DAO VIET DUNG 20180049" w:date="2021-06-30T22:44:00Z">
        <w:r w:rsidRPr="00FB6D5C">
          <w:rPr>
            <w:szCs w:val="26"/>
          </w:rPr>
          <w:t xml:space="preserve"> </w:t>
        </w:r>
        <w:proofErr w:type="spellStart"/>
        <w:r w:rsidRPr="00FB6D5C">
          <w:rPr>
            <w:szCs w:val="26"/>
          </w:rPr>
          <w:t>động</w:t>
        </w:r>
        <w:proofErr w:type="spellEnd"/>
        <w:r w:rsidRPr="00FB6D5C">
          <w:rPr>
            <w:szCs w:val="26"/>
          </w:rPr>
          <w:t xml:space="preserve"> </w:t>
        </w:r>
        <w:proofErr w:type="spellStart"/>
        <w:r w:rsidRPr="00FB6D5C">
          <w:rPr>
            <w:szCs w:val="26"/>
          </w:rPr>
          <w:t>cơ</w:t>
        </w:r>
        <w:proofErr w:type="spellEnd"/>
        <w:r w:rsidRPr="00FB6D5C">
          <w:rPr>
            <w:szCs w:val="26"/>
          </w:rPr>
          <w:t xml:space="preserve"> </w:t>
        </w:r>
        <w:proofErr w:type="spellStart"/>
        <w:r w:rsidRPr="00FB6D5C">
          <w:rPr>
            <w:szCs w:val="26"/>
          </w:rPr>
          <w:t>tiêu</w:t>
        </w:r>
        <w:proofErr w:type="spellEnd"/>
        <w:r w:rsidRPr="00FB6D5C">
          <w:rPr>
            <w:szCs w:val="26"/>
          </w:rPr>
          <w:t xml:space="preserve"> </w:t>
        </w:r>
        <w:proofErr w:type="spellStart"/>
        <w:r w:rsidRPr="00FB6D5C">
          <w:rPr>
            <w:szCs w:val="26"/>
          </w:rPr>
          <w:t>thụ</w:t>
        </w:r>
        <w:proofErr w:type="spellEnd"/>
        <w:r w:rsidRPr="00FB6D5C">
          <w:rPr>
            <w:szCs w:val="26"/>
          </w:rPr>
          <w:t xml:space="preserve"> </w:t>
        </w:r>
        <w:proofErr w:type="spellStart"/>
        <w:r w:rsidRPr="00FB6D5C">
          <w:rPr>
            <w:szCs w:val="26"/>
          </w:rPr>
          <w:t>công</w:t>
        </w:r>
        <w:proofErr w:type="spellEnd"/>
        <w:r w:rsidRPr="00FB6D5C">
          <w:rPr>
            <w:szCs w:val="26"/>
          </w:rPr>
          <w:t xml:space="preserve"> </w:t>
        </w:r>
        <w:proofErr w:type="spellStart"/>
        <w:r w:rsidRPr="00FB6D5C">
          <w:rPr>
            <w:szCs w:val="26"/>
          </w:rPr>
          <w:t>suất</w:t>
        </w:r>
        <w:proofErr w:type="spellEnd"/>
        <w:r w:rsidRPr="00FB6D5C">
          <w:rPr>
            <w:szCs w:val="26"/>
          </w:rPr>
          <w:t xml:space="preserve"> </w:t>
        </w:r>
      </w:ins>
      <w:ins w:id="172" w:author="DAO VIET DUNG 20180049" w:date="2021-06-30T22:45:00Z">
        <w:r w:rsidRPr="00FB6D5C">
          <w:rPr>
            <w:szCs w:val="26"/>
          </w:rPr>
          <w:t>7.5mW</w:t>
        </w:r>
      </w:ins>
      <w:r w:rsidRPr="00FB6D5C">
        <w:rPr>
          <w:szCs w:val="26"/>
        </w:rPr>
        <w:t>.</w:t>
      </w:r>
    </w:p>
    <w:p w14:paraId="78F981E8" w14:textId="77777777" w:rsidR="00FB6D5C" w:rsidRPr="00FB6D5C" w:rsidRDefault="00FB6D5C" w:rsidP="00FB6D5C">
      <w:pPr>
        <w:pStyle w:val="oancuaDanhsach"/>
        <w:numPr>
          <w:ilvl w:val="0"/>
          <w:numId w:val="24"/>
        </w:numPr>
        <w:rPr>
          <w:szCs w:val="26"/>
        </w:rPr>
      </w:pPr>
      <w:r w:rsidRPr="00FB6D5C">
        <w:rPr>
          <w:szCs w:val="26"/>
        </w:rPr>
        <w:t xml:space="preserve">Pin </w:t>
      </w:r>
      <w:proofErr w:type="spellStart"/>
      <w:r w:rsidRPr="00FB6D5C">
        <w:rPr>
          <w:szCs w:val="26"/>
        </w:rPr>
        <w:t>có</w:t>
      </w:r>
      <w:proofErr w:type="spellEnd"/>
      <w:r w:rsidRPr="00FB6D5C">
        <w:rPr>
          <w:szCs w:val="26"/>
        </w:rPr>
        <w:t xml:space="preserve"> </w:t>
      </w:r>
      <w:proofErr w:type="spellStart"/>
      <w:r w:rsidRPr="00FB6D5C">
        <w:rPr>
          <w:szCs w:val="26"/>
        </w:rPr>
        <w:t>trọng</w:t>
      </w:r>
      <w:proofErr w:type="spellEnd"/>
      <w:r w:rsidRPr="00FB6D5C">
        <w:rPr>
          <w:szCs w:val="26"/>
        </w:rPr>
        <w:t xml:space="preserve"> </w:t>
      </w:r>
      <w:proofErr w:type="spellStart"/>
      <w:r w:rsidRPr="00FB6D5C">
        <w:rPr>
          <w:szCs w:val="26"/>
        </w:rPr>
        <w:t>lượng</w:t>
      </w:r>
      <w:proofErr w:type="spellEnd"/>
      <w:r w:rsidRPr="00FB6D5C">
        <w:rPr>
          <w:szCs w:val="26"/>
        </w:rPr>
        <w:t xml:space="preserve"> </w:t>
      </w:r>
      <w:proofErr w:type="spellStart"/>
      <w:r w:rsidRPr="00FB6D5C">
        <w:rPr>
          <w:szCs w:val="26"/>
        </w:rPr>
        <w:t>nhẹ</w:t>
      </w:r>
      <w:proofErr w:type="spellEnd"/>
      <w:r w:rsidRPr="00FB6D5C">
        <w:rPr>
          <w:szCs w:val="26"/>
        </w:rPr>
        <w:t xml:space="preserve">, </w:t>
      </w:r>
      <w:proofErr w:type="spellStart"/>
      <w:r w:rsidRPr="00FB6D5C">
        <w:rPr>
          <w:szCs w:val="26"/>
        </w:rPr>
        <w:t>có</w:t>
      </w:r>
      <w:proofErr w:type="spellEnd"/>
      <w:r w:rsidRPr="00FB6D5C">
        <w:rPr>
          <w:szCs w:val="26"/>
        </w:rPr>
        <w:t xml:space="preserve"> </w:t>
      </w:r>
      <w:proofErr w:type="spellStart"/>
      <w:r w:rsidRPr="00FB6D5C">
        <w:rPr>
          <w:szCs w:val="26"/>
        </w:rPr>
        <w:t>thể</w:t>
      </w:r>
      <w:proofErr w:type="spellEnd"/>
      <w:r w:rsidRPr="00FB6D5C">
        <w:rPr>
          <w:szCs w:val="26"/>
        </w:rPr>
        <w:t xml:space="preserve"> </w:t>
      </w:r>
      <w:proofErr w:type="spellStart"/>
      <w:r w:rsidRPr="00FB6D5C">
        <w:rPr>
          <w:szCs w:val="26"/>
        </w:rPr>
        <w:t>gắn</w:t>
      </w:r>
      <w:proofErr w:type="spellEnd"/>
      <w:r w:rsidRPr="00FB6D5C">
        <w:rPr>
          <w:szCs w:val="26"/>
        </w:rPr>
        <w:t xml:space="preserve"> </w:t>
      </w:r>
      <w:proofErr w:type="spellStart"/>
      <w:r w:rsidRPr="00FB6D5C">
        <w:rPr>
          <w:szCs w:val="26"/>
        </w:rPr>
        <w:t>liền</w:t>
      </w:r>
      <w:proofErr w:type="spellEnd"/>
      <w:r w:rsidRPr="00FB6D5C">
        <w:rPr>
          <w:szCs w:val="26"/>
        </w:rPr>
        <w:t xml:space="preserve"> </w:t>
      </w:r>
      <w:proofErr w:type="spellStart"/>
      <w:r w:rsidRPr="00FB6D5C">
        <w:rPr>
          <w:szCs w:val="26"/>
        </w:rPr>
        <w:t>vào</w:t>
      </w:r>
      <w:proofErr w:type="spellEnd"/>
      <w:r w:rsidRPr="00FB6D5C">
        <w:rPr>
          <w:szCs w:val="26"/>
        </w:rPr>
        <w:t xml:space="preserve"> </w:t>
      </w:r>
      <w:proofErr w:type="spellStart"/>
      <w:r w:rsidRPr="00FB6D5C">
        <w:rPr>
          <w:szCs w:val="26"/>
        </w:rPr>
        <w:t>khung</w:t>
      </w:r>
      <w:proofErr w:type="spellEnd"/>
      <w:r w:rsidRPr="00FB6D5C">
        <w:rPr>
          <w:szCs w:val="26"/>
        </w:rPr>
        <w:t xml:space="preserve"> </w:t>
      </w:r>
      <w:proofErr w:type="spellStart"/>
      <w:r w:rsidRPr="00FB6D5C">
        <w:rPr>
          <w:szCs w:val="26"/>
        </w:rPr>
        <w:t>xe</w:t>
      </w:r>
      <w:proofErr w:type="spellEnd"/>
      <w:r w:rsidRPr="00FB6D5C">
        <w:rPr>
          <w:szCs w:val="26"/>
        </w:rPr>
        <w:t xml:space="preserve"> </w:t>
      </w:r>
      <w:proofErr w:type="spellStart"/>
      <w:r w:rsidRPr="00FB6D5C">
        <w:rPr>
          <w:szCs w:val="26"/>
        </w:rPr>
        <w:t>như</w:t>
      </w:r>
      <w:proofErr w:type="spellEnd"/>
      <w:r w:rsidRPr="00FB6D5C">
        <w:rPr>
          <w:szCs w:val="26"/>
        </w:rPr>
        <w:t xml:space="preserve"> </w:t>
      </w:r>
      <w:proofErr w:type="spellStart"/>
      <w:r w:rsidRPr="00FB6D5C">
        <w:rPr>
          <w:szCs w:val="26"/>
        </w:rPr>
        <w:t>vậy</w:t>
      </w:r>
      <w:proofErr w:type="spellEnd"/>
      <w:r w:rsidRPr="00FB6D5C">
        <w:rPr>
          <w:szCs w:val="26"/>
        </w:rPr>
        <w:t xml:space="preserve"> </w:t>
      </w:r>
      <w:proofErr w:type="spellStart"/>
      <w:r w:rsidRPr="00FB6D5C">
        <w:rPr>
          <w:szCs w:val="26"/>
        </w:rPr>
        <w:t>sẽ</w:t>
      </w:r>
      <w:proofErr w:type="spellEnd"/>
      <w:r w:rsidRPr="00FB6D5C">
        <w:rPr>
          <w:szCs w:val="26"/>
        </w:rPr>
        <w:t xml:space="preserve"> </w:t>
      </w:r>
      <w:proofErr w:type="spellStart"/>
      <w:r w:rsidRPr="00FB6D5C">
        <w:rPr>
          <w:szCs w:val="26"/>
        </w:rPr>
        <w:t>đảm</w:t>
      </w:r>
      <w:proofErr w:type="spellEnd"/>
      <w:r w:rsidRPr="00FB6D5C">
        <w:rPr>
          <w:szCs w:val="26"/>
        </w:rPr>
        <w:t xml:space="preserve"> </w:t>
      </w:r>
      <w:proofErr w:type="spellStart"/>
      <w:r w:rsidRPr="00FB6D5C">
        <w:rPr>
          <w:szCs w:val="26"/>
        </w:rPr>
        <w:t>bảo</w:t>
      </w:r>
      <w:proofErr w:type="spellEnd"/>
      <w:r w:rsidRPr="00FB6D5C">
        <w:rPr>
          <w:szCs w:val="26"/>
        </w:rPr>
        <w:t xml:space="preserve"> </w:t>
      </w:r>
      <w:proofErr w:type="spellStart"/>
      <w:r w:rsidRPr="00FB6D5C">
        <w:rPr>
          <w:szCs w:val="26"/>
        </w:rPr>
        <w:t>tính</w:t>
      </w:r>
      <w:proofErr w:type="spellEnd"/>
      <w:r w:rsidRPr="00FB6D5C">
        <w:rPr>
          <w:szCs w:val="26"/>
        </w:rPr>
        <w:t xml:space="preserve"> </w:t>
      </w:r>
      <w:proofErr w:type="spellStart"/>
      <w:r w:rsidRPr="00FB6D5C">
        <w:rPr>
          <w:szCs w:val="26"/>
        </w:rPr>
        <w:t>cơ</w:t>
      </w:r>
      <w:proofErr w:type="spellEnd"/>
      <w:r w:rsidRPr="00FB6D5C">
        <w:rPr>
          <w:szCs w:val="26"/>
        </w:rPr>
        <w:t xml:space="preserve"> </w:t>
      </w:r>
      <w:proofErr w:type="spellStart"/>
      <w:r w:rsidRPr="00FB6D5C">
        <w:rPr>
          <w:szCs w:val="26"/>
        </w:rPr>
        <w:t>động</w:t>
      </w:r>
      <w:proofErr w:type="spellEnd"/>
      <w:r w:rsidRPr="00FB6D5C">
        <w:rPr>
          <w:szCs w:val="26"/>
        </w:rPr>
        <w:t xml:space="preserve"> </w:t>
      </w:r>
      <w:proofErr w:type="spellStart"/>
      <w:r w:rsidRPr="00FB6D5C">
        <w:rPr>
          <w:szCs w:val="26"/>
        </w:rPr>
        <w:t>của</w:t>
      </w:r>
      <w:proofErr w:type="spellEnd"/>
      <w:r w:rsidRPr="00FB6D5C">
        <w:rPr>
          <w:szCs w:val="26"/>
        </w:rPr>
        <w:t xml:space="preserve"> </w:t>
      </w:r>
      <w:proofErr w:type="spellStart"/>
      <w:r w:rsidRPr="00FB6D5C">
        <w:rPr>
          <w:szCs w:val="26"/>
        </w:rPr>
        <w:t>xe</w:t>
      </w:r>
      <w:proofErr w:type="spellEnd"/>
      <w:r w:rsidRPr="00FB6D5C">
        <w:rPr>
          <w:szCs w:val="26"/>
        </w:rPr>
        <w:t xml:space="preserve">, </w:t>
      </w:r>
      <w:proofErr w:type="spellStart"/>
      <w:r w:rsidRPr="00FB6D5C">
        <w:rPr>
          <w:szCs w:val="26"/>
        </w:rPr>
        <w:t>không</w:t>
      </w:r>
      <w:proofErr w:type="spellEnd"/>
      <w:r w:rsidRPr="00FB6D5C">
        <w:rPr>
          <w:szCs w:val="26"/>
        </w:rPr>
        <w:t xml:space="preserve"> </w:t>
      </w:r>
      <w:proofErr w:type="spellStart"/>
      <w:r w:rsidRPr="00FB6D5C">
        <w:rPr>
          <w:szCs w:val="26"/>
        </w:rPr>
        <w:t>bị</w:t>
      </w:r>
      <w:proofErr w:type="spellEnd"/>
      <w:r w:rsidRPr="00FB6D5C">
        <w:rPr>
          <w:szCs w:val="26"/>
        </w:rPr>
        <w:t xml:space="preserve"> </w:t>
      </w:r>
      <w:proofErr w:type="spellStart"/>
      <w:r w:rsidRPr="00FB6D5C">
        <w:rPr>
          <w:szCs w:val="26"/>
        </w:rPr>
        <w:t>vướng</w:t>
      </w:r>
      <w:proofErr w:type="spellEnd"/>
      <w:r w:rsidRPr="00FB6D5C">
        <w:rPr>
          <w:szCs w:val="26"/>
        </w:rPr>
        <w:t xml:space="preserve"> </w:t>
      </w:r>
      <w:proofErr w:type="spellStart"/>
      <w:r w:rsidRPr="00FB6D5C">
        <w:rPr>
          <w:szCs w:val="26"/>
        </w:rPr>
        <w:t>dây</w:t>
      </w:r>
      <w:proofErr w:type="spellEnd"/>
      <w:r w:rsidRPr="00FB6D5C">
        <w:rPr>
          <w:szCs w:val="26"/>
        </w:rPr>
        <w:t xml:space="preserve"> </w:t>
      </w:r>
      <w:proofErr w:type="spellStart"/>
      <w:r w:rsidRPr="00FB6D5C">
        <w:rPr>
          <w:szCs w:val="26"/>
        </w:rPr>
        <w:t>nối</w:t>
      </w:r>
      <w:proofErr w:type="spellEnd"/>
      <w:r w:rsidRPr="00FB6D5C">
        <w:rPr>
          <w:szCs w:val="26"/>
        </w:rPr>
        <w:t xml:space="preserve"> </w:t>
      </w:r>
      <w:proofErr w:type="spellStart"/>
      <w:r w:rsidRPr="00FB6D5C">
        <w:rPr>
          <w:szCs w:val="26"/>
        </w:rPr>
        <w:t>bên</w:t>
      </w:r>
      <w:proofErr w:type="spellEnd"/>
      <w:r w:rsidRPr="00FB6D5C">
        <w:rPr>
          <w:szCs w:val="26"/>
        </w:rPr>
        <w:t xml:space="preserve"> </w:t>
      </w:r>
      <w:proofErr w:type="spellStart"/>
      <w:r w:rsidRPr="00FB6D5C">
        <w:rPr>
          <w:szCs w:val="26"/>
        </w:rPr>
        <w:t>ngoài</w:t>
      </w:r>
      <w:proofErr w:type="spellEnd"/>
      <w:r w:rsidRPr="00FB6D5C">
        <w:rPr>
          <w:szCs w:val="26"/>
        </w:rPr>
        <w:t xml:space="preserve"> </w:t>
      </w:r>
      <w:proofErr w:type="spellStart"/>
      <w:r w:rsidRPr="00FB6D5C">
        <w:rPr>
          <w:szCs w:val="26"/>
        </w:rPr>
        <w:t>khi</w:t>
      </w:r>
      <w:proofErr w:type="spellEnd"/>
      <w:r w:rsidRPr="00FB6D5C">
        <w:rPr>
          <w:szCs w:val="26"/>
        </w:rPr>
        <w:t xml:space="preserve"> </w:t>
      </w:r>
      <w:proofErr w:type="spellStart"/>
      <w:r w:rsidRPr="00FB6D5C">
        <w:rPr>
          <w:szCs w:val="26"/>
        </w:rPr>
        <w:t>chuyển</w:t>
      </w:r>
      <w:proofErr w:type="spellEnd"/>
      <w:r w:rsidRPr="00FB6D5C">
        <w:rPr>
          <w:szCs w:val="26"/>
        </w:rPr>
        <w:t xml:space="preserve"> </w:t>
      </w:r>
      <w:proofErr w:type="spellStart"/>
      <w:r w:rsidRPr="00FB6D5C">
        <w:rPr>
          <w:szCs w:val="26"/>
        </w:rPr>
        <w:t>động</w:t>
      </w:r>
      <w:proofErr w:type="spellEnd"/>
      <w:r w:rsidRPr="00FB6D5C">
        <w:rPr>
          <w:szCs w:val="26"/>
        </w:rPr>
        <w:t>.</w:t>
      </w:r>
    </w:p>
    <w:p w14:paraId="6F55B6A8" w14:textId="6C31AD20" w:rsidR="00FB6D5C" w:rsidRDefault="00FB6D5C" w:rsidP="00FB6D5C">
      <w:pPr>
        <w:pStyle w:val="oancuaDanhsach"/>
        <w:numPr>
          <w:ilvl w:val="0"/>
          <w:numId w:val="24"/>
        </w:numPr>
        <w:rPr>
          <w:szCs w:val="26"/>
        </w:rPr>
      </w:pPr>
      <w:r w:rsidRPr="00FB6D5C">
        <w:rPr>
          <w:szCs w:val="26"/>
        </w:rPr>
        <w:t xml:space="preserve">Pin 3.7V </w:t>
      </w:r>
      <w:proofErr w:type="spellStart"/>
      <w:r w:rsidRPr="00FB6D5C">
        <w:rPr>
          <w:szCs w:val="26"/>
        </w:rPr>
        <w:t>rất</w:t>
      </w:r>
      <w:proofErr w:type="spellEnd"/>
      <w:r w:rsidRPr="00FB6D5C">
        <w:rPr>
          <w:szCs w:val="26"/>
        </w:rPr>
        <w:t xml:space="preserve"> </w:t>
      </w:r>
      <w:proofErr w:type="spellStart"/>
      <w:r w:rsidRPr="00FB6D5C">
        <w:rPr>
          <w:szCs w:val="26"/>
        </w:rPr>
        <w:t>dễ</w:t>
      </w:r>
      <w:proofErr w:type="spellEnd"/>
      <w:r w:rsidRPr="00FB6D5C">
        <w:rPr>
          <w:szCs w:val="26"/>
        </w:rPr>
        <w:t xml:space="preserve"> </w:t>
      </w:r>
      <w:proofErr w:type="spellStart"/>
      <w:r w:rsidRPr="00FB6D5C">
        <w:rPr>
          <w:szCs w:val="26"/>
        </w:rPr>
        <w:t>tìm</w:t>
      </w:r>
      <w:proofErr w:type="spellEnd"/>
      <w:r w:rsidRPr="00FB6D5C">
        <w:rPr>
          <w:szCs w:val="26"/>
        </w:rPr>
        <w:t xml:space="preserve"> </w:t>
      </w:r>
      <w:proofErr w:type="spellStart"/>
      <w:r w:rsidRPr="00FB6D5C">
        <w:rPr>
          <w:szCs w:val="26"/>
        </w:rPr>
        <w:t>mua</w:t>
      </w:r>
      <w:proofErr w:type="spellEnd"/>
      <w:r w:rsidRPr="00FB6D5C">
        <w:rPr>
          <w:szCs w:val="26"/>
        </w:rPr>
        <w:t xml:space="preserve"> </w:t>
      </w:r>
      <w:proofErr w:type="spellStart"/>
      <w:r w:rsidRPr="00FB6D5C">
        <w:rPr>
          <w:szCs w:val="26"/>
        </w:rPr>
        <w:t>và</w:t>
      </w:r>
      <w:proofErr w:type="spellEnd"/>
      <w:r w:rsidRPr="00FB6D5C">
        <w:rPr>
          <w:szCs w:val="26"/>
        </w:rPr>
        <w:t xml:space="preserve"> </w:t>
      </w:r>
      <w:proofErr w:type="spellStart"/>
      <w:r w:rsidRPr="00FB6D5C">
        <w:rPr>
          <w:szCs w:val="26"/>
        </w:rPr>
        <w:t>có</w:t>
      </w:r>
      <w:proofErr w:type="spellEnd"/>
      <w:r w:rsidRPr="00FB6D5C">
        <w:rPr>
          <w:szCs w:val="26"/>
        </w:rPr>
        <w:t xml:space="preserve"> </w:t>
      </w:r>
      <w:proofErr w:type="spellStart"/>
      <w:r w:rsidRPr="00FB6D5C">
        <w:rPr>
          <w:szCs w:val="26"/>
        </w:rPr>
        <w:t>giá</w:t>
      </w:r>
      <w:proofErr w:type="spellEnd"/>
      <w:r w:rsidRPr="00FB6D5C">
        <w:rPr>
          <w:szCs w:val="26"/>
        </w:rPr>
        <w:t xml:space="preserve"> </w:t>
      </w:r>
      <w:proofErr w:type="spellStart"/>
      <w:r w:rsidRPr="00FB6D5C">
        <w:rPr>
          <w:szCs w:val="26"/>
        </w:rPr>
        <w:t>thành</w:t>
      </w:r>
      <w:proofErr w:type="spellEnd"/>
      <w:r w:rsidRPr="00FB6D5C">
        <w:rPr>
          <w:szCs w:val="26"/>
        </w:rPr>
        <w:t xml:space="preserve"> </w:t>
      </w:r>
      <w:proofErr w:type="spellStart"/>
      <w:r w:rsidRPr="00FB6D5C">
        <w:rPr>
          <w:szCs w:val="26"/>
        </w:rPr>
        <w:t>rẻ</w:t>
      </w:r>
      <w:proofErr w:type="spellEnd"/>
      <w:r w:rsidRPr="00FB6D5C">
        <w:rPr>
          <w:szCs w:val="26"/>
        </w:rPr>
        <w:t xml:space="preserve"> </w:t>
      </w:r>
      <w:proofErr w:type="spellStart"/>
      <w:r w:rsidRPr="00FB6D5C">
        <w:rPr>
          <w:szCs w:val="26"/>
        </w:rPr>
        <w:t>hơn</w:t>
      </w:r>
      <w:proofErr w:type="spellEnd"/>
      <w:r w:rsidRPr="00FB6D5C">
        <w:rPr>
          <w:szCs w:val="26"/>
        </w:rPr>
        <w:t xml:space="preserve"> </w:t>
      </w:r>
      <w:proofErr w:type="spellStart"/>
      <w:r w:rsidRPr="00FB6D5C">
        <w:rPr>
          <w:szCs w:val="26"/>
        </w:rPr>
        <w:t>nhiều</w:t>
      </w:r>
      <w:proofErr w:type="spellEnd"/>
      <w:r w:rsidRPr="00FB6D5C">
        <w:rPr>
          <w:szCs w:val="26"/>
        </w:rPr>
        <w:t xml:space="preserve"> so </w:t>
      </w:r>
      <w:proofErr w:type="spellStart"/>
      <w:r w:rsidRPr="00FB6D5C">
        <w:rPr>
          <w:szCs w:val="26"/>
        </w:rPr>
        <w:t>với</w:t>
      </w:r>
      <w:proofErr w:type="spellEnd"/>
      <w:r w:rsidRPr="00FB6D5C">
        <w:rPr>
          <w:szCs w:val="26"/>
        </w:rPr>
        <w:t xml:space="preserve"> </w:t>
      </w:r>
      <w:proofErr w:type="spellStart"/>
      <w:r w:rsidRPr="00FB6D5C">
        <w:rPr>
          <w:szCs w:val="26"/>
        </w:rPr>
        <w:t>những</w:t>
      </w:r>
      <w:proofErr w:type="spellEnd"/>
      <w:r w:rsidRPr="00FB6D5C">
        <w:rPr>
          <w:szCs w:val="26"/>
        </w:rPr>
        <w:t xml:space="preserve"> </w:t>
      </w:r>
      <w:proofErr w:type="spellStart"/>
      <w:r w:rsidRPr="00FB6D5C">
        <w:rPr>
          <w:szCs w:val="26"/>
        </w:rPr>
        <w:t>nguồn</w:t>
      </w:r>
      <w:proofErr w:type="spellEnd"/>
      <w:r w:rsidRPr="00FB6D5C">
        <w:rPr>
          <w:szCs w:val="26"/>
        </w:rPr>
        <w:t xml:space="preserve"> </w:t>
      </w:r>
      <w:proofErr w:type="spellStart"/>
      <w:r w:rsidRPr="00FB6D5C">
        <w:rPr>
          <w:szCs w:val="26"/>
        </w:rPr>
        <w:t>nuôi</w:t>
      </w:r>
      <w:proofErr w:type="spellEnd"/>
      <w:r w:rsidRPr="00FB6D5C">
        <w:rPr>
          <w:szCs w:val="26"/>
        </w:rPr>
        <w:t xml:space="preserve"> </w:t>
      </w:r>
      <w:proofErr w:type="spellStart"/>
      <w:r w:rsidRPr="00FB6D5C">
        <w:rPr>
          <w:szCs w:val="26"/>
        </w:rPr>
        <w:t>khác</w:t>
      </w:r>
      <w:proofErr w:type="spellEnd"/>
      <w:r w:rsidRPr="00FB6D5C">
        <w:rPr>
          <w:szCs w:val="26"/>
        </w:rPr>
        <w:t xml:space="preserve"> </w:t>
      </w:r>
      <w:proofErr w:type="spellStart"/>
      <w:r w:rsidRPr="00FB6D5C">
        <w:rPr>
          <w:szCs w:val="26"/>
        </w:rPr>
        <w:t>như</w:t>
      </w:r>
      <w:proofErr w:type="spellEnd"/>
      <w:r w:rsidRPr="00FB6D5C">
        <w:rPr>
          <w:szCs w:val="26"/>
        </w:rPr>
        <w:t xml:space="preserve"> </w:t>
      </w:r>
      <w:proofErr w:type="spellStart"/>
      <w:r w:rsidRPr="00FB6D5C">
        <w:rPr>
          <w:szCs w:val="26"/>
        </w:rPr>
        <w:t>ắc</w:t>
      </w:r>
      <w:proofErr w:type="spellEnd"/>
      <w:r w:rsidRPr="00FB6D5C">
        <w:rPr>
          <w:szCs w:val="26"/>
        </w:rPr>
        <w:t xml:space="preserve"> </w:t>
      </w:r>
      <w:proofErr w:type="spellStart"/>
      <w:r w:rsidRPr="00FB6D5C">
        <w:rPr>
          <w:szCs w:val="26"/>
        </w:rPr>
        <w:t>quy</w:t>
      </w:r>
      <w:proofErr w:type="spellEnd"/>
      <w:r w:rsidRPr="00FB6D5C">
        <w:rPr>
          <w:szCs w:val="26"/>
        </w:rPr>
        <w:t xml:space="preserve"> hay </w:t>
      </w:r>
      <w:proofErr w:type="spellStart"/>
      <w:r w:rsidRPr="00FB6D5C">
        <w:rPr>
          <w:szCs w:val="26"/>
        </w:rPr>
        <w:t>bộ</w:t>
      </w:r>
      <w:proofErr w:type="spellEnd"/>
      <w:r w:rsidRPr="00FB6D5C">
        <w:rPr>
          <w:szCs w:val="26"/>
        </w:rPr>
        <w:t xml:space="preserve"> </w:t>
      </w:r>
      <w:proofErr w:type="spellStart"/>
      <w:r w:rsidRPr="00FB6D5C">
        <w:rPr>
          <w:szCs w:val="26"/>
        </w:rPr>
        <w:t>chuyển</w:t>
      </w:r>
      <w:proofErr w:type="spellEnd"/>
      <w:r w:rsidRPr="00FB6D5C">
        <w:rPr>
          <w:szCs w:val="26"/>
        </w:rPr>
        <w:t xml:space="preserve"> </w:t>
      </w:r>
      <w:proofErr w:type="spellStart"/>
      <w:r w:rsidRPr="00FB6D5C">
        <w:rPr>
          <w:szCs w:val="26"/>
        </w:rPr>
        <w:t>đổi</w:t>
      </w:r>
      <w:proofErr w:type="spellEnd"/>
      <w:r w:rsidRPr="00FB6D5C">
        <w:rPr>
          <w:szCs w:val="26"/>
        </w:rPr>
        <w:t xml:space="preserve"> AC - DC.</w:t>
      </w:r>
    </w:p>
    <w:p w14:paraId="793DC96D" w14:textId="77777777" w:rsidR="00FB6D5C" w:rsidRDefault="00FB6D5C" w:rsidP="00FB6D5C">
      <w:pPr>
        <w:pStyle w:val="oancuaDanhsach"/>
        <w:keepNext/>
        <w:ind w:firstLine="0"/>
        <w:jc w:val="center"/>
      </w:pPr>
      <w:r w:rsidRPr="00860CBB">
        <w:rPr>
          <w:b/>
          <w:bCs/>
          <w:noProof/>
          <w:sz w:val="24"/>
          <w:szCs w:val="24"/>
        </w:rPr>
        <w:lastRenderedPageBreak/>
        <w:drawing>
          <wp:inline distT="0" distB="0" distL="0" distR="0" wp14:anchorId="64E4C642" wp14:editId="762222C9">
            <wp:extent cx="4079190" cy="3795913"/>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2504" cy="3854830"/>
                    </a:xfrm>
                    <a:prstGeom prst="rect">
                      <a:avLst/>
                    </a:prstGeom>
                  </pic:spPr>
                </pic:pic>
              </a:graphicData>
            </a:graphic>
          </wp:inline>
        </w:drawing>
      </w:r>
    </w:p>
    <w:p w14:paraId="48CBA2BB" w14:textId="3A267BDC" w:rsidR="00FB6D5C" w:rsidRPr="00FB6D5C" w:rsidRDefault="00FB6D5C" w:rsidP="00FB6D5C">
      <w:pPr>
        <w:pStyle w:val="Chuthich"/>
        <w:rPr>
          <w:szCs w:val="26"/>
        </w:rPr>
      </w:pPr>
      <w:bookmarkStart w:id="173" w:name="_Toc78552275"/>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5</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xe</w:t>
      </w:r>
      <w:bookmarkEnd w:id="173"/>
      <w:proofErr w:type="spellEnd"/>
    </w:p>
    <w:p w14:paraId="270B891C" w14:textId="04ADFF48" w:rsidR="00FB6D5C" w:rsidRPr="00FB6D5C" w:rsidRDefault="00FB6D5C" w:rsidP="00E641BF">
      <w:pPr>
        <w:rPr>
          <w:ins w:id="174" w:author="DAO VIET DUNG 20180049" w:date="2021-06-30T23:14:00Z"/>
          <w:szCs w:val="26"/>
        </w:rPr>
      </w:pPr>
      <w:r w:rsidRPr="00FB6D5C">
        <w:t xml:space="preserve">Module </w:t>
      </w:r>
      <w:proofErr w:type="spellStart"/>
      <w:r w:rsidRPr="00FB6D5C">
        <w:t>điều</w:t>
      </w:r>
      <w:proofErr w:type="spellEnd"/>
      <w:r w:rsidRPr="00FB6D5C">
        <w:t xml:space="preserve"> </w:t>
      </w:r>
      <w:proofErr w:type="spellStart"/>
      <w:r w:rsidRPr="00FB6D5C">
        <w:t>khiển</w:t>
      </w:r>
      <w:proofErr w:type="spellEnd"/>
      <w:r w:rsidRPr="00FB6D5C">
        <w:t xml:space="preserve"> </w:t>
      </w:r>
      <w:proofErr w:type="spellStart"/>
      <w:r w:rsidRPr="00FB6D5C">
        <w:t>động</w:t>
      </w:r>
      <w:proofErr w:type="spellEnd"/>
      <w:r w:rsidRPr="00FB6D5C">
        <w:t xml:space="preserve"> </w:t>
      </w:r>
      <w:proofErr w:type="spellStart"/>
      <w:r w:rsidRPr="00FB6D5C">
        <w:t>cơ</w:t>
      </w:r>
      <w:proofErr w:type="spellEnd"/>
      <w:r w:rsidRPr="00FB6D5C">
        <w:t xml:space="preserve"> </w:t>
      </w:r>
      <w:proofErr w:type="spellStart"/>
      <w:r w:rsidRPr="00FB6D5C">
        <w:t>và</w:t>
      </w:r>
      <w:proofErr w:type="spellEnd"/>
      <w:r w:rsidRPr="00FB6D5C">
        <w:t xml:space="preserve"> </w:t>
      </w:r>
      <w:proofErr w:type="spellStart"/>
      <w:r w:rsidRPr="00FB6D5C">
        <w:t>động</w:t>
      </w:r>
      <w:proofErr w:type="spellEnd"/>
      <w:r w:rsidRPr="00FB6D5C">
        <w:t xml:space="preserve"> </w:t>
      </w:r>
      <w:proofErr w:type="spellStart"/>
      <w:r w:rsidRPr="00FB6D5C">
        <w:t>cơ</w:t>
      </w:r>
      <w:proofErr w:type="spellEnd"/>
      <w:r w:rsidRPr="00FB6D5C">
        <w:t xml:space="preserve"> </w:t>
      </w:r>
      <w:proofErr w:type="spellStart"/>
      <w:r w:rsidRPr="00FB6D5C">
        <w:t>của</w:t>
      </w:r>
      <w:proofErr w:type="spellEnd"/>
      <w:r w:rsidRPr="00FB6D5C">
        <w:t xml:space="preserve"> </w:t>
      </w:r>
      <w:proofErr w:type="spellStart"/>
      <w:r w:rsidRPr="00FB6D5C">
        <w:t>xe</w:t>
      </w:r>
      <w:proofErr w:type="spellEnd"/>
      <w:r w:rsidRPr="00FB6D5C">
        <w:t xml:space="preserve"> </w:t>
      </w:r>
      <w:proofErr w:type="spellStart"/>
      <w:r w:rsidRPr="00FB6D5C">
        <w:t>sử</w:t>
      </w:r>
      <w:proofErr w:type="spellEnd"/>
      <w:r w:rsidRPr="00FB6D5C">
        <w:t xml:space="preserve"> </w:t>
      </w:r>
      <w:proofErr w:type="spellStart"/>
      <w:r w:rsidRPr="00FB6D5C">
        <w:t>dụng</w:t>
      </w:r>
      <w:proofErr w:type="spellEnd"/>
      <w:r w:rsidRPr="00FB6D5C">
        <w:t xml:space="preserve"> </w:t>
      </w:r>
      <w:proofErr w:type="spellStart"/>
      <w:r w:rsidRPr="00FB6D5C">
        <w:t>điện</w:t>
      </w:r>
      <w:proofErr w:type="spellEnd"/>
      <w:r w:rsidRPr="00FB6D5C">
        <w:t xml:space="preserve"> </w:t>
      </w:r>
      <w:proofErr w:type="spellStart"/>
      <w:r w:rsidRPr="00FB6D5C">
        <w:t>áp</w:t>
      </w:r>
      <w:proofErr w:type="spellEnd"/>
      <w:r w:rsidRPr="00FB6D5C">
        <w:t xml:space="preserve"> </w:t>
      </w:r>
      <w:proofErr w:type="spellStart"/>
      <w:r w:rsidRPr="00FB6D5C">
        <w:t>trong</w:t>
      </w:r>
      <w:proofErr w:type="spellEnd"/>
      <w:r w:rsidRPr="00FB6D5C">
        <w:t xml:space="preserve"> </w:t>
      </w:r>
      <w:proofErr w:type="spellStart"/>
      <w:r w:rsidRPr="00FB6D5C">
        <w:t>dải</w:t>
      </w:r>
      <w:proofErr w:type="spellEnd"/>
      <w:r w:rsidRPr="00FB6D5C">
        <w:t xml:space="preserve"> 3 - 12 V </w:t>
      </w:r>
      <w:proofErr w:type="spellStart"/>
      <w:r w:rsidRPr="00FB6D5C">
        <w:t>nên</w:t>
      </w:r>
      <w:proofErr w:type="spellEnd"/>
      <w:r w:rsidRPr="00FB6D5C">
        <w:t xml:space="preserve"> ta </w:t>
      </w:r>
      <w:proofErr w:type="spellStart"/>
      <w:r w:rsidRPr="00FB6D5C">
        <w:t>có</w:t>
      </w:r>
      <w:proofErr w:type="spellEnd"/>
      <w:r w:rsidRPr="00FB6D5C">
        <w:t xml:space="preserve"> </w:t>
      </w:r>
      <w:proofErr w:type="spellStart"/>
      <w:r w:rsidRPr="00FB6D5C">
        <w:t>thể</w:t>
      </w:r>
      <w:proofErr w:type="spellEnd"/>
      <w:r w:rsidRPr="00FB6D5C">
        <w:t xml:space="preserve"> </w:t>
      </w:r>
      <w:proofErr w:type="spellStart"/>
      <w:r w:rsidRPr="00FB6D5C">
        <w:t>cấp</w:t>
      </w:r>
      <w:proofErr w:type="spellEnd"/>
      <w:r w:rsidRPr="00FB6D5C">
        <w:t xml:space="preserve"> </w:t>
      </w:r>
      <w:proofErr w:type="spellStart"/>
      <w:r w:rsidRPr="00FB6D5C">
        <w:t>nguồn</w:t>
      </w:r>
      <w:proofErr w:type="spellEnd"/>
      <w:r w:rsidRPr="00FB6D5C">
        <w:t xml:space="preserve"> </w:t>
      </w:r>
      <w:proofErr w:type="spellStart"/>
      <w:r w:rsidRPr="00FB6D5C">
        <w:t>trực</w:t>
      </w:r>
      <w:proofErr w:type="spellEnd"/>
      <w:r w:rsidRPr="00FB6D5C">
        <w:t xml:space="preserve"> </w:t>
      </w:r>
      <w:proofErr w:type="spellStart"/>
      <w:r w:rsidRPr="00FB6D5C">
        <w:t>tiếp</w:t>
      </w:r>
      <w:proofErr w:type="spellEnd"/>
      <w:r w:rsidRPr="00FB6D5C">
        <w:t xml:space="preserve"> </w:t>
      </w:r>
      <w:proofErr w:type="spellStart"/>
      <w:r w:rsidRPr="00FB6D5C">
        <w:t>từ</w:t>
      </w:r>
      <w:proofErr w:type="spellEnd"/>
      <w:r w:rsidRPr="00FB6D5C">
        <w:t xml:space="preserve"> </w:t>
      </w:r>
      <w:proofErr w:type="spellStart"/>
      <w:r w:rsidRPr="00FB6D5C">
        <w:t>nguồn</w:t>
      </w:r>
      <w:proofErr w:type="spellEnd"/>
      <w:r w:rsidRPr="00FB6D5C">
        <w:t xml:space="preserve"> 7.4 V </w:t>
      </w:r>
      <w:proofErr w:type="spellStart"/>
      <w:r w:rsidRPr="00FB6D5C">
        <w:t>cho</w:t>
      </w:r>
      <w:proofErr w:type="spellEnd"/>
      <w:r w:rsidRPr="00FB6D5C">
        <w:t xml:space="preserve"> module </w:t>
      </w:r>
      <w:proofErr w:type="spellStart"/>
      <w:r w:rsidRPr="00FB6D5C">
        <w:t>điều</w:t>
      </w:r>
      <w:proofErr w:type="spellEnd"/>
      <w:r w:rsidRPr="00FB6D5C">
        <w:t xml:space="preserve"> </w:t>
      </w:r>
      <w:proofErr w:type="spellStart"/>
      <w:r w:rsidRPr="00FB6D5C">
        <w:t>khiển</w:t>
      </w:r>
      <w:proofErr w:type="spellEnd"/>
      <w:r w:rsidRPr="00FB6D5C">
        <w:t xml:space="preserve"> </w:t>
      </w:r>
      <w:proofErr w:type="spellStart"/>
      <w:r w:rsidRPr="00FB6D5C">
        <w:t>động</w:t>
      </w:r>
      <w:proofErr w:type="spellEnd"/>
      <w:r w:rsidRPr="00FB6D5C">
        <w:t xml:space="preserve"> </w:t>
      </w:r>
      <w:proofErr w:type="spellStart"/>
      <w:r w:rsidRPr="00FB6D5C">
        <w:t>cơ</w:t>
      </w:r>
      <w:proofErr w:type="spellEnd"/>
      <w:r>
        <w:t xml:space="preserve">. </w:t>
      </w:r>
      <w:r w:rsidRPr="00FB6D5C">
        <w:t xml:space="preserve">Vi </w:t>
      </w:r>
      <w:proofErr w:type="spellStart"/>
      <w:r w:rsidRPr="00FB6D5C">
        <w:t>xử</w:t>
      </w:r>
      <w:proofErr w:type="spellEnd"/>
      <w:r w:rsidRPr="00FB6D5C">
        <w:t xml:space="preserve"> </w:t>
      </w:r>
      <w:proofErr w:type="spellStart"/>
      <w:r w:rsidRPr="00FB6D5C">
        <w:t>lý</w:t>
      </w:r>
      <w:proofErr w:type="spellEnd"/>
      <w:r w:rsidRPr="00FB6D5C">
        <w:t xml:space="preserve"> ESP32 </w:t>
      </w:r>
      <w:proofErr w:type="spellStart"/>
      <w:r w:rsidRPr="00FB6D5C">
        <w:t>sử</w:t>
      </w:r>
      <w:proofErr w:type="spellEnd"/>
      <w:r w:rsidRPr="00FB6D5C">
        <w:t xml:space="preserve"> </w:t>
      </w:r>
      <w:proofErr w:type="spellStart"/>
      <w:r w:rsidRPr="00FB6D5C">
        <w:t>dụng</w:t>
      </w:r>
      <w:proofErr w:type="spellEnd"/>
      <w:r w:rsidRPr="00FB6D5C">
        <w:t xml:space="preserve"> </w:t>
      </w:r>
      <w:proofErr w:type="spellStart"/>
      <w:r w:rsidRPr="00FB6D5C">
        <w:t>điện</w:t>
      </w:r>
      <w:proofErr w:type="spellEnd"/>
      <w:r w:rsidRPr="00FB6D5C">
        <w:t xml:space="preserve"> </w:t>
      </w:r>
      <w:proofErr w:type="spellStart"/>
      <w:r w:rsidRPr="00FB6D5C">
        <w:t>áp</w:t>
      </w:r>
      <w:proofErr w:type="spellEnd"/>
      <w:r w:rsidRPr="00FB6D5C">
        <w:t xml:space="preserve"> VCC 5 V, </w:t>
      </w:r>
      <w:proofErr w:type="spellStart"/>
      <w:r w:rsidRPr="00FB6D5C">
        <w:t>cảm</w:t>
      </w:r>
      <w:proofErr w:type="spellEnd"/>
      <w:r w:rsidRPr="00FB6D5C">
        <w:t xml:space="preserve"> </w:t>
      </w:r>
      <w:proofErr w:type="spellStart"/>
      <w:r w:rsidRPr="00FB6D5C">
        <w:t>biến</w:t>
      </w:r>
      <w:proofErr w:type="spellEnd"/>
      <w:r w:rsidRPr="00FB6D5C">
        <w:t xml:space="preserve"> </w:t>
      </w:r>
      <w:proofErr w:type="spellStart"/>
      <w:r w:rsidRPr="00FB6D5C">
        <w:t>dò</w:t>
      </w:r>
      <w:proofErr w:type="spellEnd"/>
      <w:r w:rsidRPr="00FB6D5C">
        <w:t xml:space="preserve"> line </w:t>
      </w:r>
      <w:proofErr w:type="spellStart"/>
      <w:r w:rsidRPr="00FB6D5C">
        <w:t>quang</w:t>
      </w:r>
      <w:proofErr w:type="spellEnd"/>
      <w:r w:rsidRPr="00FB6D5C">
        <w:t xml:space="preserve"> </w:t>
      </w:r>
      <w:proofErr w:type="spellStart"/>
      <w:r w:rsidRPr="00FB6D5C">
        <w:t>trở</w:t>
      </w:r>
      <w:proofErr w:type="spellEnd"/>
      <w:r w:rsidRPr="00FB6D5C">
        <w:t xml:space="preserve"> </w:t>
      </w:r>
      <w:proofErr w:type="spellStart"/>
      <w:r w:rsidRPr="00FB6D5C">
        <w:t>có</w:t>
      </w:r>
      <w:proofErr w:type="spellEnd"/>
      <w:r w:rsidRPr="00FB6D5C">
        <w:t xml:space="preserve"> </w:t>
      </w:r>
      <w:proofErr w:type="spellStart"/>
      <w:r w:rsidRPr="00FB6D5C">
        <w:t>dải</w:t>
      </w:r>
      <w:proofErr w:type="spellEnd"/>
      <w:r w:rsidRPr="00FB6D5C">
        <w:t xml:space="preserve"> </w:t>
      </w:r>
      <w:proofErr w:type="spellStart"/>
      <w:r w:rsidRPr="00FB6D5C">
        <w:t>điện</w:t>
      </w:r>
      <w:proofErr w:type="spellEnd"/>
      <w:r w:rsidRPr="00FB6D5C">
        <w:t xml:space="preserve"> </w:t>
      </w:r>
      <w:proofErr w:type="spellStart"/>
      <w:r w:rsidRPr="00FB6D5C">
        <w:t>áp</w:t>
      </w:r>
      <w:proofErr w:type="spellEnd"/>
      <w:r w:rsidRPr="00FB6D5C">
        <w:t xml:space="preserve"> </w:t>
      </w:r>
      <w:proofErr w:type="spellStart"/>
      <w:r w:rsidRPr="00FB6D5C">
        <w:t>hoạt</w:t>
      </w:r>
      <w:proofErr w:type="spellEnd"/>
      <w:r w:rsidRPr="00FB6D5C">
        <w:t xml:space="preserve"> </w:t>
      </w:r>
      <w:proofErr w:type="spellStart"/>
      <w:r w:rsidRPr="00FB6D5C">
        <w:t>động</w:t>
      </w:r>
      <w:proofErr w:type="spellEnd"/>
      <w:r w:rsidRPr="00FB6D5C">
        <w:t xml:space="preserve"> </w:t>
      </w:r>
      <w:proofErr w:type="spellStart"/>
      <w:r w:rsidRPr="00FB6D5C">
        <w:t>là</w:t>
      </w:r>
      <w:proofErr w:type="spellEnd"/>
      <w:r w:rsidRPr="00FB6D5C">
        <w:t xml:space="preserve"> 3.3 ~ 5 V </w:t>
      </w:r>
      <w:proofErr w:type="spellStart"/>
      <w:r w:rsidRPr="00FB6D5C">
        <w:t>nên</w:t>
      </w:r>
      <w:proofErr w:type="spellEnd"/>
      <w:r w:rsidRPr="00FB6D5C">
        <w:t xml:space="preserve"> </w:t>
      </w:r>
      <w:proofErr w:type="spellStart"/>
      <w:r w:rsidRPr="00FB6D5C">
        <w:t>có</w:t>
      </w:r>
      <w:proofErr w:type="spellEnd"/>
      <w:r w:rsidRPr="00FB6D5C">
        <w:t xml:space="preserve"> </w:t>
      </w:r>
      <w:proofErr w:type="spellStart"/>
      <w:r w:rsidRPr="00FB6D5C">
        <w:t>thể</w:t>
      </w:r>
      <w:proofErr w:type="spellEnd"/>
      <w:r w:rsidRPr="00FB6D5C">
        <w:t xml:space="preserve"> </w:t>
      </w:r>
      <w:proofErr w:type="spellStart"/>
      <w:r w:rsidRPr="00FB6D5C">
        <w:t>lấy</w:t>
      </w:r>
      <w:proofErr w:type="spellEnd"/>
      <w:r w:rsidRPr="00FB6D5C">
        <w:t xml:space="preserve"> </w:t>
      </w:r>
      <w:proofErr w:type="spellStart"/>
      <w:r w:rsidRPr="00FB6D5C">
        <w:t>điện</w:t>
      </w:r>
      <w:proofErr w:type="spellEnd"/>
      <w:r w:rsidRPr="00FB6D5C">
        <w:t xml:space="preserve"> </w:t>
      </w:r>
      <w:proofErr w:type="spellStart"/>
      <w:r w:rsidRPr="00FB6D5C">
        <w:t>áp</w:t>
      </w:r>
      <w:proofErr w:type="spellEnd"/>
      <w:r w:rsidRPr="00FB6D5C">
        <w:t xml:space="preserve"> </w:t>
      </w:r>
      <w:proofErr w:type="spellStart"/>
      <w:r w:rsidRPr="00FB6D5C">
        <w:t>từ</w:t>
      </w:r>
      <w:proofErr w:type="spellEnd"/>
      <w:r w:rsidRPr="00FB6D5C">
        <w:t xml:space="preserve"> </w:t>
      </w:r>
      <w:proofErr w:type="spellStart"/>
      <w:r w:rsidRPr="00FB6D5C">
        <w:t>đầu</w:t>
      </w:r>
      <w:proofErr w:type="spellEnd"/>
      <w:r w:rsidRPr="00FB6D5C">
        <w:t xml:space="preserve"> ra 5 V </w:t>
      </w:r>
      <w:proofErr w:type="spellStart"/>
      <w:r w:rsidRPr="00FB6D5C">
        <w:t>của</w:t>
      </w:r>
      <w:proofErr w:type="spellEnd"/>
      <w:r w:rsidRPr="00FB6D5C">
        <w:t xml:space="preserve"> ESP32</w:t>
      </w:r>
      <w:r>
        <w:t>.</w:t>
      </w:r>
      <w:r w:rsidR="00E641BF">
        <w:t xml:space="preserve"> </w:t>
      </w:r>
      <w:proofErr w:type="spellStart"/>
      <w:ins w:id="175" w:author="DAO VIET DUNG 20180049" w:date="2021-06-30T23:13:00Z">
        <w:r w:rsidRPr="00FB6D5C">
          <w:rPr>
            <w:szCs w:val="26"/>
          </w:rPr>
          <w:t>Từ</w:t>
        </w:r>
        <w:proofErr w:type="spellEnd"/>
        <w:r w:rsidRPr="00FB6D5C">
          <w:rPr>
            <w:szCs w:val="26"/>
          </w:rPr>
          <w:t xml:space="preserve"> </w:t>
        </w:r>
        <w:proofErr w:type="spellStart"/>
        <w:r w:rsidRPr="00FB6D5C">
          <w:rPr>
            <w:szCs w:val="26"/>
          </w:rPr>
          <w:t>những</w:t>
        </w:r>
        <w:proofErr w:type="spellEnd"/>
        <w:r w:rsidRPr="00FB6D5C">
          <w:rPr>
            <w:szCs w:val="26"/>
          </w:rPr>
          <w:t xml:space="preserve"> </w:t>
        </w:r>
        <w:proofErr w:type="spellStart"/>
        <w:r w:rsidRPr="00FB6D5C">
          <w:rPr>
            <w:szCs w:val="26"/>
          </w:rPr>
          <w:t>ph</w:t>
        </w:r>
      </w:ins>
      <w:ins w:id="176" w:author="DAO VIET DUNG 20180049" w:date="2021-06-30T23:14:00Z">
        <w:r w:rsidRPr="00FB6D5C">
          <w:rPr>
            <w:szCs w:val="26"/>
          </w:rPr>
          <w:t>ân</w:t>
        </w:r>
        <w:proofErr w:type="spellEnd"/>
        <w:r w:rsidRPr="00FB6D5C">
          <w:rPr>
            <w:szCs w:val="26"/>
          </w:rPr>
          <w:t xml:space="preserve"> </w:t>
        </w:r>
        <w:proofErr w:type="spellStart"/>
        <w:r w:rsidRPr="00FB6D5C">
          <w:rPr>
            <w:szCs w:val="26"/>
          </w:rPr>
          <w:t>tích</w:t>
        </w:r>
        <w:proofErr w:type="spellEnd"/>
        <w:r w:rsidRPr="00FB6D5C">
          <w:rPr>
            <w:szCs w:val="26"/>
          </w:rPr>
          <w:t xml:space="preserve"> </w:t>
        </w:r>
        <w:proofErr w:type="spellStart"/>
        <w:r w:rsidRPr="00FB6D5C">
          <w:rPr>
            <w:szCs w:val="26"/>
          </w:rPr>
          <w:t>trên</w:t>
        </w:r>
        <w:proofErr w:type="spellEnd"/>
        <w:r w:rsidRPr="00FB6D5C">
          <w:rPr>
            <w:szCs w:val="26"/>
          </w:rPr>
          <w:t xml:space="preserve"> </w:t>
        </w:r>
        <w:proofErr w:type="spellStart"/>
        <w:r w:rsidRPr="00FB6D5C">
          <w:rPr>
            <w:szCs w:val="26"/>
          </w:rPr>
          <w:t>nhóm</w:t>
        </w:r>
        <w:proofErr w:type="spellEnd"/>
        <w:r w:rsidRPr="00FB6D5C">
          <w:rPr>
            <w:szCs w:val="26"/>
          </w:rPr>
          <w:t xml:space="preserve"> </w:t>
        </w:r>
      </w:ins>
      <w:proofErr w:type="spellStart"/>
      <w:r w:rsidR="00E641BF">
        <w:rPr>
          <w:szCs w:val="26"/>
        </w:rPr>
        <w:t>em</w:t>
      </w:r>
      <w:proofErr w:type="spellEnd"/>
      <w:r w:rsidR="00E641BF">
        <w:rPr>
          <w:szCs w:val="26"/>
        </w:rPr>
        <w:t xml:space="preserve"> </w:t>
      </w:r>
      <w:proofErr w:type="spellStart"/>
      <w:r w:rsidR="00E641BF">
        <w:rPr>
          <w:szCs w:val="26"/>
        </w:rPr>
        <w:t>đề</w:t>
      </w:r>
      <w:proofErr w:type="spellEnd"/>
      <w:r w:rsidR="00E641BF">
        <w:rPr>
          <w:szCs w:val="26"/>
        </w:rPr>
        <w:t xml:space="preserve"> </w:t>
      </w:r>
      <w:proofErr w:type="spellStart"/>
      <w:r w:rsidR="00E641BF">
        <w:rPr>
          <w:szCs w:val="26"/>
        </w:rPr>
        <w:t>xuất</w:t>
      </w:r>
      <w:proofErr w:type="spellEnd"/>
      <w:r w:rsidR="00E641BF">
        <w:rPr>
          <w:szCs w:val="26"/>
        </w:rPr>
        <w:t xml:space="preserve"> </w:t>
      </w:r>
      <w:proofErr w:type="spellStart"/>
      <w:r w:rsidR="00E641BF">
        <w:rPr>
          <w:szCs w:val="26"/>
        </w:rPr>
        <w:t>sơ</w:t>
      </w:r>
      <w:proofErr w:type="spellEnd"/>
      <w:r w:rsidR="00E641BF">
        <w:rPr>
          <w:szCs w:val="26"/>
        </w:rPr>
        <w:t xml:space="preserve"> </w:t>
      </w:r>
      <w:proofErr w:type="spellStart"/>
      <w:r w:rsidR="00E641BF">
        <w:rPr>
          <w:szCs w:val="26"/>
        </w:rPr>
        <w:t>đồ</w:t>
      </w:r>
      <w:proofErr w:type="spellEnd"/>
      <w:r w:rsidR="00E641BF">
        <w:rPr>
          <w:szCs w:val="26"/>
        </w:rPr>
        <w:t xml:space="preserve"> </w:t>
      </w:r>
      <w:proofErr w:type="spellStart"/>
      <w:r w:rsidR="00E641BF">
        <w:rPr>
          <w:szCs w:val="26"/>
        </w:rPr>
        <w:t>hệ</w:t>
      </w:r>
      <w:proofErr w:type="spellEnd"/>
      <w:r w:rsidR="00E641BF">
        <w:rPr>
          <w:szCs w:val="26"/>
        </w:rPr>
        <w:t xml:space="preserve"> </w:t>
      </w:r>
      <w:proofErr w:type="spellStart"/>
      <w:r w:rsidR="00E641BF">
        <w:rPr>
          <w:szCs w:val="26"/>
        </w:rPr>
        <w:t>thống</w:t>
      </w:r>
      <w:proofErr w:type="spellEnd"/>
      <w:r w:rsidR="00E641BF">
        <w:rPr>
          <w:szCs w:val="26"/>
        </w:rPr>
        <w:t xml:space="preserve"> </w:t>
      </w:r>
      <w:proofErr w:type="spellStart"/>
      <w:r w:rsidR="00E641BF">
        <w:rPr>
          <w:szCs w:val="26"/>
        </w:rPr>
        <w:t>công</w:t>
      </w:r>
      <w:proofErr w:type="spellEnd"/>
      <w:r w:rsidR="00E641BF">
        <w:rPr>
          <w:szCs w:val="26"/>
        </w:rPr>
        <w:t xml:space="preserve"> </w:t>
      </w:r>
      <w:proofErr w:type="spellStart"/>
      <w:r w:rsidR="00E641BF">
        <w:rPr>
          <w:szCs w:val="26"/>
        </w:rPr>
        <w:t>suất</w:t>
      </w:r>
      <w:proofErr w:type="spellEnd"/>
      <w:r w:rsidR="00E641BF">
        <w:rPr>
          <w:szCs w:val="26"/>
        </w:rPr>
        <w:t xml:space="preserve"> </w:t>
      </w:r>
      <w:proofErr w:type="spellStart"/>
      <w:r w:rsidR="00E641BF">
        <w:rPr>
          <w:szCs w:val="26"/>
        </w:rPr>
        <w:t>của</w:t>
      </w:r>
      <w:proofErr w:type="spellEnd"/>
      <w:r w:rsidR="00E641BF">
        <w:rPr>
          <w:szCs w:val="26"/>
        </w:rPr>
        <w:t xml:space="preserve"> </w:t>
      </w:r>
      <w:proofErr w:type="spellStart"/>
      <w:r w:rsidR="00E641BF">
        <w:rPr>
          <w:szCs w:val="26"/>
        </w:rPr>
        <w:t>xe</w:t>
      </w:r>
      <w:proofErr w:type="spellEnd"/>
      <w:r w:rsidR="00E641BF">
        <w:rPr>
          <w:szCs w:val="26"/>
        </w:rPr>
        <w:t xml:space="preserve"> </w:t>
      </w:r>
      <w:proofErr w:type="spellStart"/>
      <w:r w:rsidR="00E641BF">
        <w:rPr>
          <w:szCs w:val="26"/>
        </w:rPr>
        <w:t>như</w:t>
      </w:r>
      <w:proofErr w:type="spellEnd"/>
      <w:r w:rsidR="00E641BF">
        <w:rPr>
          <w:szCs w:val="26"/>
        </w:rPr>
        <w:t xml:space="preserve"> </w:t>
      </w:r>
      <w:proofErr w:type="spellStart"/>
      <w:r w:rsidR="00E641BF">
        <w:rPr>
          <w:szCs w:val="26"/>
        </w:rPr>
        <w:t>trên</w:t>
      </w:r>
      <w:proofErr w:type="spellEnd"/>
      <w:r w:rsidR="00E641BF">
        <w:rPr>
          <w:szCs w:val="26"/>
        </w:rPr>
        <w:t xml:space="preserve"> </w:t>
      </w:r>
      <w:proofErr w:type="spellStart"/>
      <w:r w:rsidR="00E641BF">
        <w:rPr>
          <w:szCs w:val="26"/>
        </w:rPr>
        <w:t>Hình</w:t>
      </w:r>
      <w:proofErr w:type="spellEnd"/>
      <w:r w:rsidR="00E641BF">
        <w:rPr>
          <w:szCs w:val="26"/>
        </w:rPr>
        <w:t xml:space="preserve"> 3.4.</w:t>
      </w:r>
      <w:del w:id="177" w:author="DAO VIET DUNG 20180049" w:date="2021-06-30T16:36:00Z">
        <w:r w:rsidRPr="00FB6D5C">
          <w:rPr>
            <w:noProof/>
            <w:szCs w:val="26"/>
          </w:rPr>
          <w:drawing>
            <wp:inline distT="0" distB="0" distL="0" distR="0" wp14:anchorId="0097D18A" wp14:editId="5B4E50DB">
              <wp:extent cx="5758814" cy="1923297"/>
              <wp:effectExtent l="0" t="0" r="0" b="1270"/>
              <wp:docPr id="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59">
                        <a:extLst>
                          <a:ext uri="{28A0092B-C50C-407E-A947-70E740481C1C}">
                            <a14:useLocalDpi xmlns:a14="http://schemas.microsoft.com/office/drawing/2010/main" val="0"/>
                          </a:ext>
                        </a:extLst>
                      </a:blip>
                      <a:stretch>
                        <a:fillRect/>
                      </a:stretch>
                    </pic:blipFill>
                    <pic:spPr>
                      <a:xfrm>
                        <a:off x="0" y="0"/>
                        <a:ext cx="5758814" cy="1923297"/>
                      </a:xfrm>
                      <a:prstGeom prst="rect">
                        <a:avLst/>
                      </a:prstGeom>
                    </pic:spPr>
                  </pic:pic>
                </a:graphicData>
              </a:graphic>
            </wp:inline>
          </w:drawing>
        </w:r>
      </w:del>
    </w:p>
    <w:p w14:paraId="3FF3B352" w14:textId="77AF63EF" w:rsidR="00F37920" w:rsidRDefault="00F37920" w:rsidP="00F37920">
      <w:pPr>
        <w:pStyle w:val="u2"/>
      </w:pPr>
      <w:bookmarkStart w:id="178" w:name="_Toc77285389"/>
      <w:bookmarkStart w:id="179" w:name="_Toc78552241"/>
      <w:proofErr w:type="spellStart"/>
      <w:r>
        <w:lastRenderedPageBreak/>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w:t>
      </w:r>
      <w:bookmarkEnd w:id="178"/>
      <w:bookmarkEnd w:id="179"/>
    </w:p>
    <w:p w14:paraId="5C4F68AE" w14:textId="0EB57805" w:rsidR="00EE72C3" w:rsidRPr="00EE72C3" w:rsidRDefault="00053EDB" w:rsidP="00B51DCE">
      <w:pPr>
        <w:pStyle w:val="u3"/>
      </w:pPr>
      <w:bookmarkStart w:id="180" w:name="_Toc77285390"/>
      <w:bookmarkStart w:id="181" w:name="_Toc78552242"/>
      <w:proofErr w:type="spellStart"/>
      <w:r>
        <w:t>Lựa</w:t>
      </w:r>
      <w:proofErr w:type="spellEnd"/>
      <w:r>
        <w:t xml:space="preserve"> </w:t>
      </w:r>
      <w:proofErr w:type="spellStart"/>
      <w:r>
        <w:t>chọn</w:t>
      </w:r>
      <w:proofErr w:type="spellEnd"/>
      <w:r>
        <w:t xml:space="preserve"> </w:t>
      </w:r>
      <w:proofErr w:type="spellStart"/>
      <w:r w:rsidR="00B51DCE">
        <w:t>loại</w:t>
      </w:r>
      <w:proofErr w:type="spellEnd"/>
      <w:r w:rsidR="00B51DCE">
        <w:t xml:space="preserve"> </w:t>
      </w:r>
      <w:proofErr w:type="spellStart"/>
      <w:r w:rsidR="00B51DCE">
        <w:t>cảm</w:t>
      </w:r>
      <w:proofErr w:type="spellEnd"/>
      <w:r w:rsidR="00B51DCE">
        <w:t xml:space="preserve"> </w:t>
      </w:r>
      <w:proofErr w:type="spellStart"/>
      <w:r w:rsidR="00B51DCE">
        <w:t>biến</w:t>
      </w:r>
      <w:proofErr w:type="spellEnd"/>
      <w:r w:rsidR="00B51DCE">
        <w:t xml:space="preserve"> </w:t>
      </w:r>
      <w:proofErr w:type="spellStart"/>
      <w:r w:rsidR="00B51DCE">
        <w:t>trên</w:t>
      </w:r>
      <w:proofErr w:type="spellEnd"/>
      <w:r w:rsidR="00B51DCE">
        <w:t xml:space="preserve"> </w:t>
      </w:r>
      <w:proofErr w:type="spellStart"/>
      <w:r w:rsidR="00B51DCE">
        <w:t>thị</w:t>
      </w:r>
      <w:proofErr w:type="spellEnd"/>
      <w:r w:rsidR="00B51DCE">
        <w:t xml:space="preserve"> </w:t>
      </w:r>
      <w:proofErr w:type="spellStart"/>
      <w:r w:rsidR="00B51DCE">
        <w:t>trường</w:t>
      </w:r>
      <w:bookmarkEnd w:id="181"/>
      <w:proofErr w:type="spellEnd"/>
    </w:p>
    <w:p w14:paraId="7841A237" w14:textId="6B47D867" w:rsidR="005642BA" w:rsidRDefault="005642BA" w:rsidP="00AD2AF6">
      <w:r>
        <w:t xml:space="preserve">Như </w:t>
      </w:r>
      <w:proofErr w:type="spellStart"/>
      <w:r>
        <w:t>đã</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trong</w:t>
      </w:r>
      <w:proofErr w:type="spellEnd"/>
      <w:r>
        <w:t xml:space="preserve"> </w:t>
      </w:r>
      <w:proofErr w:type="spellStart"/>
      <w:r>
        <w:t>mục</w:t>
      </w:r>
      <w:proofErr w:type="spellEnd"/>
      <w:r>
        <w:t xml:space="preserve"> 2.2.2 </w:t>
      </w:r>
      <w:proofErr w:type="spellStart"/>
      <w:r>
        <w:t>về</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w:t>
      </w:r>
      <w:proofErr w:type="spellStart"/>
      <w:r>
        <w:t>đường</w:t>
      </w:r>
      <w:proofErr w:type="spellEnd"/>
      <w:r>
        <w:t xml:space="preserve">, </w:t>
      </w:r>
      <w:proofErr w:type="spellStart"/>
      <w:r>
        <w:t>với</w:t>
      </w:r>
      <w:proofErr w:type="spellEnd"/>
      <w:r>
        <w:t xml:space="preserve"> </w:t>
      </w:r>
      <w:proofErr w:type="spellStart"/>
      <w:r>
        <w:t>ưu</w:t>
      </w:r>
      <w:proofErr w:type="spellEnd"/>
      <w:r>
        <w:t xml:space="preserve"> </w:t>
      </w:r>
      <w:proofErr w:type="spellStart"/>
      <w:r>
        <w:t>tiên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nhanh</w:t>
      </w:r>
      <w:proofErr w:type="spellEnd"/>
      <w:r>
        <w:t xml:space="preserve"> </w:t>
      </w:r>
      <w:proofErr w:type="spellStart"/>
      <w:r>
        <w:t>hơn</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thấp</w:t>
      </w:r>
      <w:proofErr w:type="spellEnd"/>
      <w:r>
        <w:t xml:space="preserve">, </w:t>
      </w:r>
      <w:proofErr w:type="spellStart"/>
      <w:r>
        <w:t>chúng</w:t>
      </w:r>
      <w:proofErr w:type="spellEnd"/>
      <w:r>
        <w:t xml:space="preserve"> </w:t>
      </w:r>
      <w:proofErr w:type="spellStart"/>
      <w:r>
        <w:t>em</w:t>
      </w:r>
      <w:proofErr w:type="spellEnd"/>
      <w:r>
        <w:t xml:space="preserve"> </w:t>
      </w:r>
      <w:proofErr w:type="spellStart"/>
      <w:r>
        <w:t>chọn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module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 </w:t>
      </w:r>
      <w:proofErr w:type="spellStart"/>
      <w:r>
        <w:t>sử</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thu</w:t>
      </w:r>
      <w:proofErr w:type="spellEnd"/>
      <w:r>
        <w:t xml:space="preserve"> </w:t>
      </w:r>
      <w:proofErr w:type="spellStart"/>
      <w:r>
        <w:t>phát</w:t>
      </w:r>
      <w:proofErr w:type="spellEnd"/>
      <w:r>
        <w:t xml:space="preserve"> LED </w:t>
      </w:r>
      <w:proofErr w:type="spellStart"/>
      <w:r>
        <w:t>hồng</w:t>
      </w:r>
      <w:proofErr w:type="spellEnd"/>
      <w:r>
        <w:t xml:space="preserve"> </w:t>
      </w:r>
      <w:proofErr w:type="spellStart"/>
      <w:r>
        <w:t>ngoại</w:t>
      </w:r>
      <w:proofErr w:type="spellEnd"/>
      <w:r>
        <w:t xml:space="preserve">. </w:t>
      </w:r>
      <w:r w:rsidR="00A217B4">
        <w:t xml:space="preserve">Nguyên </w:t>
      </w:r>
      <w:proofErr w:type="spellStart"/>
      <w:r w:rsidR="00A217B4">
        <w:t>lý</w:t>
      </w:r>
      <w:proofErr w:type="spellEnd"/>
      <w:r w:rsidR="00A217B4">
        <w:t xml:space="preserve"> </w:t>
      </w:r>
      <w:proofErr w:type="spellStart"/>
      <w:r w:rsidR="00A217B4">
        <w:t>hoạt</w:t>
      </w:r>
      <w:proofErr w:type="spellEnd"/>
      <w:r w:rsidR="00A217B4">
        <w:t xml:space="preserve"> </w:t>
      </w:r>
      <w:proofErr w:type="spellStart"/>
      <w:r w:rsidR="00A217B4">
        <w:t>động</w:t>
      </w:r>
      <w:proofErr w:type="spellEnd"/>
      <w:r w:rsidR="00A217B4">
        <w:t xml:space="preserve"> </w:t>
      </w:r>
      <w:proofErr w:type="spellStart"/>
      <w:r w:rsidR="00A217B4">
        <w:t>của</w:t>
      </w:r>
      <w:proofErr w:type="spellEnd"/>
      <w:r w:rsidR="00A217B4">
        <w:t xml:space="preserve"> </w:t>
      </w:r>
      <w:proofErr w:type="spellStart"/>
      <w:r w:rsidR="00A217B4">
        <w:t>cảm</w:t>
      </w:r>
      <w:proofErr w:type="spellEnd"/>
      <w:r w:rsidR="00A217B4">
        <w:t xml:space="preserve"> </w:t>
      </w:r>
      <w:proofErr w:type="spellStart"/>
      <w:r w:rsidR="00A217B4">
        <w:t>biến</w:t>
      </w:r>
      <w:proofErr w:type="spellEnd"/>
      <w:r w:rsidR="00A217B4">
        <w:t xml:space="preserve"> </w:t>
      </w:r>
      <w:proofErr w:type="spellStart"/>
      <w:r w:rsidR="00A217B4">
        <w:t>dò</w:t>
      </w:r>
      <w:proofErr w:type="spellEnd"/>
      <w:r w:rsidR="00A217B4">
        <w:t xml:space="preserve"> line </w:t>
      </w:r>
      <w:proofErr w:type="spellStart"/>
      <w:r w:rsidR="005F448C">
        <w:t>sử</w:t>
      </w:r>
      <w:proofErr w:type="spellEnd"/>
      <w:r w:rsidR="005F448C">
        <w:t xml:space="preserve"> </w:t>
      </w:r>
      <w:proofErr w:type="spellStart"/>
      <w:r w:rsidR="005F448C">
        <w:t>dụng</w:t>
      </w:r>
      <w:proofErr w:type="spellEnd"/>
      <w:r w:rsidR="005F448C">
        <w:t xml:space="preserve"> </w:t>
      </w:r>
      <w:proofErr w:type="spellStart"/>
      <w:r w:rsidR="005F448C">
        <w:t>bộ</w:t>
      </w:r>
      <w:proofErr w:type="spellEnd"/>
      <w:r w:rsidR="005F448C">
        <w:t xml:space="preserve"> </w:t>
      </w:r>
      <w:proofErr w:type="spellStart"/>
      <w:r w:rsidR="005F448C">
        <w:t>thu</w:t>
      </w:r>
      <w:proofErr w:type="spellEnd"/>
      <w:r w:rsidR="005F448C">
        <w:t xml:space="preserve"> </w:t>
      </w:r>
      <w:proofErr w:type="spellStart"/>
      <w:r w:rsidR="005F448C">
        <w:t>phát</w:t>
      </w:r>
      <w:proofErr w:type="spellEnd"/>
      <w:r w:rsidR="005F448C">
        <w:t xml:space="preserve"> LED </w:t>
      </w:r>
      <w:proofErr w:type="spellStart"/>
      <w:r w:rsidR="005F448C">
        <w:t>hồng</w:t>
      </w:r>
      <w:proofErr w:type="spellEnd"/>
      <w:r w:rsidR="005F448C">
        <w:t xml:space="preserve"> </w:t>
      </w:r>
      <w:proofErr w:type="spellStart"/>
      <w:r w:rsidR="005F448C">
        <w:t>ngoại</w:t>
      </w:r>
      <w:proofErr w:type="spellEnd"/>
      <w:r w:rsidR="005F448C">
        <w:t xml:space="preserve"> </w:t>
      </w:r>
      <w:proofErr w:type="spellStart"/>
      <w:r w:rsidR="00AD2AF6">
        <w:t>được</w:t>
      </w:r>
      <w:proofErr w:type="spellEnd"/>
      <w:r w:rsidR="00AD2AF6">
        <w:t xml:space="preserve"> </w:t>
      </w:r>
      <w:proofErr w:type="spellStart"/>
      <w:r w:rsidR="00AD2AF6">
        <w:t>trình</w:t>
      </w:r>
      <w:proofErr w:type="spellEnd"/>
      <w:r w:rsidR="00AD2AF6">
        <w:t xml:space="preserve"> </w:t>
      </w:r>
      <w:proofErr w:type="spellStart"/>
      <w:r w:rsidR="00AD2AF6">
        <w:t>bày</w:t>
      </w:r>
      <w:proofErr w:type="spellEnd"/>
      <w:r w:rsidR="00AD2AF6">
        <w:t xml:space="preserve"> chi </w:t>
      </w:r>
      <w:proofErr w:type="spellStart"/>
      <w:r w:rsidR="00AD2AF6">
        <w:t>tiết</w:t>
      </w:r>
      <w:proofErr w:type="spellEnd"/>
      <w:r w:rsidR="00AD2AF6">
        <w:t xml:space="preserve"> ở </w:t>
      </w:r>
      <w:proofErr w:type="spellStart"/>
      <w:r w:rsidR="00AD2AF6">
        <w:t>phần</w:t>
      </w:r>
      <w:proofErr w:type="spellEnd"/>
      <w:r w:rsidR="00AD2AF6">
        <w:t xml:space="preserve"> </w:t>
      </w:r>
      <w:proofErr w:type="spellStart"/>
      <w:r w:rsidR="00AD2AF6">
        <w:t>phụ</w:t>
      </w:r>
      <w:proofErr w:type="spellEnd"/>
      <w:r w:rsidR="00AD2AF6">
        <w:t xml:space="preserve"> </w:t>
      </w:r>
      <w:proofErr w:type="spellStart"/>
      <w:r w:rsidR="00AD2AF6">
        <w:t>lục</w:t>
      </w:r>
      <w:proofErr w:type="spellEnd"/>
      <w:r w:rsidR="00AD2AF6">
        <w:t xml:space="preserve">. </w:t>
      </w:r>
    </w:p>
    <w:p w14:paraId="08F916FD" w14:textId="77777777" w:rsidR="005642BA" w:rsidRDefault="005642BA" w:rsidP="005642BA">
      <w:proofErr w:type="spellStart"/>
      <w:r>
        <w:t>Nhằm</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nhận</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bám</w:t>
      </w:r>
      <w:proofErr w:type="spellEnd"/>
      <w:r>
        <w:t xml:space="preserve"> </w:t>
      </w:r>
      <w:proofErr w:type="spellStart"/>
      <w:r>
        <w:t>đường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trượt</w:t>
      </w:r>
      <w:proofErr w:type="spellEnd"/>
      <w:r>
        <w:t xml:space="preserve"> ra </w:t>
      </w:r>
      <w:proofErr w:type="spellStart"/>
      <w:r>
        <w:t>khỏi</w:t>
      </w:r>
      <w:proofErr w:type="spellEnd"/>
      <w:r>
        <w:t xml:space="preserve"> </w:t>
      </w:r>
      <w:proofErr w:type="spellStart"/>
      <w:r>
        <w:t>đường</w:t>
      </w:r>
      <w:proofErr w:type="spellEnd"/>
      <w:r>
        <w:t xml:space="preserve"> </w:t>
      </w:r>
      <w:proofErr w:type="spellStart"/>
      <w:r>
        <w:t>đua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 </w:t>
      </w:r>
      <w:proofErr w:type="spellStart"/>
      <w:r>
        <w:t>phải</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sau</w:t>
      </w:r>
      <w:proofErr w:type="spellEnd"/>
      <w:r>
        <w:t xml:space="preserve">: </w:t>
      </w:r>
    </w:p>
    <w:p w14:paraId="56F396E4" w14:textId="77777777" w:rsidR="005642BA" w:rsidRDefault="005642BA" w:rsidP="005642BA">
      <w:pPr>
        <w:pStyle w:val="oancuaDanhsach"/>
        <w:numPr>
          <w:ilvl w:val="0"/>
          <w:numId w:val="28"/>
        </w:numPr>
      </w:pPr>
      <w:proofErr w:type="spellStart"/>
      <w:r>
        <w:t>Thời</w:t>
      </w:r>
      <w:proofErr w:type="spellEnd"/>
      <w:r>
        <w:t xml:space="preserve"> </w:t>
      </w:r>
      <w:proofErr w:type="spellStart"/>
      <w:r>
        <w:t>gian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nhỏ</w:t>
      </w:r>
      <w:proofErr w:type="spellEnd"/>
      <w:r>
        <w:t xml:space="preserve"> </w:t>
      </w:r>
      <w:proofErr w:type="spellStart"/>
      <w:r>
        <w:t>hơn</w:t>
      </w:r>
      <w:proofErr w:type="spellEnd"/>
      <w:r>
        <w:t xml:space="preserve"> 0.01s</w:t>
      </w:r>
    </w:p>
    <w:p w14:paraId="59F07E65" w14:textId="77777777" w:rsidR="005642BA" w:rsidRDefault="005642BA" w:rsidP="005642BA">
      <w:pPr>
        <w:pStyle w:val="oancuaDanhsach"/>
        <w:numPr>
          <w:ilvl w:val="0"/>
          <w:numId w:val="28"/>
        </w:numPr>
      </w:pPr>
      <w:r>
        <w:t xml:space="preserve">Sai </w:t>
      </w:r>
      <w:proofErr w:type="spellStart"/>
      <w:r>
        <w:t>số</w:t>
      </w:r>
      <w:proofErr w:type="spellEnd"/>
      <w:r>
        <w:t xml:space="preserve"> </w:t>
      </w:r>
      <w:proofErr w:type="spellStart"/>
      <w:r>
        <w:t>nhỏ</w:t>
      </w:r>
      <w:proofErr w:type="spellEnd"/>
      <w:r>
        <w:t xml:space="preserve"> </w:t>
      </w:r>
      <w:proofErr w:type="spellStart"/>
      <w:r>
        <w:t>hơn</w:t>
      </w:r>
      <w:proofErr w:type="spellEnd"/>
      <w:r>
        <w:t xml:space="preserve"> 5mm. </w:t>
      </w:r>
    </w:p>
    <w:p w14:paraId="7A2DD329" w14:textId="77777777" w:rsidR="005642BA" w:rsidRDefault="005642BA" w:rsidP="005642BA">
      <w:pPr>
        <w:pStyle w:val="oancuaDanhsach"/>
        <w:numPr>
          <w:ilvl w:val="0"/>
          <w:numId w:val="28"/>
        </w:numPr>
      </w:pPr>
      <w:proofErr w:type="spellStart"/>
      <w:r>
        <w:t>Khoảng</w:t>
      </w:r>
      <w:proofErr w:type="spellEnd"/>
      <w:r>
        <w:t xml:space="preserve"> </w:t>
      </w:r>
      <w:proofErr w:type="spellStart"/>
      <w:r>
        <w:t>cách</w:t>
      </w:r>
      <w:proofErr w:type="spellEnd"/>
      <w:r>
        <w:t xml:space="preserve"> </w:t>
      </w:r>
      <w:proofErr w:type="spellStart"/>
      <w:r>
        <w:t>phát</w:t>
      </w:r>
      <w:proofErr w:type="spellEnd"/>
      <w:r>
        <w:t xml:space="preserve"> </w:t>
      </w:r>
      <w:proofErr w:type="spellStart"/>
      <w:r>
        <w:t>hiện</w:t>
      </w:r>
      <w:proofErr w:type="spellEnd"/>
      <w:r>
        <w:t xml:space="preserve"> 0.5-20mm.</w:t>
      </w:r>
    </w:p>
    <w:p w14:paraId="4B0AD05E" w14:textId="77777777" w:rsidR="005642BA" w:rsidRDefault="005642BA" w:rsidP="005011C9">
      <w:pPr>
        <w:ind w:firstLine="0"/>
      </w:pP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trên</w:t>
      </w:r>
      <w:proofErr w:type="spellEnd"/>
      <w:r>
        <w:t xml:space="preserve">, </w:t>
      </w:r>
      <w:proofErr w:type="spellStart"/>
      <w:r>
        <w:t>nhóm</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hai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w:t>
      </w:r>
      <w:proofErr w:type="spellStart"/>
      <w:r>
        <w:t>đường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là</w:t>
      </w:r>
      <w:proofErr w:type="spellEnd"/>
      <w:r>
        <w:t xml:space="preserve"> module 5 </w:t>
      </w:r>
      <w:proofErr w:type="spellStart"/>
      <w:r>
        <w:t>cặp</w:t>
      </w:r>
      <w:proofErr w:type="spellEnd"/>
      <w:r>
        <w:t xml:space="preserve"> led </w:t>
      </w:r>
      <w:proofErr w:type="spellStart"/>
      <w:r>
        <w:t>hồng</w:t>
      </w:r>
      <w:proofErr w:type="spellEnd"/>
      <w:r>
        <w:t xml:space="preserve"> </w:t>
      </w:r>
      <w:proofErr w:type="spellStart"/>
      <w:r>
        <w:t>ngoại</w:t>
      </w:r>
      <w:proofErr w:type="spellEnd"/>
      <w:r>
        <w:t xml:space="preserve"> </w:t>
      </w:r>
      <w:proofErr w:type="spellStart"/>
      <w:r>
        <w:t>và</w:t>
      </w:r>
      <w:proofErr w:type="spellEnd"/>
      <w:r>
        <w:t xml:space="preserve"> module </w:t>
      </w:r>
      <w:proofErr w:type="spellStart"/>
      <w:r>
        <w:t>hồng</w:t>
      </w:r>
      <w:proofErr w:type="spellEnd"/>
      <w:r>
        <w:t xml:space="preserve"> </w:t>
      </w:r>
      <w:proofErr w:type="spellStart"/>
      <w:r>
        <w:t>ngoại</w:t>
      </w:r>
      <w:proofErr w:type="spellEnd"/>
      <w:r>
        <w:t xml:space="preserve"> V3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C3597" w14:paraId="7D07925A" w14:textId="77777777" w:rsidTr="00EA12DA">
        <w:tc>
          <w:tcPr>
            <w:tcW w:w="4530" w:type="dxa"/>
          </w:tcPr>
          <w:p w14:paraId="185BA266" w14:textId="328397E2" w:rsidR="007F4EBD" w:rsidRDefault="00AC3597" w:rsidP="007F4EBD">
            <w:pPr>
              <w:keepNext/>
              <w:ind w:firstLine="0"/>
            </w:pPr>
            <w:r>
              <w:rPr>
                <w:noProof/>
              </w:rPr>
              <w:drawing>
                <wp:anchor distT="0" distB="0" distL="114300" distR="114300" simplePos="0" relativeHeight="251661824" behindDoc="0" locked="0" layoutInCell="1" allowOverlap="1" wp14:anchorId="0F2357A3" wp14:editId="731544EC">
                  <wp:simplePos x="0" y="0"/>
                  <wp:positionH relativeFrom="column">
                    <wp:posOffset>715</wp:posOffset>
                  </wp:positionH>
                  <wp:positionV relativeFrom="paragraph">
                    <wp:posOffset>72614</wp:posOffset>
                  </wp:positionV>
                  <wp:extent cx="2733040" cy="1690488"/>
                  <wp:effectExtent l="0" t="0" r="0" b="508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3040" cy="1690488"/>
                          </a:xfrm>
                          <a:prstGeom prst="rect">
                            <a:avLst/>
                          </a:prstGeom>
                        </pic:spPr>
                      </pic:pic>
                    </a:graphicData>
                  </a:graphic>
                </wp:anchor>
              </w:drawing>
            </w:r>
          </w:p>
          <w:p w14:paraId="2EB77C43" w14:textId="442D883F" w:rsidR="00AC3597" w:rsidRDefault="007F4EBD" w:rsidP="007F4EBD">
            <w:pPr>
              <w:pStyle w:val="Chuthich"/>
              <w:jc w:val="both"/>
            </w:pPr>
            <w:bookmarkStart w:id="182" w:name="_Toc78552276"/>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6</w:t>
            </w:r>
            <w:r>
              <w:fldChar w:fldCharType="end"/>
            </w:r>
            <w:r w:rsidR="00467D4C">
              <w:t xml:space="preserve"> </w:t>
            </w:r>
            <w:bookmarkStart w:id="183" w:name="OLE_LINK139"/>
            <w:r w:rsidR="00467D4C">
              <w:t xml:space="preserve">Module 5 </w:t>
            </w:r>
            <w:proofErr w:type="spellStart"/>
            <w:r w:rsidR="00467D4C">
              <w:t>cặp</w:t>
            </w:r>
            <w:proofErr w:type="spellEnd"/>
            <w:r w:rsidR="00467D4C">
              <w:t xml:space="preserve"> led </w:t>
            </w:r>
            <w:proofErr w:type="spellStart"/>
            <w:r w:rsidR="00467D4C">
              <w:t>hồng</w:t>
            </w:r>
            <w:proofErr w:type="spellEnd"/>
            <w:r w:rsidR="00467D4C">
              <w:t xml:space="preserve"> </w:t>
            </w:r>
            <w:proofErr w:type="spellStart"/>
            <w:r w:rsidR="00467D4C">
              <w:t>ngoại</w:t>
            </w:r>
            <w:bookmarkEnd w:id="182"/>
            <w:proofErr w:type="spellEnd"/>
            <w:r w:rsidR="00467D4C">
              <w:t xml:space="preserve">             </w:t>
            </w:r>
            <w:bookmarkEnd w:id="183"/>
          </w:p>
        </w:tc>
        <w:tc>
          <w:tcPr>
            <w:tcW w:w="4531" w:type="dxa"/>
          </w:tcPr>
          <w:p w14:paraId="409D19CA" w14:textId="77777777" w:rsidR="007F4EBD" w:rsidRDefault="007F4EBD" w:rsidP="007F4EBD">
            <w:pPr>
              <w:keepNext/>
              <w:ind w:firstLine="0"/>
            </w:pPr>
            <w:r>
              <w:rPr>
                <w:noProof/>
              </w:rPr>
              <w:drawing>
                <wp:anchor distT="0" distB="0" distL="114300" distR="114300" simplePos="0" relativeHeight="251664896" behindDoc="0" locked="0" layoutInCell="1" allowOverlap="1" wp14:anchorId="7DDC5FB4" wp14:editId="1D9F6DED">
                  <wp:simplePos x="0" y="0"/>
                  <wp:positionH relativeFrom="column">
                    <wp:posOffset>-2540</wp:posOffset>
                  </wp:positionH>
                  <wp:positionV relativeFrom="paragraph">
                    <wp:posOffset>72390</wp:posOffset>
                  </wp:positionV>
                  <wp:extent cx="2148205" cy="1690370"/>
                  <wp:effectExtent l="0" t="0" r="4445"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8205" cy="1690370"/>
                          </a:xfrm>
                          <a:prstGeom prst="rect">
                            <a:avLst/>
                          </a:prstGeom>
                        </pic:spPr>
                      </pic:pic>
                    </a:graphicData>
                  </a:graphic>
                  <wp14:sizeRelH relativeFrom="margin">
                    <wp14:pctWidth>0</wp14:pctWidth>
                  </wp14:sizeRelH>
                  <wp14:sizeRelV relativeFrom="margin">
                    <wp14:pctHeight>0</wp14:pctHeight>
                  </wp14:sizeRelV>
                </wp:anchor>
              </w:drawing>
            </w:r>
          </w:p>
          <w:p w14:paraId="5026D6B4" w14:textId="37374B3E" w:rsidR="00AC3597" w:rsidRDefault="007F4EBD" w:rsidP="007F4EBD">
            <w:pPr>
              <w:pStyle w:val="Chuthich"/>
              <w:jc w:val="both"/>
            </w:pPr>
            <w:bookmarkStart w:id="184" w:name="_Toc78552277"/>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7</w:t>
            </w:r>
            <w:r>
              <w:fldChar w:fldCharType="end"/>
            </w:r>
            <w:r>
              <w:t xml:space="preserve"> </w:t>
            </w:r>
            <w:bookmarkStart w:id="185" w:name="OLE_LINK140"/>
            <w:r w:rsidR="00EA12DA">
              <w:t xml:space="preserve">Module </w:t>
            </w:r>
            <w:proofErr w:type="spellStart"/>
            <w:r w:rsidR="00EA12DA">
              <w:t>hồng</w:t>
            </w:r>
            <w:proofErr w:type="spellEnd"/>
            <w:r w:rsidR="00EA12DA">
              <w:t xml:space="preserve"> </w:t>
            </w:r>
            <w:proofErr w:type="spellStart"/>
            <w:r w:rsidR="00EA12DA">
              <w:t>ngoại</w:t>
            </w:r>
            <w:proofErr w:type="spellEnd"/>
            <w:r w:rsidR="00EA12DA">
              <w:t xml:space="preserve"> V3</w:t>
            </w:r>
            <w:bookmarkEnd w:id="185"/>
            <w:bookmarkEnd w:id="184"/>
          </w:p>
        </w:tc>
      </w:tr>
    </w:tbl>
    <w:p w14:paraId="1AFD08A7" w14:textId="3706F4D5" w:rsidR="005642BA" w:rsidRPr="005642BA" w:rsidRDefault="005642BA" w:rsidP="00745D16">
      <w:pPr>
        <w:ind w:firstLine="0"/>
      </w:pPr>
    </w:p>
    <w:p w14:paraId="43AFD09D" w14:textId="0D7F1463" w:rsidR="00536279" w:rsidRDefault="00536279" w:rsidP="00536279">
      <w:proofErr w:type="spellStart"/>
      <w:r>
        <w:t>Bảng</w:t>
      </w:r>
      <w:proofErr w:type="spellEnd"/>
      <w:r>
        <w:t xml:space="preserve"> 3.2 </w:t>
      </w:r>
      <w:r w:rsidR="007F795A">
        <w:t xml:space="preserve">so </w:t>
      </w:r>
      <w:proofErr w:type="spellStart"/>
      <w:r w:rsidR="007F795A">
        <w:t>sánh</w:t>
      </w:r>
      <w:proofErr w:type="spellEnd"/>
      <w:r w:rsidR="007F795A">
        <w:t xml:space="preserve"> </w:t>
      </w:r>
      <w:proofErr w:type="spellStart"/>
      <w:r w:rsidR="007F795A">
        <w:t>và</w:t>
      </w:r>
      <w:proofErr w:type="spellEnd"/>
      <w:r w:rsidR="007F795A">
        <w:t xml:space="preserve"> </w:t>
      </w:r>
      <w:proofErr w:type="spellStart"/>
      <w:r w:rsidRPr="00A8752E">
        <w:t>chấm</w:t>
      </w:r>
      <w:proofErr w:type="spellEnd"/>
      <w:r w:rsidRPr="00A8752E">
        <w:t xml:space="preserve"> </w:t>
      </w:r>
      <w:proofErr w:type="spellStart"/>
      <w:r w:rsidRPr="00A8752E">
        <w:t>điểm</w:t>
      </w:r>
      <w:proofErr w:type="spellEnd"/>
      <w:r>
        <w:t xml:space="preserve"> </w:t>
      </w:r>
      <w:proofErr w:type="spellStart"/>
      <w:r>
        <w:t>theo</w:t>
      </w:r>
      <w:proofErr w:type="spellEnd"/>
      <w:r>
        <w:t xml:space="preserve"> thang </w:t>
      </w:r>
      <w:proofErr w:type="spellStart"/>
      <w:r>
        <w:t>điểm</w:t>
      </w:r>
      <w:proofErr w:type="spellEnd"/>
      <w:r>
        <w:t xml:space="preserve"> 10</w:t>
      </w:r>
      <w:r w:rsidRPr="00A8752E">
        <w:t xml:space="preserve"> </w:t>
      </w:r>
      <w:proofErr w:type="spellStart"/>
      <w:r w:rsidRPr="00A8752E">
        <w:t>các</w:t>
      </w:r>
      <w:proofErr w:type="spellEnd"/>
      <w:r w:rsidRPr="00A8752E">
        <w:t xml:space="preserve"> </w:t>
      </w:r>
      <w:proofErr w:type="spellStart"/>
      <w:r w:rsidRPr="00A8752E">
        <w:t>tiêu</w:t>
      </w:r>
      <w:proofErr w:type="spellEnd"/>
      <w:r w:rsidRPr="00A8752E">
        <w:t xml:space="preserve"> chí </w:t>
      </w:r>
      <w:proofErr w:type="spellStart"/>
      <w:r w:rsidRPr="00A8752E">
        <w:t>của</w:t>
      </w:r>
      <w:proofErr w:type="spellEnd"/>
      <w:r w:rsidRPr="00A8752E">
        <w:t xml:space="preserve"> </w:t>
      </w:r>
      <w:proofErr w:type="spellStart"/>
      <w:r w:rsidRPr="00A8752E">
        <w:t>các</w:t>
      </w:r>
      <w:proofErr w:type="spellEnd"/>
      <w:r w:rsidRPr="00A8752E">
        <w:t xml:space="preserve"> </w:t>
      </w:r>
      <w:proofErr w:type="spellStart"/>
      <w:r w:rsidRPr="00A8752E">
        <w:t>loại</w:t>
      </w:r>
      <w:proofErr w:type="spellEnd"/>
      <w:r w:rsidRPr="00A8752E">
        <w:t xml:space="preserve"> </w:t>
      </w:r>
      <w:proofErr w:type="spellStart"/>
      <w:r w:rsidR="007F795A">
        <w:t>cảm</w:t>
      </w:r>
      <w:proofErr w:type="spellEnd"/>
      <w:r w:rsidR="007F795A">
        <w:t xml:space="preserve"> </w:t>
      </w:r>
      <w:proofErr w:type="spellStart"/>
      <w:r w:rsidR="007F795A">
        <w:t>biến</w:t>
      </w:r>
      <w:proofErr w:type="spellEnd"/>
      <w:r w:rsidR="007F795A">
        <w:t xml:space="preserve"> </w:t>
      </w:r>
      <w:r>
        <w:t xml:space="preserve">mà </w:t>
      </w:r>
      <w:proofErr w:type="spellStart"/>
      <w:r>
        <w:t>nhóm</w:t>
      </w:r>
      <w:proofErr w:type="spellEnd"/>
      <w:r>
        <w:t xml:space="preserve"> </w:t>
      </w:r>
      <w:proofErr w:type="spellStart"/>
      <w:r>
        <w:t>tìm</w:t>
      </w:r>
      <w:proofErr w:type="spellEnd"/>
      <w:r>
        <w:t xml:space="preserve"> </w:t>
      </w:r>
      <w:proofErr w:type="spellStart"/>
      <w:r>
        <w:t>hiểu</w:t>
      </w:r>
      <w:proofErr w:type="spellEnd"/>
      <w:r>
        <w:t xml:space="preserve">. Do </w:t>
      </w:r>
      <w:proofErr w:type="spellStart"/>
      <w:r w:rsidR="007F795A">
        <w:t>một</w:t>
      </w:r>
      <w:proofErr w:type="spellEnd"/>
      <w:r w:rsidR="007F795A">
        <w:t xml:space="preserve"> </w:t>
      </w:r>
      <w:proofErr w:type="spellStart"/>
      <w:r w:rsidR="007F795A">
        <w:t>số</w:t>
      </w:r>
      <w:proofErr w:type="spellEnd"/>
      <w:r>
        <w:t xml:space="preserve"> </w:t>
      </w:r>
      <w:proofErr w:type="spellStart"/>
      <w:r>
        <w:t>thông</w:t>
      </w:r>
      <w:proofErr w:type="spellEnd"/>
      <w:r>
        <w:t xml:space="preserve"> </w:t>
      </w:r>
      <w:proofErr w:type="spellStart"/>
      <w:r>
        <w:t>sô</w:t>
      </w:r>
      <w:proofErr w:type="spellEnd"/>
      <w:r>
        <w:t xml:space="preserve">́ </w:t>
      </w:r>
      <w:proofErr w:type="spellStart"/>
      <w:r>
        <w:t>c</w:t>
      </w:r>
      <w:r w:rsidR="007F795A">
        <w:t>hức</w:t>
      </w:r>
      <w:proofErr w:type="spellEnd"/>
      <w:r w:rsidR="007F795A">
        <w:t xml:space="preserve"> </w:t>
      </w:r>
      <w:proofErr w:type="spellStart"/>
      <w:r w:rsidR="007F795A">
        <w:t>năng</w:t>
      </w:r>
      <w:proofErr w:type="spellEnd"/>
      <w:r w:rsidR="007F795A">
        <w:t xml:space="preserve"> </w:t>
      </w:r>
      <w:proofErr w:type="spellStart"/>
      <w:r w:rsidR="007F795A">
        <w:t>của</w:t>
      </w:r>
      <w:proofErr w:type="spellEnd"/>
      <w:r w:rsidR="007F795A">
        <w:t xml:space="preserve"> </w:t>
      </w:r>
      <w:proofErr w:type="spellStart"/>
      <w:r w:rsidR="007F795A">
        <w:t>các</w:t>
      </w:r>
      <w:proofErr w:type="spellEnd"/>
      <w:r w:rsidR="007F795A">
        <w:t xml:space="preserve"> </w:t>
      </w:r>
      <w:proofErr w:type="spellStart"/>
      <w:r w:rsidR="007F795A">
        <w:t>loại</w:t>
      </w:r>
      <w:proofErr w:type="spellEnd"/>
      <w:r w:rsidR="007F795A">
        <w:t xml:space="preserve"> </w:t>
      </w:r>
      <w:proofErr w:type="spellStart"/>
      <w:r w:rsidR="007F795A">
        <w:t>cảm</w:t>
      </w:r>
      <w:proofErr w:type="spellEnd"/>
      <w:r w:rsidR="007F795A">
        <w:t xml:space="preserve"> </w:t>
      </w:r>
      <w:proofErr w:type="spellStart"/>
      <w:r w:rsidR="007F795A">
        <w:t>biến</w:t>
      </w:r>
      <w:proofErr w:type="spellEnd"/>
      <w:r>
        <w:t xml:space="preserve"> </w:t>
      </w:r>
      <w:proofErr w:type="spellStart"/>
      <w:r>
        <w:t>gần</w:t>
      </w:r>
      <w:proofErr w:type="spellEnd"/>
      <w:r>
        <w:t xml:space="preserve"> </w:t>
      </w:r>
      <w:proofErr w:type="spellStart"/>
      <w:r>
        <w:t>giống</w:t>
      </w:r>
      <w:proofErr w:type="spellEnd"/>
      <w:r>
        <w:t xml:space="preserve"> </w:t>
      </w:r>
      <w:proofErr w:type="spellStart"/>
      <w:r>
        <w:t>nhau</w:t>
      </w:r>
      <w:proofErr w:type="spellEnd"/>
      <w:r>
        <w:t xml:space="preserve">, </w:t>
      </w:r>
      <w:proofErr w:type="spellStart"/>
      <w:r>
        <w:t>nhóm</w:t>
      </w:r>
      <w:proofErr w:type="spellEnd"/>
      <w:r>
        <w:t xml:space="preserve"> </w:t>
      </w:r>
      <w:proofErr w:type="spellStart"/>
      <w:r>
        <w:t>đánh</w:t>
      </w:r>
      <w:proofErr w:type="spellEnd"/>
      <w:r>
        <w:t xml:space="preserve"> </w:t>
      </w:r>
      <w:proofErr w:type="spellStart"/>
      <w:r>
        <w:t>gia</w:t>
      </w:r>
      <w:proofErr w:type="spellEnd"/>
      <w:r>
        <w:t>́</w:t>
      </w:r>
      <w:r w:rsidR="007F795A">
        <w:t xml:space="preserve"> </w:t>
      </w:r>
      <w:proofErr w:type="spellStart"/>
      <w:r w:rsidR="007F795A">
        <w:t>tiêu</w:t>
      </w:r>
      <w:proofErr w:type="spellEnd"/>
      <w:r w:rsidR="007F795A">
        <w:t xml:space="preserve"> chí </w:t>
      </w:r>
      <w:proofErr w:type="spellStart"/>
      <w:r w:rsidR="007F795A">
        <w:t>gia</w:t>
      </w:r>
      <w:proofErr w:type="spellEnd"/>
      <w:r w:rsidR="007F795A">
        <w:t xml:space="preserve">́ cả </w:t>
      </w:r>
      <w:proofErr w:type="spellStart"/>
      <w:r w:rsidR="007F795A">
        <w:t>hợp</w:t>
      </w:r>
      <w:proofErr w:type="spellEnd"/>
      <w:r w:rsidR="007F795A">
        <w:t xml:space="preserve"> </w:t>
      </w:r>
      <w:proofErr w:type="spellStart"/>
      <w:r w:rsidR="007F795A">
        <w:t>ly</w:t>
      </w:r>
      <w:proofErr w:type="spellEnd"/>
      <w:r w:rsidR="007F795A">
        <w:t>́,</w:t>
      </w:r>
      <w:r>
        <w:t xml:space="preserve"> </w:t>
      </w:r>
      <w:proofErr w:type="spellStart"/>
      <w:r>
        <w:t>kích</w:t>
      </w:r>
      <w:proofErr w:type="spellEnd"/>
      <w:r>
        <w:t xml:space="preserve"> </w:t>
      </w:r>
      <w:proofErr w:type="spellStart"/>
      <w:r>
        <w:t>thước</w:t>
      </w:r>
      <w:proofErr w:type="spellEnd"/>
      <w:r w:rsidR="007F795A">
        <w:t xml:space="preserve"> </w:t>
      </w:r>
      <w:proofErr w:type="spellStart"/>
      <w:r w:rsidR="007F795A">
        <w:t>vừa</w:t>
      </w:r>
      <w:proofErr w:type="spellEnd"/>
      <w:r w:rsidR="007F795A">
        <w:t xml:space="preserve"> </w:t>
      </w:r>
      <w:proofErr w:type="spellStart"/>
      <w:r w:rsidR="007F795A">
        <w:t>với</w:t>
      </w:r>
      <w:proofErr w:type="spellEnd"/>
      <w:r w:rsidR="007F795A">
        <w:t xml:space="preserve"> </w:t>
      </w:r>
      <w:proofErr w:type="spellStart"/>
      <w:r w:rsidR="007F795A">
        <w:t>khung</w:t>
      </w:r>
      <w:proofErr w:type="spellEnd"/>
      <w:r w:rsidR="007F795A">
        <w:t xml:space="preserve"> </w:t>
      </w:r>
      <w:proofErr w:type="spellStart"/>
      <w:proofErr w:type="gramStart"/>
      <w:r w:rsidR="007F795A">
        <w:t>xe</w:t>
      </w:r>
      <w:proofErr w:type="spellEnd"/>
      <w:r w:rsidR="007F795A">
        <w:t xml:space="preserve"> ,</w:t>
      </w:r>
      <w:proofErr w:type="gramEnd"/>
      <w:r w:rsidR="007F795A">
        <w:t xml:space="preserve"> </w:t>
      </w:r>
      <w:proofErr w:type="spellStart"/>
      <w:r w:rsidR="007F795A">
        <w:t>số</w:t>
      </w:r>
      <w:proofErr w:type="spellEnd"/>
      <w:r w:rsidR="007F795A">
        <w:t xml:space="preserve"> </w:t>
      </w:r>
      <w:proofErr w:type="spellStart"/>
      <w:r w:rsidR="007F795A">
        <w:t>lượng</w:t>
      </w:r>
      <w:proofErr w:type="spellEnd"/>
      <w:r w:rsidR="007F795A">
        <w:t xml:space="preserve"> </w:t>
      </w:r>
      <w:proofErr w:type="spellStart"/>
      <w:r w:rsidR="007F795A">
        <w:t>cảm</w:t>
      </w:r>
      <w:proofErr w:type="spellEnd"/>
      <w:r w:rsidR="007F795A">
        <w:t xml:space="preserve"> </w:t>
      </w:r>
      <w:proofErr w:type="spellStart"/>
      <w:r w:rsidR="007F795A">
        <w:t>biến</w:t>
      </w:r>
      <w:proofErr w:type="spellEnd"/>
      <w:r w:rsidR="007F795A">
        <w:t xml:space="preserve"> </w:t>
      </w:r>
      <w:proofErr w:type="spellStart"/>
      <w:r w:rsidR="007F795A">
        <w:t>và</w:t>
      </w:r>
      <w:proofErr w:type="spellEnd"/>
      <w:r w:rsidR="007F795A">
        <w:t xml:space="preserve"> </w:t>
      </w:r>
      <w:proofErr w:type="spellStart"/>
      <w:r w:rsidR="007F795A">
        <w:t>khoảng</w:t>
      </w:r>
      <w:proofErr w:type="spellEnd"/>
      <w:r w:rsidR="007F795A">
        <w:t xml:space="preserve"> </w:t>
      </w:r>
      <w:proofErr w:type="spellStart"/>
      <w:r w:rsidR="007F795A">
        <w:t>cách</w:t>
      </w:r>
      <w:proofErr w:type="spellEnd"/>
      <w:r w:rsidR="007F795A">
        <w:t xml:space="preserve"> </w:t>
      </w:r>
      <w:proofErr w:type="spellStart"/>
      <w:r w:rsidR="007F795A">
        <w:t>phát</w:t>
      </w:r>
      <w:proofErr w:type="spellEnd"/>
      <w:r w:rsidR="007F795A">
        <w:t xml:space="preserve"> </w:t>
      </w:r>
      <w:proofErr w:type="spellStart"/>
      <w:r w:rsidR="007F795A">
        <w:t>hiện</w:t>
      </w:r>
      <w:proofErr w:type="spellEnd"/>
      <w:r>
        <w:t xml:space="preserve"> là </w:t>
      </w:r>
      <w:proofErr w:type="spellStart"/>
      <w:r>
        <w:t>quan</w:t>
      </w:r>
      <w:proofErr w:type="spellEnd"/>
      <w:r>
        <w:t xml:space="preserve"> </w:t>
      </w:r>
      <w:proofErr w:type="spellStart"/>
      <w:r>
        <w:t>trọng</w:t>
      </w:r>
      <w:proofErr w:type="spellEnd"/>
      <w:r>
        <w:t xml:space="preserve"> </w:t>
      </w:r>
      <w:proofErr w:type="spellStart"/>
      <w:r>
        <w:t>nhất</w:t>
      </w:r>
      <w:proofErr w:type="spellEnd"/>
      <w:r>
        <w:t xml:space="preserve">, </w:t>
      </w:r>
      <w:proofErr w:type="spellStart"/>
      <w:r>
        <w:t>còn</w:t>
      </w:r>
      <w:proofErr w:type="spellEnd"/>
      <w:r>
        <w:t xml:space="preserve"> </w:t>
      </w:r>
      <w:proofErr w:type="spellStart"/>
      <w:r>
        <w:t>các</w:t>
      </w:r>
      <w:proofErr w:type="spellEnd"/>
      <w:r>
        <w:t xml:space="preserve"> </w:t>
      </w:r>
      <w:proofErr w:type="spellStart"/>
      <w:r>
        <w:t>tiêu</w:t>
      </w:r>
      <w:proofErr w:type="spellEnd"/>
      <w:r>
        <w:t xml:space="preserve"> chí </w:t>
      </w:r>
      <w:proofErr w:type="spellStart"/>
      <w:r>
        <w:t>khác</w:t>
      </w:r>
      <w:proofErr w:type="spellEnd"/>
      <w:r>
        <w:t xml:space="preserve"> </w:t>
      </w:r>
      <w:proofErr w:type="spellStart"/>
      <w:r>
        <w:t>vai</w:t>
      </w:r>
      <w:proofErr w:type="spellEnd"/>
      <w:r>
        <w:t xml:space="preserve"> </w:t>
      </w:r>
      <w:proofErr w:type="spellStart"/>
      <w:r>
        <w:t>tro</w:t>
      </w:r>
      <w:proofErr w:type="spellEnd"/>
      <w:r>
        <w:t xml:space="preserve">̀ </w:t>
      </w:r>
      <w:proofErr w:type="spellStart"/>
      <w:r>
        <w:t>như</w:t>
      </w:r>
      <w:proofErr w:type="spellEnd"/>
      <w:r>
        <w:t xml:space="preserve"> </w:t>
      </w:r>
      <w:proofErr w:type="spellStart"/>
      <w:r>
        <w:t>nhau</w:t>
      </w:r>
      <w:proofErr w:type="spellEnd"/>
      <w:r>
        <w:t xml:space="preserve">, do </w:t>
      </w:r>
      <w:proofErr w:type="spellStart"/>
      <w:r>
        <w:t>đo</w:t>
      </w:r>
      <w:proofErr w:type="spellEnd"/>
      <w:r>
        <w:t xml:space="preserve">́ </w:t>
      </w:r>
      <w:proofErr w:type="spellStart"/>
      <w:r>
        <w:t>hàm</w:t>
      </w:r>
      <w:proofErr w:type="spellEnd"/>
      <w:r>
        <w:t xml:space="preserve"> </w:t>
      </w:r>
      <w:proofErr w:type="spellStart"/>
      <w:r>
        <w:t>đánh</w:t>
      </w:r>
      <w:proofErr w:type="spellEnd"/>
      <w:r>
        <w:t xml:space="preserve"> </w:t>
      </w:r>
      <w:proofErr w:type="spellStart"/>
      <w:r>
        <w:t>gia</w:t>
      </w:r>
      <w:proofErr w:type="spellEnd"/>
      <w:r>
        <w:t xml:space="preserve">́ </w:t>
      </w:r>
      <w:proofErr w:type="spellStart"/>
      <w:r>
        <w:t>tổng</w:t>
      </w:r>
      <w:proofErr w:type="spellEnd"/>
      <w:r>
        <w:t xml:space="preserve"> </w:t>
      </w:r>
      <w:proofErr w:type="spellStart"/>
      <w:r>
        <w:t>điểm</w:t>
      </w:r>
      <w:proofErr w:type="spellEnd"/>
      <w:r>
        <w:t xml:space="preserve"> </w:t>
      </w:r>
      <w:proofErr w:type="spellStart"/>
      <w:r>
        <w:t>như</w:t>
      </w:r>
      <w:proofErr w:type="spellEnd"/>
      <w:r>
        <w:t xml:space="preserve"> </w:t>
      </w:r>
      <w:proofErr w:type="spellStart"/>
      <w:r>
        <w:t>sau</w:t>
      </w:r>
      <w:proofErr w:type="spellEnd"/>
      <w:r>
        <w:t>:</w:t>
      </w:r>
    </w:p>
    <w:p w14:paraId="5EBBD379" w14:textId="2A7C72C9" w:rsidR="00536279" w:rsidRPr="005642BA" w:rsidRDefault="00536279" w:rsidP="007F795A">
      <w:proofErr w:type="spellStart"/>
      <w:r>
        <w:lastRenderedPageBreak/>
        <w:t>Tổng</w:t>
      </w:r>
      <w:proofErr w:type="spellEnd"/>
      <w:r>
        <w:t xml:space="preserve"> </w:t>
      </w:r>
      <w:proofErr w:type="spellStart"/>
      <w:r>
        <w:t>điểm</w:t>
      </w:r>
      <w:proofErr w:type="spellEnd"/>
      <w:r>
        <w:t xml:space="preserve"> =</w:t>
      </w:r>
      <w:r w:rsidR="007F795A">
        <w:t xml:space="preserve"> 0.15*</w:t>
      </w:r>
      <w:proofErr w:type="spellStart"/>
      <w:r w:rsidR="007F795A">
        <w:t>gia</w:t>
      </w:r>
      <w:proofErr w:type="spellEnd"/>
      <w:r w:rsidR="007F795A">
        <w:t>́ + 0.15*</w:t>
      </w:r>
      <w:proofErr w:type="spellStart"/>
      <w:r w:rsidR="007F795A">
        <w:t>Kích</w:t>
      </w:r>
      <w:proofErr w:type="spellEnd"/>
      <w:r w:rsidR="007F795A">
        <w:t xml:space="preserve"> </w:t>
      </w:r>
      <w:proofErr w:type="spellStart"/>
      <w:r w:rsidR="007F795A">
        <w:t>thướ</w:t>
      </w:r>
      <w:r w:rsidR="006263B0">
        <w:t>c</w:t>
      </w:r>
      <w:proofErr w:type="spellEnd"/>
      <w:r w:rsidR="006263B0">
        <w:t xml:space="preserve"> + 0.2</w:t>
      </w:r>
      <w:r>
        <w:t xml:space="preserve">* </w:t>
      </w:r>
      <w:proofErr w:type="spellStart"/>
      <w:r>
        <w:t>Khoảng</w:t>
      </w:r>
      <w:proofErr w:type="spellEnd"/>
      <w:r>
        <w:t xml:space="preserve"> </w:t>
      </w:r>
      <w:proofErr w:type="spellStart"/>
      <w:r>
        <w:t>đo</w:t>
      </w:r>
      <w:proofErr w:type="spellEnd"/>
      <w:r>
        <w:t xml:space="preserve"> + </w:t>
      </w:r>
      <w:r w:rsidR="006263B0">
        <w:t>0.3</w:t>
      </w:r>
      <w:r w:rsidR="007F795A">
        <w:t xml:space="preserve">* </w:t>
      </w:r>
      <w:proofErr w:type="spellStart"/>
      <w:r w:rsidR="007F795A">
        <w:t>số</w:t>
      </w:r>
      <w:proofErr w:type="spellEnd"/>
      <w:r w:rsidR="007F795A">
        <w:t xml:space="preserve"> </w:t>
      </w:r>
      <w:proofErr w:type="spellStart"/>
      <w:r w:rsidR="007F795A">
        <w:t>lượng</w:t>
      </w:r>
      <w:proofErr w:type="spellEnd"/>
      <w:r w:rsidR="007F795A">
        <w:t xml:space="preserve"> </w:t>
      </w:r>
      <w:proofErr w:type="spellStart"/>
      <w:r w:rsidR="007F795A">
        <w:t>cảm</w:t>
      </w:r>
      <w:proofErr w:type="spellEnd"/>
      <w:r w:rsidR="007F795A">
        <w:t xml:space="preserve"> </w:t>
      </w:r>
      <w:proofErr w:type="spellStart"/>
      <w:r w:rsidR="007F795A">
        <w:t>biến</w:t>
      </w:r>
      <w:proofErr w:type="spellEnd"/>
      <w:r w:rsidR="007F795A">
        <w:t xml:space="preserve"> + </w:t>
      </w:r>
      <w:r>
        <w:t>0.1*</w:t>
      </w:r>
      <w:proofErr w:type="spellStart"/>
      <w:r w:rsidR="007F795A">
        <w:t>Nhiệt</w:t>
      </w:r>
      <w:proofErr w:type="spellEnd"/>
      <w:r w:rsidR="007F795A">
        <w:t xml:space="preserve"> </w:t>
      </w:r>
      <w:proofErr w:type="spellStart"/>
      <w:r w:rsidR="007F795A">
        <w:t>độ</w:t>
      </w:r>
      <w:proofErr w:type="spellEnd"/>
      <w:r w:rsidR="007F795A">
        <w:t xml:space="preserve"> </w:t>
      </w:r>
      <w:proofErr w:type="spellStart"/>
      <w:r w:rsidR="007F795A">
        <w:t>làm</w:t>
      </w:r>
      <w:proofErr w:type="spellEnd"/>
      <w:r w:rsidR="007F795A">
        <w:t xml:space="preserve"> </w:t>
      </w:r>
      <w:proofErr w:type="spellStart"/>
      <w:r w:rsidR="007F795A">
        <w:t>việc</w:t>
      </w:r>
      <w:proofErr w:type="spellEnd"/>
      <w:r w:rsidR="007F795A">
        <w:t xml:space="preserve"> + 0.1* Điện </w:t>
      </w:r>
      <w:proofErr w:type="spellStart"/>
      <w:r w:rsidR="007F795A">
        <w:t>áp</w:t>
      </w:r>
      <w:proofErr w:type="spellEnd"/>
      <w:r w:rsidR="007F795A">
        <w:t xml:space="preserve"> </w:t>
      </w:r>
      <w:proofErr w:type="spellStart"/>
      <w:r w:rsidR="007F795A">
        <w:t>hoạt</w:t>
      </w:r>
      <w:proofErr w:type="spellEnd"/>
      <w:r w:rsidR="007F795A">
        <w:t xml:space="preserve"> </w:t>
      </w:r>
      <w:proofErr w:type="spellStart"/>
      <w:r w:rsidR="007F795A">
        <w:t>động</w:t>
      </w:r>
      <w:proofErr w:type="spellEnd"/>
      <w:r w:rsidR="007F795A">
        <w:t>.</w:t>
      </w:r>
    </w:p>
    <w:p w14:paraId="4F40BBAA" w14:textId="49E27B67" w:rsidR="001A60A9" w:rsidRDefault="001A60A9" w:rsidP="001A60A9">
      <w:pPr>
        <w:pStyle w:val="Chuthich"/>
        <w:keepNext/>
      </w:pPr>
      <w:bookmarkStart w:id="186" w:name="_Toc77332057"/>
      <w:bookmarkStart w:id="187" w:name="_Toc78552301"/>
      <w:proofErr w:type="spellStart"/>
      <w:r>
        <w:t>Bảng</w:t>
      </w:r>
      <w:proofErr w:type="spellEnd"/>
      <w:r>
        <w:t xml:space="preserve"> </w:t>
      </w:r>
      <w:r>
        <w:fldChar w:fldCharType="begin"/>
      </w:r>
      <w:r>
        <w:instrText>STYLEREF 1 \s</w:instrText>
      </w:r>
      <w:r>
        <w:fldChar w:fldCharType="separate"/>
      </w:r>
      <w:r w:rsidR="009F6B90">
        <w:rPr>
          <w:noProof/>
        </w:rPr>
        <w:t>3</w:t>
      </w:r>
      <w:r>
        <w:fldChar w:fldCharType="end"/>
      </w:r>
      <w:r w:rsidR="009F6B90">
        <w:t>.</w:t>
      </w:r>
      <w:r>
        <w:fldChar w:fldCharType="begin"/>
      </w:r>
      <w:r>
        <w:instrText>SEQ Bảng \* ARABIC \s 1</w:instrText>
      </w:r>
      <w:r>
        <w:fldChar w:fldCharType="separate"/>
      </w:r>
      <w:r w:rsidR="009F6B90">
        <w:rPr>
          <w:noProof/>
        </w:rPr>
        <w:t>2</w:t>
      </w:r>
      <w:r>
        <w:fldChar w:fldCharType="end"/>
      </w:r>
      <w:r>
        <w:t xml:space="preserve"> </w:t>
      </w:r>
      <w:proofErr w:type="spellStart"/>
      <w:r>
        <w:t>Bảng</w:t>
      </w:r>
      <w:proofErr w:type="spellEnd"/>
      <w:r>
        <w:t xml:space="preserve"> so </w:t>
      </w:r>
      <w:proofErr w:type="spellStart"/>
      <w:r>
        <w:t>sánh</w:t>
      </w:r>
      <w:proofErr w:type="spellEnd"/>
      <w:r>
        <w:t xml:space="preserve"> </w:t>
      </w:r>
      <w:r w:rsidR="006B2613">
        <w:t xml:space="preserve">Module 5 </w:t>
      </w:r>
      <w:proofErr w:type="spellStart"/>
      <w:r w:rsidR="006B2613">
        <w:t>cặp</w:t>
      </w:r>
      <w:proofErr w:type="spellEnd"/>
      <w:r w:rsidR="006B2613">
        <w:t xml:space="preserve"> LED </w:t>
      </w:r>
      <w:proofErr w:type="spellStart"/>
      <w:r w:rsidR="006B2613">
        <w:t>hồng</w:t>
      </w:r>
      <w:proofErr w:type="spellEnd"/>
      <w:r w:rsidR="006B2613">
        <w:t xml:space="preserve"> </w:t>
      </w:r>
      <w:proofErr w:type="spellStart"/>
      <w:r w:rsidR="006B2613">
        <w:t>ngoại</w:t>
      </w:r>
      <w:proofErr w:type="spellEnd"/>
      <w:r w:rsidR="006B2613">
        <w:t xml:space="preserve"> </w:t>
      </w:r>
      <w:proofErr w:type="spellStart"/>
      <w:r w:rsidR="006B2613">
        <w:t>và</w:t>
      </w:r>
      <w:proofErr w:type="spellEnd"/>
      <w:r w:rsidR="006B2613">
        <w:t xml:space="preserve"> Module </w:t>
      </w:r>
      <w:proofErr w:type="spellStart"/>
      <w:r w:rsidR="006B2613">
        <w:t>hồng</w:t>
      </w:r>
      <w:proofErr w:type="spellEnd"/>
      <w:r w:rsidR="006B2613">
        <w:t xml:space="preserve"> </w:t>
      </w:r>
      <w:proofErr w:type="spellStart"/>
      <w:r w:rsidR="006B2613">
        <w:t>ngoại</w:t>
      </w:r>
      <w:proofErr w:type="spellEnd"/>
      <w:r w:rsidR="006B2613">
        <w:t xml:space="preserve"> V3</w:t>
      </w:r>
      <w:bookmarkEnd w:id="186"/>
      <w:bookmarkEnd w:id="187"/>
    </w:p>
    <w:tbl>
      <w:tblPr>
        <w:tblStyle w:val="BngLiNhat"/>
        <w:tblW w:w="0" w:type="auto"/>
        <w:tblLook w:val="04A0" w:firstRow="1" w:lastRow="0" w:firstColumn="1" w:lastColumn="0" w:noHBand="0" w:noVBand="1"/>
      </w:tblPr>
      <w:tblGrid>
        <w:gridCol w:w="2972"/>
        <w:gridCol w:w="3068"/>
        <w:gridCol w:w="3021"/>
      </w:tblGrid>
      <w:tr w:rsidR="00BF6EBC" w14:paraId="6F41AEA6" w14:textId="77777777" w:rsidTr="001D590D">
        <w:tc>
          <w:tcPr>
            <w:tcW w:w="2972" w:type="dxa"/>
          </w:tcPr>
          <w:p w14:paraId="62530247" w14:textId="3E1D42F8" w:rsidR="00BF6EBC" w:rsidRPr="00BF6EBC" w:rsidRDefault="00BF6EBC" w:rsidP="00BF6EBC">
            <w:pPr>
              <w:ind w:firstLine="0"/>
              <w:jc w:val="center"/>
              <w:rPr>
                <w:b/>
                <w:bCs/>
              </w:rPr>
            </w:pPr>
            <w:proofErr w:type="spellStart"/>
            <w:r>
              <w:rPr>
                <w:b/>
                <w:bCs/>
              </w:rPr>
              <w:t>Tiêu</w:t>
            </w:r>
            <w:proofErr w:type="spellEnd"/>
            <w:r>
              <w:rPr>
                <w:b/>
                <w:bCs/>
              </w:rPr>
              <w:t xml:space="preserve"> </w:t>
            </w:r>
            <w:proofErr w:type="spellStart"/>
            <w:r>
              <w:rPr>
                <w:b/>
                <w:bCs/>
              </w:rPr>
              <w:t>chí</w:t>
            </w:r>
            <w:proofErr w:type="spellEnd"/>
          </w:p>
        </w:tc>
        <w:tc>
          <w:tcPr>
            <w:tcW w:w="3068" w:type="dxa"/>
          </w:tcPr>
          <w:p w14:paraId="258B3D67" w14:textId="385D6122" w:rsidR="00BF6EBC" w:rsidRPr="00BF6EBC" w:rsidRDefault="00BF6EBC" w:rsidP="00BF6EBC">
            <w:pPr>
              <w:ind w:firstLine="0"/>
              <w:jc w:val="center"/>
              <w:rPr>
                <w:b/>
                <w:bCs/>
              </w:rPr>
            </w:pPr>
            <w:r w:rsidRPr="00BF6EBC">
              <w:rPr>
                <w:b/>
                <w:bCs/>
              </w:rPr>
              <w:t xml:space="preserve">Module 5 </w:t>
            </w:r>
            <w:proofErr w:type="spellStart"/>
            <w:r w:rsidRPr="00BF6EBC">
              <w:rPr>
                <w:b/>
                <w:bCs/>
              </w:rPr>
              <w:t>cặp</w:t>
            </w:r>
            <w:proofErr w:type="spellEnd"/>
            <w:r w:rsidRPr="00BF6EBC">
              <w:rPr>
                <w:b/>
                <w:bCs/>
              </w:rPr>
              <w:t xml:space="preserve"> led </w:t>
            </w:r>
            <w:proofErr w:type="spellStart"/>
            <w:r w:rsidRPr="00BF6EBC">
              <w:rPr>
                <w:b/>
                <w:bCs/>
              </w:rPr>
              <w:t>hồng</w:t>
            </w:r>
            <w:proofErr w:type="spellEnd"/>
            <w:r w:rsidRPr="00BF6EBC">
              <w:rPr>
                <w:b/>
                <w:bCs/>
              </w:rPr>
              <w:t xml:space="preserve"> </w:t>
            </w:r>
            <w:proofErr w:type="spellStart"/>
            <w:r w:rsidRPr="00BF6EBC">
              <w:rPr>
                <w:b/>
                <w:bCs/>
              </w:rPr>
              <w:t>ngoại</w:t>
            </w:r>
            <w:proofErr w:type="spellEnd"/>
            <w:r w:rsidRPr="00BF6EBC">
              <w:rPr>
                <w:b/>
                <w:bCs/>
              </w:rPr>
              <w:t xml:space="preserve">      </w:t>
            </w:r>
            <w:sdt>
              <w:sdtPr>
                <w:rPr>
                  <w:b/>
                  <w:bCs/>
                </w:rPr>
                <w:id w:val="849842117"/>
                <w:citation/>
              </w:sdtPr>
              <w:sdtContent>
                <w:r w:rsidR="00FD4331">
                  <w:rPr>
                    <w:b/>
                    <w:bCs/>
                  </w:rPr>
                  <w:fldChar w:fldCharType="begin"/>
                </w:r>
                <w:r w:rsidR="00FD4331">
                  <w:rPr>
                    <w:b/>
                    <w:bCs/>
                  </w:rPr>
                  <w:instrText xml:space="preserve"> CITATION htt \l 1033 </w:instrText>
                </w:r>
                <w:r w:rsidR="00FD4331">
                  <w:rPr>
                    <w:b/>
                    <w:bCs/>
                  </w:rPr>
                  <w:fldChar w:fldCharType="separate"/>
                </w:r>
                <w:r w:rsidR="00D73F60">
                  <w:rPr>
                    <w:noProof/>
                  </w:rPr>
                  <w:t>[7]</w:t>
                </w:r>
                <w:r w:rsidR="00FD4331">
                  <w:rPr>
                    <w:b/>
                    <w:bCs/>
                  </w:rPr>
                  <w:fldChar w:fldCharType="end"/>
                </w:r>
              </w:sdtContent>
            </w:sdt>
            <w:r w:rsidRPr="00BF6EBC">
              <w:rPr>
                <w:b/>
                <w:bCs/>
              </w:rPr>
              <w:t xml:space="preserve">       </w:t>
            </w:r>
          </w:p>
        </w:tc>
        <w:tc>
          <w:tcPr>
            <w:tcW w:w="3021" w:type="dxa"/>
          </w:tcPr>
          <w:p w14:paraId="1D2617AA" w14:textId="77777777" w:rsidR="00BF6EBC" w:rsidRDefault="00BF6EBC" w:rsidP="00BF6EBC">
            <w:pPr>
              <w:ind w:firstLine="0"/>
              <w:jc w:val="center"/>
              <w:rPr>
                <w:b/>
                <w:bCs/>
              </w:rPr>
            </w:pPr>
            <w:r w:rsidRPr="00BF6EBC">
              <w:rPr>
                <w:b/>
                <w:bCs/>
              </w:rPr>
              <w:t xml:space="preserve">Module </w:t>
            </w:r>
            <w:proofErr w:type="spellStart"/>
            <w:r w:rsidRPr="00BF6EBC">
              <w:rPr>
                <w:b/>
                <w:bCs/>
              </w:rPr>
              <w:t>hồng</w:t>
            </w:r>
            <w:proofErr w:type="spellEnd"/>
            <w:r w:rsidRPr="00BF6EBC">
              <w:rPr>
                <w:b/>
                <w:bCs/>
              </w:rPr>
              <w:t xml:space="preserve"> </w:t>
            </w:r>
            <w:proofErr w:type="spellStart"/>
            <w:r w:rsidRPr="00BF6EBC">
              <w:rPr>
                <w:b/>
                <w:bCs/>
              </w:rPr>
              <w:t>ngoại</w:t>
            </w:r>
            <w:proofErr w:type="spellEnd"/>
            <w:r w:rsidRPr="00BF6EBC">
              <w:rPr>
                <w:b/>
                <w:bCs/>
              </w:rPr>
              <w:t xml:space="preserve"> V3</w:t>
            </w:r>
          </w:p>
          <w:p w14:paraId="69BF6990" w14:textId="3CAC0063" w:rsidR="00BF6EBC" w:rsidRPr="00BF6EBC" w:rsidRDefault="00A00FBA" w:rsidP="00BF6EBC">
            <w:pPr>
              <w:ind w:firstLine="0"/>
              <w:jc w:val="center"/>
              <w:rPr>
                <w:b/>
                <w:bCs/>
              </w:rPr>
            </w:pPr>
            <w:sdt>
              <w:sdtPr>
                <w:rPr>
                  <w:b/>
                  <w:bCs/>
                </w:rPr>
                <w:id w:val="630524173"/>
                <w:citation/>
              </w:sdtPr>
              <w:sdtContent>
                <w:r w:rsidR="00FD4331">
                  <w:rPr>
                    <w:b/>
                    <w:bCs/>
                  </w:rPr>
                  <w:fldChar w:fldCharType="begin"/>
                </w:r>
                <w:r w:rsidR="00FD4331">
                  <w:rPr>
                    <w:b/>
                    <w:bCs/>
                  </w:rPr>
                  <w:instrText xml:space="preserve"> CITATION htt1 \l 1033 </w:instrText>
                </w:r>
                <w:r w:rsidR="00FD4331">
                  <w:rPr>
                    <w:b/>
                    <w:bCs/>
                  </w:rPr>
                  <w:fldChar w:fldCharType="separate"/>
                </w:r>
                <w:r w:rsidR="00D73F60">
                  <w:rPr>
                    <w:noProof/>
                  </w:rPr>
                  <w:t>[8]</w:t>
                </w:r>
                <w:r w:rsidR="00FD4331">
                  <w:rPr>
                    <w:b/>
                    <w:bCs/>
                  </w:rPr>
                  <w:fldChar w:fldCharType="end"/>
                </w:r>
              </w:sdtContent>
            </w:sdt>
          </w:p>
        </w:tc>
      </w:tr>
      <w:tr w:rsidR="00BF6EBC" w14:paraId="664D4CD9" w14:textId="77777777" w:rsidTr="001D590D">
        <w:tc>
          <w:tcPr>
            <w:tcW w:w="2972" w:type="dxa"/>
          </w:tcPr>
          <w:p w14:paraId="45D60161" w14:textId="1D76BA17" w:rsidR="00BF6EBC" w:rsidRDefault="001D590D" w:rsidP="00BF6EBC">
            <w:pPr>
              <w:ind w:firstLine="0"/>
              <w:jc w:val="cente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3068" w:type="dxa"/>
          </w:tcPr>
          <w:p w14:paraId="3DFFAF72" w14:textId="0A5FB857" w:rsidR="00BF6EBC" w:rsidRDefault="001D590D" w:rsidP="00BF6EBC">
            <w:pPr>
              <w:ind w:firstLine="0"/>
              <w:jc w:val="center"/>
            </w:pPr>
            <w:r>
              <w:t>3.3</w:t>
            </w:r>
            <w:r w:rsidR="00B313BA">
              <w:t>V</w:t>
            </w:r>
            <w:r>
              <w:t>-5V</w:t>
            </w:r>
            <w:r w:rsidR="00A6765B">
              <w:t xml:space="preserve"> (10)</w:t>
            </w:r>
          </w:p>
        </w:tc>
        <w:tc>
          <w:tcPr>
            <w:tcW w:w="3021" w:type="dxa"/>
          </w:tcPr>
          <w:p w14:paraId="14FA6DA7" w14:textId="6DFC169E" w:rsidR="00BF6EBC" w:rsidRDefault="001D590D" w:rsidP="00BF6EBC">
            <w:pPr>
              <w:ind w:firstLine="0"/>
              <w:jc w:val="center"/>
            </w:pPr>
            <w:r>
              <w:t>3.3</w:t>
            </w:r>
            <w:r w:rsidR="00B313BA">
              <w:t>V</w:t>
            </w:r>
            <w:r>
              <w:t>-5V</w:t>
            </w:r>
            <w:r w:rsidR="00A6765B">
              <w:t xml:space="preserve"> (10)</w:t>
            </w:r>
          </w:p>
        </w:tc>
      </w:tr>
      <w:tr w:rsidR="00BF6EBC" w14:paraId="044267EA" w14:textId="77777777" w:rsidTr="001D590D">
        <w:tc>
          <w:tcPr>
            <w:tcW w:w="2972" w:type="dxa"/>
          </w:tcPr>
          <w:p w14:paraId="3E8A0EFA" w14:textId="7B4E0809" w:rsidR="00BF6EBC" w:rsidRDefault="007521BA" w:rsidP="00BF6EBC">
            <w:pPr>
              <w:ind w:firstLine="0"/>
              <w:jc w:val="center"/>
            </w:pPr>
            <w:proofErr w:type="spellStart"/>
            <w:r>
              <w:t>Nhiệt</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
        </w:tc>
        <w:tc>
          <w:tcPr>
            <w:tcW w:w="3068" w:type="dxa"/>
          </w:tcPr>
          <w:p w14:paraId="516D671C" w14:textId="3CF599FC" w:rsidR="00BF6EBC" w:rsidRDefault="00A00FBA" w:rsidP="00BF6EBC">
            <w:pPr>
              <w:ind w:firstLine="0"/>
              <w:jc w:val="center"/>
            </w:pPr>
            <m:oMath>
              <m:sSup>
                <m:sSupPr>
                  <m:ctrlPr>
                    <w:rPr>
                      <w:rFonts w:ascii="Cambria Math" w:hAnsi="Cambria Math"/>
                      <w:i/>
                    </w:rPr>
                  </m:ctrlPr>
                </m:sSupPr>
                <m:e>
                  <m:r>
                    <w:rPr>
                      <w:rFonts w:ascii="Cambria Math" w:hAnsi="Cambria Math"/>
                    </w:rPr>
                    <m:t>-20</m:t>
                  </m:r>
                </m:e>
                <m:sup>
                  <m:r>
                    <w:rPr>
                      <w:rFonts w:ascii="Cambria Math" w:hAnsi="Cambria Math"/>
                    </w:rPr>
                    <m:t>o</m:t>
                  </m:r>
                </m:sup>
              </m:sSup>
              <m:r>
                <w:rPr>
                  <w:rFonts w:ascii="Cambria Math" w:hAnsi="Cambria Math"/>
                </w:rPr>
                <m:t>C-</m:t>
              </m:r>
              <m:sSup>
                <m:sSupPr>
                  <m:ctrlPr>
                    <w:rPr>
                      <w:rFonts w:ascii="Cambria Math" w:hAnsi="Cambria Math"/>
                      <w:i/>
                    </w:rPr>
                  </m:ctrlPr>
                </m:sSupPr>
                <m:e>
                  <m:r>
                    <w:rPr>
                      <w:rFonts w:ascii="Cambria Math" w:hAnsi="Cambria Math"/>
                    </w:rPr>
                    <m:t>50</m:t>
                  </m:r>
                </m:e>
                <m:sup>
                  <m:r>
                    <w:rPr>
                      <w:rFonts w:ascii="Cambria Math" w:hAnsi="Cambria Math"/>
                    </w:rPr>
                    <m:t>o</m:t>
                  </m:r>
                </m:sup>
              </m:sSup>
              <m:r>
                <w:rPr>
                  <w:rFonts w:ascii="Cambria Math" w:hAnsi="Cambria Math"/>
                </w:rPr>
                <m:t>C</m:t>
              </m:r>
            </m:oMath>
            <w:r w:rsidR="00A6765B">
              <w:rPr>
                <w:rFonts w:eastAsiaTheme="minorEastAsia"/>
              </w:rPr>
              <w:t xml:space="preserve"> (10)</w:t>
            </w:r>
          </w:p>
        </w:tc>
        <w:tc>
          <w:tcPr>
            <w:tcW w:w="3021" w:type="dxa"/>
          </w:tcPr>
          <w:p w14:paraId="6D19724A" w14:textId="7E054F35" w:rsidR="00BF6EBC" w:rsidRDefault="00A00FBA" w:rsidP="00BF6EBC">
            <w:pPr>
              <w:ind w:firstLine="0"/>
              <w:jc w:val="center"/>
            </w:pPr>
            <m:oMath>
              <m:sSup>
                <m:sSupPr>
                  <m:ctrlPr>
                    <w:rPr>
                      <w:rFonts w:ascii="Cambria Math" w:hAnsi="Cambria Math"/>
                      <w:i/>
                    </w:rPr>
                  </m:ctrlPr>
                </m:sSupPr>
                <m:e>
                  <m:r>
                    <w:rPr>
                      <w:rFonts w:ascii="Cambria Math" w:hAnsi="Cambria Math"/>
                    </w:rPr>
                    <m:t>-10</m:t>
                  </m:r>
                </m:e>
                <m:sup>
                  <m:r>
                    <w:rPr>
                      <w:rFonts w:ascii="Cambria Math" w:hAnsi="Cambria Math"/>
                    </w:rPr>
                    <m:t>o</m:t>
                  </m:r>
                </m:sup>
              </m:sSup>
              <m:r>
                <w:rPr>
                  <w:rFonts w:ascii="Cambria Math" w:hAnsi="Cambria Math"/>
                </w:rPr>
                <m:t>C-</m:t>
              </m:r>
              <m:sSup>
                <m:sSupPr>
                  <m:ctrlPr>
                    <w:rPr>
                      <w:rFonts w:ascii="Cambria Math" w:hAnsi="Cambria Math"/>
                      <w:i/>
                    </w:rPr>
                  </m:ctrlPr>
                </m:sSupPr>
                <m:e>
                  <m:r>
                    <w:rPr>
                      <w:rFonts w:ascii="Cambria Math" w:hAnsi="Cambria Math"/>
                    </w:rPr>
                    <m:t>50</m:t>
                  </m:r>
                </m:e>
                <m:sup>
                  <m:r>
                    <w:rPr>
                      <w:rFonts w:ascii="Cambria Math" w:hAnsi="Cambria Math"/>
                    </w:rPr>
                    <m:t>o</m:t>
                  </m:r>
                </m:sup>
              </m:sSup>
              <m:r>
                <w:rPr>
                  <w:rFonts w:ascii="Cambria Math" w:hAnsi="Cambria Math"/>
                </w:rPr>
                <m:t>C</m:t>
              </m:r>
            </m:oMath>
            <w:r w:rsidR="00A6765B">
              <w:rPr>
                <w:rFonts w:eastAsiaTheme="minorEastAsia"/>
              </w:rPr>
              <w:t xml:space="preserve"> (9)</w:t>
            </w:r>
          </w:p>
        </w:tc>
      </w:tr>
      <w:tr w:rsidR="00A7041A" w14:paraId="45ECB44B" w14:textId="77777777" w:rsidTr="001D590D">
        <w:tc>
          <w:tcPr>
            <w:tcW w:w="2972" w:type="dxa"/>
          </w:tcPr>
          <w:p w14:paraId="08C2E14B" w14:textId="3F5E63D2" w:rsidR="00A7041A" w:rsidRDefault="00A7041A" w:rsidP="00BF6EBC">
            <w:pPr>
              <w:ind w:firstLine="0"/>
              <w:jc w:val="center"/>
            </w:pPr>
            <w:proofErr w:type="spellStart"/>
            <w:r>
              <w:t>Kích</w:t>
            </w:r>
            <w:proofErr w:type="spellEnd"/>
            <w:r>
              <w:t xml:space="preserve"> </w:t>
            </w:r>
            <w:proofErr w:type="spellStart"/>
            <w:r>
              <w:t>thước</w:t>
            </w:r>
            <w:proofErr w:type="spellEnd"/>
            <w:r>
              <w:t xml:space="preserve"> </w:t>
            </w:r>
          </w:p>
        </w:tc>
        <w:tc>
          <w:tcPr>
            <w:tcW w:w="3068" w:type="dxa"/>
          </w:tcPr>
          <w:p w14:paraId="3749BE0F" w14:textId="4008B826" w:rsidR="00A7041A" w:rsidRDefault="00CC18AD" w:rsidP="00BF6EBC">
            <w:pPr>
              <w:ind w:firstLine="0"/>
              <w:jc w:val="center"/>
              <w:rPr>
                <w:rFonts w:eastAsia="Calibri"/>
              </w:rPr>
            </w:pPr>
            <w:r>
              <w:rPr>
                <w:rFonts w:eastAsia="Calibri"/>
              </w:rPr>
              <w:t>128mm x 45mm x12mm</w:t>
            </w:r>
            <w:r w:rsidR="006263B0">
              <w:rPr>
                <w:rFonts w:eastAsia="Calibri"/>
              </w:rPr>
              <w:t xml:space="preserve"> (9</w:t>
            </w:r>
            <w:r w:rsidR="00A6765B">
              <w:rPr>
                <w:rFonts w:eastAsia="Calibri"/>
              </w:rPr>
              <w:t>)</w:t>
            </w:r>
          </w:p>
        </w:tc>
        <w:tc>
          <w:tcPr>
            <w:tcW w:w="3021" w:type="dxa"/>
          </w:tcPr>
          <w:p w14:paraId="6E9F98B8" w14:textId="77777777" w:rsidR="00A7041A" w:rsidRDefault="00CC18AD" w:rsidP="00BF6EBC">
            <w:pPr>
              <w:ind w:firstLine="0"/>
              <w:jc w:val="center"/>
              <w:rPr>
                <w:rFonts w:eastAsia="Calibri"/>
              </w:rPr>
            </w:pPr>
            <w:r>
              <w:rPr>
                <w:rFonts w:eastAsia="Calibri"/>
              </w:rPr>
              <w:t>42mm x 38mm x 12mm</w:t>
            </w:r>
          </w:p>
          <w:p w14:paraId="230D07B0" w14:textId="106E53C3" w:rsidR="00A7041A" w:rsidRPr="00114354" w:rsidRDefault="00A6765B" w:rsidP="00BF6EBC">
            <w:pPr>
              <w:ind w:firstLine="0"/>
              <w:jc w:val="center"/>
              <w:rPr>
                <w:rFonts w:eastAsia="Calibri"/>
              </w:rPr>
            </w:pPr>
            <w:r>
              <w:rPr>
                <w:rFonts w:eastAsia="Calibri"/>
              </w:rPr>
              <w:t>(</w:t>
            </w:r>
            <w:r w:rsidR="006263B0">
              <w:rPr>
                <w:rFonts w:eastAsia="Calibri"/>
              </w:rPr>
              <w:t>10)</w:t>
            </w:r>
          </w:p>
        </w:tc>
      </w:tr>
      <w:tr w:rsidR="00A7041A" w14:paraId="2B992AE8" w14:textId="77777777" w:rsidTr="001D590D">
        <w:tc>
          <w:tcPr>
            <w:tcW w:w="2972" w:type="dxa"/>
          </w:tcPr>
          <w:p w14:paraId="5C3BBD7D" w14:textId="6C07BC91" w:rsidR="00A7041A" w:rsidRDefault="00A7041A" w:rsidP="00BF6EBC">
            <w:pPr>
              <w:ind w:firstLine="0"/>
              <w:jc w:val="center"/>
            </w:pPr>
            <w:proofErr w:type="spellStart"/>
            <w:r>
              <w:t>Khoảng</w:t>
            </w:r>
            <w:proofErr w:type="spellEnd"/>
            <w:r>
              <w:t xml:space="preserve"> </w:t>
            </w:r>
            <w:proofErr w:type="spellStart"/>
            <w:r>
              <w:t>cách</w:t>
            </w:r>
            <w:proofErr w:type="spellEnd"/>
            <w:r>
              <w:t xml:space="preserve"> </w:t>
            </w:r>
            <w:proofErr w:type="spellStart"/>
            <w:r>
              <w:t>phát</w:t>
            </w:r>
            <w:proofErr w:type="spellEnd"/>
            <w:r>
              <w:t xml:space="preserve"> </w:t>
            </w:r>
            <w:proofErr w:type="spellStart"/>
            <w:r>
              <w:t>hiện</w:t>
            </w:r>
            <w:proofErr w:type="spellEnd"/>
            <w:r>
              <w:t xml:space="preserve"> </w:t>
            </w:r>
          </w:p>
        </w:tc>
        <w:tc>
          <w:tcPr>
            <w:tcW w:w="3068" w:type="dxa"/>
          </w:tcPr>
          <w:p w14:paraId="54788B5E" w14:textId="77777777" w:rsidR="00A7041A" w:rsidRDefault="00CC18AD" w:rsidP="00BF6EBC">
            <w:pPr>
              <w:ind w:firstLine="0"/>
              <w:jc w:val="center"/>
              <w:rPr>
                <w:rFonts w:eastAsia="Calibri"/>
              </w:rPr>
            </w:pPr>
            <w:r>
              <w:rPr>
                <w:rFonts w:eastAsia="Calibri"/>
              </w:rPr>
              <w:t xml:space="preserve">0.5 </w:t>
            </w:r>
            <w:r w:rsidR="00C862AD">
              <w:rPr>
                <w:rFonts w:eastAsia="Calibri"/>
              </w:rPr>
              <w:t>mm – 40mm</w:t>
            </w:r>
            <w:r>
              <w:rPr>
                <w:rFonts w:eastAsia="Calibri"/>
              </w:rPr>
              <w:t xml:space="preserve"> </w:t>
            </w:r>
          </w:p>
          <w:p w14:paraId="7AE14AD5" w14:textId="28E589F8" w:rsidR="00A7041A" w:rsidRDefault="006263B0" w:rsidP="00BF6EBC">
            <w:pPr>
              <w:ind w:firstLine="0"/>
              <w:jc w:val="center"/>
              <w:rPr>
                <w:rFonts w:eastAsia="Calibri"/>
              </w:rPr>
            </w:pPr>
            <w:r>
              <w:rPr>
                <w:rFonts w:eastAsia="Calibri"/>
              </w:rPr>
              <w:t>(10)</w:t>
            </w:r>
          </w:p>
        </w:tc>
        <w:tc>
          <w:tcPr>
            <w:tcW w:w="3021" w:type="dxa"/>
          </w:tcPr>
          <w:p w14:paraId="36A47885" w14:textId="77777777" w:rsidR="00A7041A" w:rsidRDefault="008C0604" w:rsidP="00BF6EBC">
            <w:pPr>
              <w:ind w:firstLine="0"/>
              <w:jc w:val="center"/>
              <w:rPr>
                <w:rFonts w:eastAsia="Calibri"/>
              </w:rPr>
            </w:pPr>
            <w:r>
              <w:rPr>
                <w:rFonts w:eastAsia="Calibri"/>
              </w:rPr>
              <w:t>1mm – 60mm</w:t>
            </w:r>
          </w:p>
          <w:p w14:paraId="3000D932" w14:textId="1B96A6E7" w:rsidR="00A7041A" w:rsidRDefault="006263B0" w:rsidP="00BF6EBC">
            <w:pPr>
              <w:ind w:firstLine="0"/>
              <w:jc w:val="center"/>
              <w:rPr>
                <w:rFonts w:eastAsia="Calibri"/>
              </w:rPr>
            </w:pPr>
            <w:r>
              <w:rPr>
                <w:rFonts w:eastAsia="Calibri"/>
              </w:rPr>
              <w:t>(9)</w:t>
            </w:r>
          </w:p>
        </w:tc>
      </w:tr>
      <w:tr w:rsidR="00A7041A" w14:paraId="6B37CB8F" w14:textId="77777777" w:rsidTr="001D590D">
        <w:tc>
          <w:tcPr>
            <w:tcW w:w="2972" w:type="dxa"/>
          </w:tcPr>
          <w:p w14:paraId="3B161F58" w14:textId="3EE96DBD" w:rsidR="00A7041A" w:rsidRDefault="00211401" w:rsidP="00BF6EBC">
            <w:pPr>
              <w:ind w:firstLine="0"/>
              <w:jc w:val="center"/>
            </w:pPr>
            <w:proofErr w:type="spellStart"/>
            <w:r>
              <w:t>Số</w:t>
            </w:r>
            <w:proofErr w:type="spellEnd"/>
            <w:r>
              <w:t xml:space="preserve"> </w:t>
            </w:r>
            <w:proofErr w:type="spellStart"/>
            <w:r>
              <w:t>lượng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p>
        </w:tc>
        <w:tc>
          <w:tcPr>
            <w:tcW w:w="3068" w:type="dxa"/>
          </w:tcPr>
          <w:p w14:paraId="44F7B294" w14:textId="77777777" w:rsidR="006263B0" w:rsidRDefault="00211401" w:rsidP="00BF6EBC">
            <w:pPr>
              <w:ind w:firstLine="0"/>
              <w:jc w:val="center"/>
              <w:rPr>
                <w:rFonts w:eastAsia="Calibri"/>
              </w:rPr>
            </w:pPr>
            <w:r>
              <w:rPr>
                <w:rFonts w:eastAsia="Calibri"/>
              </w:rPr>
              <w:t>5</w:t>
            </w:r>
            <w:r w:rsidR="001B20EA">
              <w:rPr>
                <w:rFonts w:eastAsia="Calibri"/>
              </w:rPr>
              <w:t xml:space="preserve"> </w:t>
            </w:r>
            <w:proofErr w:type="spellStart"/>
            <w:r w:rsidR="001B20EA">
              <w:rPr>
                <w:rFonts w:eastAsia="Calibri"/>
              </w:rPr>
              <w:t>cảm</w:t>
            </w:r>
            <w:proofErr w:type="spellEnd"/>
            <w:r w:rsidR="001B20EA">
              <w:rPr>
                <w:rFonts w:eastAsia="Calibri"/>
              </w:rPr>
              <w:t xml:space="preserve"> </w:t>
            </w:r>
            <w:proofErr w:type="spellStart"/>
            <w:r w:rsidR="001B20EA">
              <w:rPr>
                <w:rFonts w:eastAsia="Calibri"/>
              </w:rPr>
              <w:t>biến</w:t>
            </w:r>
            <w:proofErr w:type="spellEnd"/>
            <w:r w:rsidR="001B20EA">
              <w:rPr>
                <w:rFonts w:eastAsia="Calibri"/>
              </w:rPr>
              <w:t xml:space="preserve"> </w:t>
            </w:r>
            <w:proofErr w:type="spellStart"/>
            <w:r w:rsidR="001B20EA">
              <w:rPr>
                <w:rFonts w:eastAsia="Calibri"/>
              </w:rPr>
              <w:t>dò</w:t>
            </w:r>
            <w:proofErr w:type="spellEnd"/>
            <w:r w:rsidR="001B20EA">
              <w:rPr>
                <w:rFonts w:eastAsia="Calibri"/>
              </w:rPr>
              <w:t xml:space="preserve"> line</w:t>
            </w:r>
          </w:p>
          <w:p w14:paraId="5ABD3774" w14:textId="5B14B4E4" w:rsidR="00A7041A" w:rsidRDefault="006263B0" w:rsidP="00BF6EBC">
            <w:pPr>
              <w:ind w:firstLine="0"/>
              <w:jc w:val="center"/>
              <w:rPr>
                <w:rFonts w:eastAsia="Calibri"/>
              </w:rPr>
            </w:pPr>
            <w:r>
              <w:rPr>
                <w:rFonts w:eastAsia="Calibri"/>
              </w:rPr>
              <w:t>(10)</w:t>
            </w:r>
          </w:p>
        </w:tc>
        <w:tc>
          <w:tcPr>
            <w:tcW w:w="3021" w:type="dxa"/>
          </w:tcPr>
          <w:p w14:paraId="619DAB00" w14:textId="77777777" w:rsidR="00A7041A" w:rsidRDefault="001B20EA" w:rsidP="00BF6EBC">
            <w:pPr>
              <w:ind w:firstLine="0"/>
              <w:jc w:val="center"/>
              <w:rPr>
                <w:rFonts w:eastAsia="Calibri"/>
              </w:rPr>
            </w:pPr>
            <w:r>
              <w:rPr>
                <w:rFonts w:eastAsia="Calibri"/>
              </w:rPr>
              <w:t xml:space="preserve">4 </w:t>
            </w:r>
            <w:proofErr w:type="spellStart"/>
            <w:r>
              <w:rPr>
                <w:rFonts w:eastAsia="Calibri"/>
              </w:rPr>
              <w:t>cảm</w:t>
            </w:r>
            <w:proofErr w:type="spellEnd"/>
            <w:r>
              <w:rPr>
                <w:rFonts w:eastAsia="Calibri"/>
              </w:rPr>
              <w:t xml:space="preserve"> </w:t>
            </w:r>
            <w:proofErr w:type="spellStart"/>
            <w:r>
              <w:rPr>
                <w:rFonts w:eastAsia="Calibri"/>
              </w:rPr>
              <w:t>biến</w:t>
            </w:r>
            <w:proofErr w:type="spellEnd"/>
            <w:r>
              <w:rPr>
                <w:rFonts w:eastAsia="Calibri"/>
              </w:rPr>
              <w:t xml:space="preserve"> </w:t>
            </w:r>
            <w:proofErr w:type="spellStart"/>
            <w:r>
              <w:rPr>
                <w:rFonts w:eastAsia="Calibri"/>
              </w:rPr>
              <w:t>d</w:t>
            </w:r>
            <w:r w:rsidR="002927EE">
              <w:rPr>
                <w:rFonts w:eastAsia="Calibri"/>
              </w:rPr>
              <w:t>ò</w:t>
            </w:r>
            <w:proofErr w:type="spellEnd"/>
            <w:r w:rsidR="002927EE">
              <w:rPr>
                <w:rFonts w:eastAsia="Calibri"/>
              </w:rPr>
              <w:t xml:space="preserve"> line</w:t>
            </w:r>
          </w:p>
          <w:p w14:paraId="280537BB" w14:textId="1D4ED492" w:rsidR="00A7041A" w:rsidRDefault="006263B0" w:rsidP="00BF6EBC">
            <w:pPr>
              <w:ind w:firstLine="0"/>
              <w:jc w:val="center"/>
              <w:rPr>
                <w:rFonts w:eastAsia="Calibri"/>
              </w:rPr>
            </w:pPr>
            <w:r>
              <w:rPr>
                <w:rFonts w:eastAsia="Calibri"/>
              </w:rPr>
              <w:t>(8)</w:t>
            </w:r>
          </w:p>
        </w:tc>
      </w:tr>
      <w:tr w:rsidR="00A7041A" w14:paraId="5C611216" w14:textId="77777777" w:rsidTr="001D590D">
        <w:tc>
          <w:tcPr>
            <w:tcW w:w="2972" w:type="dxa"/>
          </w:tcPr>
          <w:p w14:paraId="2AC0C6CA" w14:textId="71974D4C" w:rsidR="00A7041A" w:rsidRDefault="007A20AA" w:rsidP="00BF6EBC">
            <w:pPr>
              <w:ind w:firstLine="0"/>
              <w:jc w:val="center"/>
            </w:pPr>
            <w:proofErr w:type="spellStart"/>
            <w:r>
              <w:t>Giá</w:t>
            </w:r>
            <w:proofErr w:type="spellEnd"/>
            <w:r>
              <w:t xml:space="preserve"> </w:t>
            </w:r>
            <w:proofErr w:type="spellStart"/>
            <w:r>
              <w:t>thành</w:t>
            </w:r>
            <w:proofErr w:type="spellEnd"/>
            <w:r>
              <w:t xml:space="preserve"> </w:t>
            </w:r>
          </w:p>
        </w:tc>
        <w:tc>
          <w:tcPr>
            <w:tcW w:w="3068" w:type="dxa"/>
          </w:tcPr>
          <w:p w14:paraId="4096FCAA" w14:textId="2B5994EE" w:rsidR="00A7041A" w:rsidRDefault="009B1684" w:rsidP="00BF6EBC">
            <w:pPr>
              <w:ind w:firstLine="0"/>
              <w:jc w:val="center"/>
              <w:rPr>
                <w:rFonts w:eastAsia="Calibri"/>
              </w:rPr>
            </w:pPr>
            <w:r>
              <w:rPr>
                <w:rFonts w:eastAsia="Calibri"/>
              </w:rPr>
              <w:t>95 000 VND</w:t>
            </w:r>
            <w:r w:rsidR="006263B0">
              <w:rPr>
                <w:rFonts w:eastAsia="Calibri"/>
              </w:rPr>
              <w:t xml:space="preserve"> (8)</w:t>
            </w:r>
          </w:p>
        </w:tc>
        <w:tc>
          <w:tcPr>
            <w:tcW w:w="3021" w:type="dxa"/>
          </w:tcPr>
          <w:p w14:paraId="7B67E8F6" w14:textId="476B8246" w:rsidR="00A7041A" w:rsidRDefault="009B1684" w:rsidP="00BF6EBC">
            <w:pPr>
              <w:ind w:firstLine="0"/>
              <w:jc w:val="center"/>
              <w:rPr>
                <w:rFonts w:eastAsia="Calibri"/>
              </w:rPr>
            </w:pPr>
            <w:r>
              <w:rPr>
                <w:rFonts w:eastAsia="Calibri"/>
              </w:rPr>
              <w:t>79 000 VND</w:t>
            </w:r>
            <w:r w:rsidR="006263B0">
              <w:rPr>
                <w:rFonts w:eastAsia="Calibri"/>
              </w:rPr>
              <w:t xml:space="preserve"> (10)</w:t>
            </w:r>
          </w:p>
        </w:tc>
      </w:tr>
      <w:tr w:rsidR="009B1684" w14:paraId="26C7EA29" w14:textId="77777777" w:rsidTr="001D590D">
        <w:tc>
          <w:tcPr>
            <w:tcW w:w="2972" w:type="dxa"/>
          </w:tcPr>
          <w:p w14:paraId="0A3C8B44" w14:textId="05FCA0A9" w:rsidR="009B1684" w:rsidRDefault="009B1684" w:rsidP="00BF6EBC">
            <w:pPr>
              <w:ind w:firstLine="0"/>
              <w:jc w:val="center"/>
            </w:pPr>
            <w:proofErr w:type="spellStart"/>
            <w:r>
              <w:t>Tổng</w:t>
            </w:r>
            <w:proofErr w:type="spellEnd"/>
            <w:r>
              <w:t xml:space="preserve"> </w:t>
            </w:r>
            <w:proofErr w:type="spellStart"/>
            <w:r>
              <w:t>điểm</w:t>
            </w:r>
            <w:proofErr w:type="spellEnd"/>
            <w:r>
              <w:t xml:space="preserve"> </w:t>
            </w:r>
          </w:p>
        </w:tc>
        <w:tc>
          <w:tcPr>
            <w:tcW w:w="3068" w:type="dxa"/>
          </w:tcPr>
          <w:p w14:paraId="4FB75C36" w14:textId="42FC09EB" w:rsidR="009B1684" w:rsidRDefault="006263B0" w:rsidP="00BF6EBC">
            <w:pPr>
              <w:ind w:firstLine="0"/>
              <w:jc w:val="center"/>
              <w:rPr>
                <w:rFonts w:eastAsia="Calibri"/>
              </w:rPr>
            </w:pPr>
            <w:r>
              <w:rPr>
                <w:rFonts w:eastAsia="Calibri"/>
              </w:rPr>
              <w:t>9.55</w:t>
            </w:r>
          </w:p>
        </w:tc>
        <w:tc>
          <w:tcPr>
            <w:tcW w:w="3021" w:type="dxa"/>
          </w:tcPr>
          <w:p w14:paraId="48595969" w14:textId="4514328F" w:rsidR="009B1684" w:rsidRDefault="006263B0" w:rsidP="00BF6EBC">
            <w:pPr>
              <w:ind w:firstLine="0"/>
              <w:jc w:val="center"/>
              <w:rPr>
                <w:rFonts w:eastAsia="Calibri"/>
              </w:rPr>
            </w:pPr>
            <w:r>
              <w:rPr>
                <w:rFonts w:eastAsia="Calibri"/>
              </w:rPr>
              <w:t>9.1</w:t>
            </w:r>
          </w:p>
        </w:tc>
      </w:tr>
    </w:tbl>
    <w:p w14:paraId="3B863677" w14:textId="636FF3A5" w:rsidR="008D1480" w:rsidRDefault="008D1480" w:rsidP="008D1480">
      <w:proofErr w:type="spellStart"/>
      <w:r>
        <w:t>Từ</w:t>
      </w:r>
      <w:proofErr w:type="spellEnd"/>
      <w:r>
        <w:t xml:space="preserve"> </w:t>
      </w:r>
      <w:proofErr w:type="spellStart"/>
      <w:r>
        <w:t>bảng</w:t>
      </w:r>
      <w:proofErr w:type="spellEnd"/>
      <w:r>
        <w:t xml:space="preserve"> so </w:t>
      </w:r>
      <w:proofErr w:type="spellStart"/>
      <w:r>
        <w:t>sánh</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Module 5 </w:t>
      </w:r>
      <w:proofErr w:type="spellStart"/>
      <w:r>
        <w:t>cặp</w:t>
      </w:r>
      <w:proofErr w:type="spellEnd"/>
      <w:r>
        <w:t xml:space="preserve"> led </w:t>
      </w:r>
      <w:proofErr w:type="spellStart"/>
      <w:r>
        <w:t>hồng</w:t>
      </w:r>
      <w:proofErr w:type="spellEnd"/>
      <w:r>
        <w:t xml:space="preserve"> </w:t>
      </w:r>
      <w:proofErr w:type="spellStart"/>
      <w:r>
        <w:t>ngoại</w:t>
      </w:r>
      <w:proofErr w:type="spellEnd"/>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bảng</w:t>
      </w:r>
      <w:proofErr w:type="spellEnd"/>
      <w:r>
        <w:t xml:space="preserve"> 3.2.</w:t>
      </w:r>
    </w:p>
    <w:p w14:paraId="53686E8F" w14:textId="5E63F3A0" w:rsidR="00972ED2" w:rsidRPr="005642BA" w:rsidRDefault="005C0835" w:rsidP="00B825DA">
      <w:pPr>
        <w:pStyle w:val="u3"/>
      </w:pPr>
      <w:bookmarkStart w:id="188" w:name="_Toc78552243"/>
      <w:proofErr w:type="spellStart"/>
      <w:r>
        <w:t>Bố</w:t>
      </w:r>
      <w:proofErr w:type="spellEnd"/>
      <w:r>
        <w:t xml:space="preserve"> </w:t>
      </w:r>
      <w:proofErr w:type="spellStart"/>
      <w:r>
        <w:t>trí</w:t>
      </w:r>
      <w:proofErr w:type="spellEnd"/>
      <w:r w:rsidR="00B825DA">
        <w:t xml:space="preserve"> </w:t>
      </w:r>
      <w:proofErr w:type="spellStart"/>
      <w:r w:rsidR="00B825DA">
        <w:t>cảm</w:t>
      </w:r>
      <w:proofErr w:type="spellEnd"/>
      <w:r w:rsidR="00B825DA">
        <w:t xml:space="preserve"> </w:t>
      </w:r>
      <w:proofErr w:type="spellStart"/>
      <w:r w:rsidR="00B825DA">
        <w:t>biến</w:t>
      </w:r>
      <w:proofErr w:type="spellEnd"/>
      <w:r>
        <w:t xml:space="preserve"> </w:t>
      </w:r>
      <w:proofErr w:type="spellStart"/>
      <w:r>
        <w:t>tối</w:t>
      </w:r>
      <w:proofErr w:type="spellEnd"/>
      <w:r>
        <w:t xml:space="preserve"> </w:t>
      </w:r>
      <w:proofErr w:type="spellStart"/>
      <w:r>
        <w:t>ưu</w:t>
      </w:r>
      <w:bookmarkEnd w:id="188"/>
      <w:proofErr w:type="spellEnd"/>
    </w:p>
    <w:p w14:paraId="1C9C7A64" w14:textId="07E348E7" w:rsidR="00614701" w:rsidRPr="00544203" w:rsidRDefault="00614701" w:rsidP="00614701">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sàn</w:t>
      </w:r>
      <w:proofErr w:type="spellEnd"/>
      <w:r>
        <w:t xml:space="preserve"> </w:t>
      </w:r>
      <w:proofErr w:type="spellStart"/>
      <w:r>
        <w:t>là</w:t>
      </w:r>
      <w:proofErr w:type="spellEnd"/>
      <w:r>
        <w:t xml:space="preserve"> </w:t>
      </w:r>
      <w:proofErr w:type="spellStart"/>
      <w:r>
        <w:t>một</w:t>
      </w:r>
      <w:proofErr w:type="spellEnd"/>
      <w:r>
        <w:t xml:space="preserve"> </w:t>
      </w:r>
      <w:proofErr w:type="spellStart"/>
      <w:r>
        <w:t>yếu</w:t>
      </w:r>
      <w:proofErr w:type="spellEnd"/>
      <w:r>
        <w:t xml:space="preserve"> </w:t>
      </w:r>
      <w:proofErr w:type="spellStart"/>
      <w:r>
        <w:t>tố</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bám</w:t>
      </w:r>
      <w:proofErr w:type="spellEnd"/>
      <w:r>
        <w:t xml:space="preserve"> </w:t>
      </w:r>
      <w:proofErr w:type="spellStart"/>
      <w:r>
        <w:t>đường</w:t>
      </w:r>
      <w:proofErr w:type="spellEnd"/>
      <w:r>
        <w:t xml:space="preserve"> </w:t>
      </w:r>
      <w:proofErr w:type="spellStart"/>
      <w:r>
        <w:t>của</w:t>
      </w:r>
      <w:proofErr w:type="spellEnd"/>
      <w:r>
        <w:t xml:space="preserve"> </w:t>
      </w:r>
      <w:proofErr w:type="spellStart"/>
      <w:r>
        <w:t>xe</w:t>
      </w:r>
      <w:proofErr w:type="spellEnd"/>
      <w:r>
        <w:t xml:space="preserve">. </w:t>
      </w:r>
      <w:proofErr w:type="spellStart"/>
      <w:r>
        <w:t>Nếu</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quá</w:t>
      </w:r>
      <w:proofErr w:type="spellEnd"/>
      <w:r>
        <w:t xml:space="preserve"> </w:t>
      </w:r>
      <w:proofErr w:type="spellStart"/>
      <w:r>
        <w:t>lớn</w:t>
      </w:r>
      <w:proofErr w:type="spellEnd"/>
      <w:r>
        <w:t xml:space="preserve"> </w:t>
      </w:r>
      <w:proofErr w:type="spellStart"/>
      <w:r>
        <w:t>tức</w:t>
      </w:r>
      <w:proofErr w:type="spellEnd"/>
      <w:r>
        <w:t xml:space="preserve"> </w:t>
      </w:r>
      <w:proofErr w:type="spellStart"/>
      <w:r>
        <w:t>là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quá</w:t>
      </w:r>
      <w:proofErr w:type="spellEnd"/>
      <w:r>
        <w:t xml:space="preserve"> </w:t>
      </w:r>
      <w:proofErr w:type="spellStart"/>
      <w:r>
        <w:t>cao</w:t>
      </w:r>
      <w:proofErr w:type="spellEnd"/>
      <w:r>
        <w:t xml:space="preserve"> so </w:t>
      </w:r>
      <w:proofErr w:type="spellStart"/>
      <w:r>
        <w:t>với</w:t>
      </w:r>
      <w:proofErr w:type="spellEnd"/>
      <w:r>
        <w:t xml:space="preserve"> </w:t>
      </w:r>
      <w:proofErr w:type="spellStart"/>
      <w:r>
        <w:t>sàn</w:t>
      </w:r>
      <w:proofErr w:type="spellEnd"/>
      <w:r>
        <w:t xml:space="preserve"> </w:t>
      </w:r>
      <w:proofErr w:type="spellStart"/>
      <w:r>
        <w:t>sẽ</w:t>
      </w:r>
      <w:proofErr w:type="spellEnd"/>
      <w:r>
        <w:t xml:space="preserve"> </w:t>
      </w:r>
      <w:proofErr w:type="spellStart"/>
      <w:r>
        <w:t>khiến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bị</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còn</w:t>
      </w:r>
      <w:proofErr w:type="spellEnd"/>
      <w:r>
        <w:t xml:space="preserve"> </w:t>
      </w:r>
      <w:proofErr w:type="spellStart"/>
      <w:r>
        <w:t>nếu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quá</w:t>
      </w:r>
      <w:proofErr w:type="spellEnd"/>
      <w:r>
        <w:t xml:space="preserve"> </w:t>
      </w:r>
      <w:proofErr w:type="spellStart"/>
      <w:r>
        <w:t>gần</w:t>
      </w:r>
      <w:proofErr w:type="spellEnd"/>
      <w:r>
        <w:t xml:space="preserve"> </w:t>
      </w:r>
      <w:proofErr w:type="spellStart"/>
      <w:r>
        <w:t>sàn</w:t>
      </w:r>
      <w:proofErr w:type="spellEnd"/>
      <w:r>
        <w:t xml:space="preserve"> </w:t>
      </w:r>
      <w:proofErr w:type="spellStart"/>
      <w:r>
        <w:t>thì</w:t>
      </w:r>
      <w:proofErr w:type="spellEnd"/>
      <w:r>
        <w:t xml:space="preserve"> </w:t>
      </w:r>
      <w:proofErr w:type="spellStart"/>
      <w:r>
        <w:t>sẽ</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được</w:t>
      </w:r>
      <w:proofErr w:type="spellEnd"/>
      <w:r>
        <w:t xml:space="preserve"> </w:t>
      </w:r>
      <w:proofErr w:type="spellStart"/>
      <w:r>
        <w:t>phần</w:t>
      </w:r>
      <w:proofErr w:type="spellEnd"/>
      <w:r>
        <w:t xml:space="preserve"> </w:t>
      </w:r>
      <w:proofErr w:type="spellStart"/>
      <w:r>
        <w:t>có</w:t>
      </w:r>
      <w:proofErr w:type="spellEnd"/>
      <w:r>
        <w:t xml:space="preserve"> </w:t>
      </w:r>
      <w:proofErr w:type="spellStart"/>
      <w:r>
        <w:t>vạch</w:t>
      </w:r>
      <w:proofErr w:type="spellEnd"/>
      <w:r>
        <w:t xml:space="preserve"> </w:t>
      </w:r>
      <w:proofErr w:type="spellStart"/>
      <w:r>
        <w:t>kẻ</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vạch</w:t>
      </w:r>
      <w:proofErr w:type="spellEnd"/>
      <w:r>
        <w:t xml:space="preserve"> </w:t>
      </w:r>
      <w:proofErr w:type="spellStart"/>
      <w:r>
        <w:t>kẻ</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kể</w:t>
      </w:r>
      <w:proofErr w:type="spellEnd"/>
      <w:r>
        <w:t xml:space="preserve"> </w:t>
      </w:r>
      <w:proofErr w:type="spellStart"/>
      <w:r>
        <w:t>trên</w:t>
      </w:r>
      <w:proofErr w:type="spellEnd"/>
      <w:r>
        <w:t xml:space="preserve">, </w:t>
      </w:r>
      <w:proofErr w:type="spellStart"/>
      <w:r>
        <w:t>nhóm</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độ</w:t>
      </w:r>
      <w:proofErr w:type="spellEnd"/>
      <w:r>
        <w:t xml:space="preserve"> </w:t>
      </w:r>
      <w:proofErr w:type="spellStart"/>
      <w:r>
        <w:t>cao</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so </w:t>
      </w:r>
      <w:proofErr w:type="spellStart"/>
      <w:r>
        <w:t>với</w:t>
      </w:r>
      <w:proofErr w:type="spellEnd"/>
      <w:r>
        <w:t xml:space="preserve"> </w:t>
      </w:r>
      <w:proofErr w:type="spellStart"/>
      <w:r>
        <w:t>mặt</w:t>
      </w:r>
      <w:proofErr w:type="spellEnd"/>
      <w:r>
        <w:t xml:space="preserve"> </w:t>
      </w:r>
      <w:proofErr w:type="spellStart"/>
      <w:r>
        <w:t>sàn</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vị</w:t>
      </w:r>
      <w:proofErr w:type="spellEnd"/>
      <w:r>
        <w:t xml:space="preserve"> </w:t>
      </w:r>
      <w:proofErr w:type="spellStart"/>
      <w:r>
        <w:t>trí</w:t>
      </w:r>
      <w:proofErr w:type="spellEnd"/>
      <w:r>
        <w:t xml:space="preserve"> </w:t>
      </w:r>
      <w:proofErr w:type="spellStart"/>
      <w:r>
        <w:t>mà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nhóm</w:t>
      </w:r>
      <w:proofErr w:type="spellEnd"/>
      <w:r>
        <w:t xml:space="preserve"> </w:t>
      </w:r>
      <w:proofErr w:type="spellStart"/>
      <w:r>
        <w:t>đã</w:t>
      </w:r>
      <w:proofErr w:type="spellEnd"/>
      <w:r>
        <w:t xml:space="preserve"> </w:t>
      </w:r>
      <w:proofErr w:type="spellStart"/>
      <w:r>
        <w:t>đưa</w:t>
      </w:r>
      <w:proofErr w:type="spellEnd"/>
      <w:r>
        <w:t xml:space="preserve"> ra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như</w:t>
      </w:r>
      <w:proofErr w:type="spellEnd"/>
      <w:r>
        <w:t xml:space="preserve"> </w:t>
      </w:r>
      <w:proofErr w:type="spellStart"/>
      <w:r>
        <w:t>sau</w:t>
      </w:r>
      <w:proofErr w:type="spellEnd"/>
      <w:r>
        <w:t xml:space="preserve">: </w:t>
      </w:r>
      <w:proofErr w:type="spellStart"/>
      <w:r>
        <w:t>với</w:t>
      </w:r>
      <w:proofErr w:type="spellEnd"/>
      <w:r>
        <w:t xml:space="preserve"> </w:t>
      </w:r>
      <w:proofErr w:type="spellStart"/>
      <w:r>
        <w:lastRenderedPageBreak/>
        <w:t>độ</w:t>
      </w:r>
      <w:proofErr w:type="spellEnd"/>
      <w:r>
        <w:t xml:space="preserve"> </w:t>
      </w:r>
      <w:proofErr w:type="spellStart"/>
      <w:r>
        <w:t>cao</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xe</w:t>
      </w:r>
      <w:proofErr w:type="spellEnd"/>
      <w:r>
        <w:t xml:space="preserve"> so </w:t>
      </w:r>
      <w:proofErr w:type="spellStart"/>
      <w:r>
        <w:t>với</w:t>
      </w:r>
      <w:proofErr w:type="spellEnd"/>
      <w:r>
        <w:t xml:space="preserve"> </w:t>
      </w:r>
      <w:proofErr w:type="spellStart"/>
      <w:r>
        <w:t>mặt</w:t>
      </w:r>
      <w:proofErr w:type="spellEnd"/>
      <w:r>
        <w:t xml:space="preserve"> </w:t>
      </w:r>
      <w:proofErr w:type="spellStart"/>
      <w:r>
        <w:t>sàn</w:t>
      </w:r>
      <w:proofErr w:type="spellEnd"/>
      <w:r>
        <w:t xml:space="preserve"> </w:t>
      </w:r>
      <w:proofErr w:type="spellStart"/>
      <w:r>
        <w:t>là</w:t>
      </w:r>
      <w:proofErr w:type="spellEnd"/>
      <w:r>
        <w:t xml:space="preserve"> 5 cm </w:t>
      </w:r>
      <w:proofErr w:type="spellStart"/>
      <w:r>
        <w:t>thì</w:t>
      </w:r>
      <w:proofErr w:type="spellEnd"/>
      <w:r>
        <w:t xml:space="preserve"> </w:t>
      </w:r>
      <w:proofErr w:type="spellStart"/>
      <w:r>
        <w:t>độ</w:t>
      </w:r>
      <w:proofErr w:type="spellEnd"/>
      <w:r>
        <w:t xml:space="preserve"> </w:t>
      </w:r>
      <w:proofErr w:type="spellStart"/>
      <w:r>
        <w:t>cao</w:t>
      </w:r>
      <w:proofErr w:type="spellEnd"/>
      <w:r>
        <w:t xml:space="preserve"> </w:t>
      </w:r>
      <w:proofErr w:type="spellStart"/>
      <w:r>
        <w:t>của</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r w:rsidR="00F17182">
        <w:rPr>
          <w:noProof/>
        </w:rPr>
        <mc:AlternateContent>
          <mc:Choice Requires="wps">
            <w:drawing>
              <wp:anchor distT="0" distB="0" distL="114300" distR="114300" simplePos="0" relativeHeight="251689472" behindDoc="0" locked="0" layoutInCell="1" allowOverlap="1" wp14:anchorId="4CCC8E34" wp14:editId="6875F768">
                <wp:simplePos x="0" y="0"/>
                <wp:positionH relativeFrom="column">
                  <wp:posOffset>394970</wp:posOffset>
                </wp:positionH>
                <wp:positionV relativeFrom="paragraph">
                  <wp:posOffset>3463925</wp:posOffset>
                </wp:positionV>
                <wp:extent cx="4876800" cy="635"/>
                <wp:effectExtent l="0" t="0" r="0" b="0"/>
                <wp:wrapTopAndBottom/>
                <wp:docPr id="3" name="Hộp Văn bản 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1542002F" w14:textId="7B07875F" w:rsidR="001031AB" w:rsidRPr="00CF3E6C" w:rsidRDefault="001031AB" w:rsidP="001031AB">
                            <w:pPr>
                              <w:pStyle w:val="Chuthich"/>
                              <w:rPr>
                                <w:noProof/>
                                <w:sz w:val="26"/>
                                <w:szCs w:val="20"/>
                              </w:rPr>
                            </w:pPr>
                            <w:bookmarkStart w:id="189" w:name="_Toc78552278"/>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8</w:t>
                            </w:r>
                            <w:r>
                              <w:fldChar w:fldCharType="end"/>
                            </w:r>
                            <w:r w:rsidR="00F17182">
                              <w:t xml:space="preserve"> </w:t>
                            </w:r>
                            <w:proofErr w:type="spellStart"/>
                            <w:r w:rsidR="00F17182">
                              <w:t>Bố</w:t>
                            </w:r>
                            <w:proofErr w:type="spellEnd"/>
                            <w:r w:rsidR="00F17182">
                              <w:t xml:space="preserve"> </w:t>
                            </w:r>
                            <w:proofErr w:type="spellStart"/>
                            <w:r w:rsidR="00F17182">
                              <w:t>trí</w:t>
                            </w:r>
                            <w:proofErr w:type="spellEnd"/>
                            <w:r w:rsidR="00F17182">
                              <w:t xml:space="preserve"> </w:t>
                            </w:r>
                            <w:proofErr w:type="spellStart"/>
                            <w:r w:rsidR="00F17182">
                              <w:t>của</w:t>
                            </w:r>
                            <w:proofErr w:type="spellEnd"/>
                            <w:r w:rsidR="00F17182">
                              <w:t xml:space="preserve"> </w:t>
                            </w:r>
                            <w:proofErr w:type="spellStart"/>
                            <w:r w:rsidR="00F17182">
                              <w:t>một</w:t>
                            </w:r>
                            <w:proofErr w:type="spellEnd"/>
                            <w:r w:rsidR="00F17182">
                              <w:t xml:space="preserve"> </w:t>
                            </w:r>
                            <w:proofErr w:type="spellStart"/>
                            <w:r w:rsidR="00F17182">
                              <w:t>cặp</w:t>
                            </w:r>
                            <w:proofErr w:type="spellEnd"/>
                            <w:r w:rsidR="00F17182">
                              <w:t xml:space="preserve"> LED-</w:t>
                            </w:r>
                            <w:proofErr w:type="spellStart"/>
                            <w:r w:rsidR="00F17182">
                              <w:t>quang</w:t>
                            </w:r>
                            <w:proofErr w:type="spellEnd"/>
                            <w:r w:rsidR="00F17182">
                              <w:t xml:space="preserve"> </w:t>
                            </w:r>
                            <w:proofErr w:type="spellStart"/>
                            <w:r w:rsidR="00F17182">
                              <w:t>trở</w:t>
                            </w:r>
                            <w:proofErr w:type="spellEnd"/>
                            <w:r w:rsidR="00F17182">
                              <w:t xml:space="preserve"> </w:t>
                            </w:r>
                            <w:proofErr w:type="spellStart"/>
                            <w:r w:rsidR="00F17182">
                              <w:t>trên</w:t>
                            </w:r>
                            <w:proofErr w:type="spellEnd"/>
                            <w:r w:rsidR="00F17182">
                              <w:t xml:space="preserve"> </w:t>
                            </w:r>
                            <w:proofErr w:type="spellStart"/>
                            <w:r w:rsidR="00F17182">
                              <w:t>cụm</w:t>
                            </w:r>
                            <w:proofErr w:type="spellEnd"/>
                            <w:r w:rsidR="00F17182">
                              <w:t xml:space="preserve"> </w:t>
                            </w:r>
                            <w:proofErr w:type="spellStart"/>
                            <w:r w:rsidR="00F17182">
                              <w:t>cảm</w:t>
                            </w:r>
                            <w:proofErr w:type="spellEnd"/>
                            <w:r w:rsidR="00F17182">
                              <w:t xml:space="preserve"> </w:t>
                            </w:r>
                            <w:proofErr w:type="spellStart"/>
                            <w:r w:rsidR="00F17182">
                              <w:t>biến</w:t>
                            </w:r>
                            <w:proofErr w:type="spellEnd"/>
                            <w:r w:rsidR="00F17182">
                              <w:t xml:space="preserve"> </w:t>
                            </w:r>
                            <w:proofErr w:type="spellStart"/>
                            <w:r w:rsidR="00F17182">
                              <w:t>dò</w:t>
                            </w:r>
                            <w:proofErr w:type="spellEnd"/>
                            <w:r w:rsidR="00F17182">
                              <w:t xml:space="preserve"> line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CC8E34" id="Hộp Văn bản 2" o:spid="_x0000_s1036" type="#_x0000_t202" style="position:absolute;left:0;text-align:left;margin-left:31.1pt;margin-top:272.75pt;width:384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" stroked="f">
                <v:textbox style="mso-fit-shape-to-text:t" inset="0,0,0,0">
                  <w:txbxContent>
                    <w:p w14:paraId="1542002F" w14:textId="7B07875F" w:rsidR="001031AB" w:rsidRPr="00CF3E6C" w:rsidRDefault="001031AB" w:rsidP="001031AB">
                      <w:pPr>
                        <w:pStyle w:val="Chuthich"/>
                        <w:rPr>
                          <w:noProof/>
                          <w:sz w:val="26"/>
                          <w:szCs w:val="20"/>
                        </w:rPr>
                      </w:pPr>
                      <w:bookmarkStart w:id="190" w:name="_Toc78552278"/>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8</w:t>
                      </w:r>
                      <w:r>
                        <w:fldChar w:fldCharType="end"/>
                      </w:r>
                      <w:r w:rsidR="00F17182">
                        <w:t xml:space="preserve"> </w:t>
                      </w:r>
                      <w:proofErr w:type="spellStart"/>
                      <w:r w:rsidR="00F17182">
                        <w:t>Bố</w:t>
                      </w:r>
                      <w:proofErr w:type="spellEnd"/>
                      <w:r w:rsidR="00F17182">
                        <w:t xml:space="preserve"> </w:t>
                      </w:r>
                      <w:proofErr w:type="spellStart"/>
                      <w:r w:rsidR="00F17182">
                        <w:t>trí</w:t>
                      </w:r>
                      <w:proofErr w:type="spellEnd"/>
                      <w:r w:rsidR="00F17182">
                        <w:t xml:space="preserve"> </w:t>
                      </w:r>
                      <w:proofErr w:type="spellStart"/>
                      <w:r w:rsidR="00F17182">
                        <w:t>của</w:t>
                      </w:r>
                      <w:proofErr w:type="spellEnd"/>
                      <w:r w:rsidR="00F17182">
                        <w:t xml:space="preserve"> </w:t>
                      </w:r>
                      <w:proofErr w:type="spellStart"/>
                      <w:r w:rsidR="00F17182">
                        <w:t>một</w:t>
                      </w:r>
                      <w:proofErr w:type="spellEnd"/>
                      <w:r w:rsidR="00F17182">
                        <w:t xml:space="preserve"> </w:t>
                      </w:r>
                      <w:proofErr w:type="spellStart"/>
                      <w:r w:rsidR="00F17182">
                        <w:t>cặp</w:t>
                      </w:r>
                      <w:proofErr w:type="spellEnd"/>
                      <w:r w:rsidR="00F17182">
                        <w:t xml:space="preserve"> LED-</w:t>
                      </w:r>
                      <w:proofErr w:type="spellStart"/>
                      <w:r w:rsidR="00F17182">
                        <w:t>quang</w:t>
                      </w:r>
                      <w:proofErr w:type="spellEnd"/>
                      <w:r w:rsidR="00F17182">
                        <w:t xml:space="preserve"> </w:t>
                      </w:r>
                      <w:proofErr w:type="spellStart"/>
                      <w:r w:rsidR="00F17182">
                        <w:t>trở</w:t>
                      </w:r>
                      <w:proofErr w:type="spellEnd"/>
                      <w:r w:rsidR="00F17182">
                        <w:t xml:space="preserve"> </w:t>
                      </w:r>
                      <w:proofErr w:type="spellStart"/>
                      <w:r w:rsidR="00F17182">
                        <w:t>trên</w:t>
                      </w:r>
                      <w:proofErr w:type="spellEnd"/>
                      <w:r w:rsidR="00F17182">
                        <w:t xml:space="preserve"> </w:t>
                      </w:r>
                      <w:proofErr w:type="spellStart"/>
                      <w:r w:rsidR="00F17182">
                        <w:t>cụm</w:t>
                      </w:r>
                      <w:proofErr w:type="spellEnd"/>
                      <w:r w:rsidR="00F17182">
                        <w:t xml:space="preserve"> </w:t>
                      </w:r>
                      <w:proofErr w:type="spellStart"/>
                      <w:r w:rsidR="00F17182">
                        <w:t>cảm</w:t>
                      </w:r>
                      <w:proofErr w:type="spellEnd"/>
                      <w:r w:rsidR="00F17182">
                        <w:t xml:space="preserve"> </w:t>
                      </w:r>
                      <w:proofErr w:type="spellStart"/>
                      <w:r w:rsidR="00F17182">
                        <w:t>biến</w:t>
                      </w:r>
                      <w:proofErr w:type="spellEnd"/>
                      <w:r w:rsidR="00F17182">
                        <w:t xml:space="preserve"> </w:t>
                      </w:r>
                      <w:proofErr w:type="spellStart"/>
                      <w:r w:rsidR="00F17182">
                        <w:t>dò</w:t>
                      </w:r>
                      <w:proofErr w:type="spellEnd"/>
                      <w:r w:rsidR="00F17182">
                        <w:t xml:space="preserve"> line</w:t>
                      </w:r>
                      <w:bookmarkEnd w:id="190"/>
                    </w:p>
                  </w:txbxContent>
                </v:textbox>
                <w10:wrap type="topAndBottom"/>
              </v:shape>
            </w:pict>
          </mc:Fallback>
        </mc:AlternateContent>
      </w:r>
      <w:proofErr w:type="spellStart"/>
      <w:r>
        <w:t>sẽ</w:t>
      </w:r>
      <w:proofErr w:type="spellEnd"/>
      <w:r>
        <w:t xml:space="preserve"> </w:t>
      </w:r>
      <w:proofErr w:type="spellStart"/>
      <w:r>
        <w:t>là</w:t>
      </w:r>
      <w:proofErr w:type="spellEnd"/>
      <w:r>
        <w:t xml:space="preserve"> 0.5 cm so </w:t>
      </w:r>
      <w:proofErr w:type="spellStart"/>
      <w:r>
        <w:t>với</w:t>
      </w:r>
      <w:proofErr w:type="spellEnd"/>
      <w:r>
        <w:t xml:space="preserve"> </w:t>
      </w:r>
      <w:proofErr w:type="spellStart"/>
      <w:r>
        <w:t>mặt</w:t>
      </w:r>
      <w:proofErr w:type="spellEnd"/>
      <w:r>
        <w:t xml:space="preserve"> </w:t>
      </w:r>
      <w:proofErr w:type="spellStart"/>
      <w:r>
        <w:t>sàn</w:t>
      </w:r>
      <w:proofErr w:type="spellEnd"/>
      <w:r>
        <w:t>.</w:t>
      </w:r>
      <w:r w:rsidR="00DA7F27">
        <w:t xml:space="preserve"> </w:t>
      </w:r>
      <w:proofErr w:type="spellStart"/>
      <w:r w:rsidR="00DA7F27">
        <w:t>Hình</w:t>
      </w:r>
      <w:proofErr w:type="spellEnd"/>
      <w:r w:rsidR="004E16D3">
        <w:t xml:space="preserve"> 3.8</w:t>
      </w:r>
      <w:r w:rsidR="0081132F">
        <w:t xml:space="preserve"> </w:t>
      </w:r>
      <w:proofErr w:type="spellStart"/>
      <w:r w:rsidR="0081132F">
        <w:t>mô</w:t>
      </w:r>
      <w:proofErr w:type="spellEnd"/>
      <w:r w:rsidR="0081132F">
        <w:t xml:space="preserve"> </w:t>
      </w:r>
      <w:proofErr w:type="spellStart"/>
      <w:r w:rsidR="0081132F">
        <w:t>tả</w:t>
      </w:r>
      <w:proofErr w:type="spellEnd"/>
      <w:r w:rsidR="000C199D">
        <w:t xml:space="preserve"> </w:t>
      </w:r>
      <w:proofErr w:type="spellStart"/>
      <w:r w:rsidR="000C199D">
        <w:t>cách</w:t>
      </w:r>
      <w:proofErr w:type="spellEnd"/>
      <w:r w:rsidR="000C199D">
        <w:t xml:space="preserve"> </w:t>
      </w:r>
      <w:proofErr w:type="spellStart"/>
      <w:r w:rsidR="000C199D">
        <w:t>bố</w:t>
      </w:r>
      <w:proofErr w:type="spellEnd"/>
      <w:r w:rsidR="000C199D">
        <w:t xml:space="preserve"> </w:t>
      </w:r>
      <w:proofErr w:type="spellStart"/>
      <w:r w:rsidR="000C199D">
        <w:t>trí</w:t>
      </w:r>
      <w:proofErr w:type="spellEnd"/>
      <w:r w:rsidR="000C199D">
        <w:t xml:space="preserve"> </w:t>
      </w:r>
      <w:proofErr w:type="spellStart"/>
      <w:r w:rsidR="000C199D">
        <w:t>của</w:t>
      </w:r>
      <w:proofErr w:type="spellEnd"/>
      <w:r w:rsidR="000C199D">
        <w:t xml:space="preserve"> </w:t>
      </w:r>
      <w:proofErr w:type="spellStart"/>
      <w:r w:rsidR="000C199D">
        <w:t>một</w:t>
      </w:r>
      <w:proofErr w:type="spellEnd"/>
      <w:r w:rsidR="000C199D">
        <w:t xml:space="preserve"> </w:t>
      </w:r>
      <w:proofErr w:type="spellStart"/>
      <w:r w:rsidR="000C199D">
        <w:t>cặp</w:t>
      </w:r>
      <w:proofErr w:type="spellEnd"/>
      <w:r w:rsidR="000C199D">
        <w:t xml:space="preserve"> </w:t>
      </w:r>
      <w:r w:rsidR="00C720CB">
        <w:t xml:space="preserve">led </w:t>
      </w:r>
      <w:proofErr w:type="spellStart"/>
      <w:r w:rsidR="00C720CB">
        <w:t>quang</w:t>
      </w:r>
      <w:proofErr w:type="spellEnd"/>
      <w:r w:rsidR="00C720CB">
        <w:t xml:space="preserve"> </w:t>
      </w:r>
      <w:proofErr w:type="spellStart"/>
      <w:r w:rsidR="00C720CB">
        <w:t>trở</w:t>
      </w:r>
      <w:proofErr w:type="spellEnd"/>
      <w:r w:rsidR="00C720CB">
        <w:t>.</w:t>
      </w:r>
    </w:p>
    <w:p w14:paraId="1E99CD20" w14:textId="6D83267E" w:rsidR="00F37920" w:rsidRDefault="00C720CB" w:rsidP="00F17182">
      <w:pPr>
        <w:pStyle w:val="u2"/>
      </w:pPr>
      <w:bookmarkStart w:id="191" w:name="_Toc78552244"/>
      <w:r w:rsidRPr="00C720CB">
        <w:rPr>
          <w:noProof/>
        </w:rPr>
        <w:drawing>
          <wp:anchor distT="0" distB="0" distL="114300" distR="114300" simplePos="0" relativeHeight="251686400" behindDoc="0" locked="0" layoutInCell="1" allowOverlap="1" wp14:anchorId="31CD8D6A" wp14:editId="493018AD">
            <wp:simplePos x="0" y="0"/>
            <wp:positionH relativeFrom="column">
              <wp:posOffset>1905520</wp:posOffset>
            </wp:positionH>
            <wp:positionV relativeFrom="paragraph">
              <wp:posOffset>90401</wp:posOffset>
            </wp:positionV>
            <wp:extent cx="2235506" cy="1872000"/>
            <wp:effectExtent l="0" t="0" r="0" b="0"/>
            <wp:wrapTopAndBottom/>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35506" cy="1872000"/>
                    </a:xfrm>
                    <a:prstGeom prst="rect">
                      <a:avLst/>
                    </a:prstGeom>
                  </pic:spPr>
                </pic:pic>
              </a:graphicData>
            </a:graphic>
          </wp:anchor>
        </w:drawing>
      </w:r>
      <w:proofErr w:type="spellStart"/>
      <w:r w:rsidR="00F37920">
        <w:t>Thiết</w:t>
      </w:r>
      <w:proofErr w:type="spellEnd"/>
      <w:r w:rsidR="00F37920">
        <w:t xml:space="preserve"> </w:t>
      </w:r>
      <w:proofErr w:type="spellStart"/>
      <w:r w:rsidR="00F37920">
        <w:t>kế</w:t>
      </w:r>
      <w:proofErr w:type="spellEnd"/>
      <w:r w:rsidR="00F37920">
        <w:t xml:space="preserve"> </w:t>
      </w:r>
      <w:proofErr w:type="spellStart"/>
      <w:r w:rsidR="00F37920">
        <w:t>và</w:t>
      </w:r>
      <w:proofErr w:type="spellEnd"/>
      <w:r w:rsidR="00F37920">
        <w:t xml:space="preserve"> </w:t>
      </w:r>
      <w:proofErr w:type="spellStart"/>
      <w:r w:rsidR="00F37920">
        <w:t>lựa</w:t>
      </w:r>
      <w:proofErr w:type="spellEnd"/>
      <w:r w:rsidR="00F37920">
        <w:t xml:space="preserve"> </w:t>
      </w:r>
      <w:proofErr w:type="spellStart"/>
      <w:r w:rsidR="00F37920">
        <w:t>chọn</w:t>
      </w:r>
      <w:proofErr w:type="spellEnd"/>
      <w:r w:rsidR="00F37920">
        <w:t xml:space="preserve"> </w:t>
      </w:r>
      <w:proofErr w:type="spellStart"/>
      <w:r w:rsidR="00F37920">
        <w:t>khối</w:t>
      </w:r>
      <w:proofErr w:type="spellEnd"/>
      <w:r w:rsidR="00F37920">
        <w:t xml:space="preserve"> </w:t>
      </w:r>
      <w:proofErr w:type="spellStart"/>
      <w:r w:rsidR="00F37920">
        <w:t>điều</w:t>
      </w:r>
      <w:proofErr w:type="spellEnd"/>
      <w:r w:rsidR="00F37920">
        <w:t xml:space="preserve"> </w:t>
      </w:r>
      <w:proofErr w:type="spellStart"/>
      <w:r w:rsidR="00F37920">
        <w:t>khiển</w:t>
      </w:r>
      <w:bookmarkEnd w:id="180"/>
      <w:bookmarkEnd w:id="191"/>
      <w:proofErr w:type="spellEnd"/>
    </w:p>
    <w:p w14:paraId="0075D0AA" w14:textId="49737A91" w:rsidR="00F37920" w:rsidRDefault="00F37920" w:rsidP="00F37920">
      <w:pPr>
        <w:pStyle w:val="u3"/>
      </w:pPr>
      <w:bookmarkStart w:id="192" w:name="_Toc77285391"/>
      <w:bookmarkStart w:id="193" w:name="_Toc78552245"/>
      <w:proofErr w:type="spellStart"/>
      <w:r>
        <w:t>Lựa</w:t>
      </w:r>
      <w:proofErr w:type="spellEnd"/>
      <w:r>
        <w:t xml:space="preserve"> </w:t>
      </w:r>
      <w:proofErr w:type="spellStart"/>
      <w:r>
        <w:t>chọn</w:t>
      </w:r>
      <w:proofErr w:type="spellEnd"/>
      <w:r>
        <w:t xml:space="preserve"> vi </w:t>
      </w:r>
      <w:proofErr w:type="spellStart"/>
      <w:r w:rsidR="009736FB">
        <w:t>điều</w:t>
      </w:r>
      <w:proofErr w:type="spellEnd"/>
      <w:r w:rsidR="009736FB">
        <w:t xml:space="preserve"> </w:t>
      </w:r>
      <w:proofErr w:type="spellStart"/>
      <w:r w:rsidR="009736FB">
        <w:t>khiển</w:t>
      </w:r>
      <w:bookmarkEnd w:id="192"/>
      <w:bookmarkEnd w:id="193"/>
      <w:proofErr w:type="spellEnd"/>
    </w:p>
    <w:p w14:paraId="13F3F00A" w14:textId="77777777" w:rsidR="009736FB" w:rsidRDefault="009736FB" w:rsidP="009736FB">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nêu</w:t>
      </w:r>
      <w:proofErr w:type="spellEnd"/>
      <w:r>
        <w:t xml:space="preserve"> ở </w:t>
      </w:r>
      <w:proofErr w:type="spellStart"/>
      <w:r>
        <w:t>các</w:t>
      </w:r>
      <w:proofErr w:type="spellEnd"/>
      <w:r>
        <w:t xml:space="preserve"> </w:t>
      </w:r>
      <w:proofErr w:type="spellStart"/>
      <w:r>
        <w:t>phần</w:t>
      </w:r>
      <w:proofErr w:type="spellEnd"/>
      <w:r>
        <w:t xml:space="preserve"> </w:t>
      </w:r>
      <w:proofErr w:type="spellStart"/>
      <w:r>
        <w:t>trước</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một</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sau</w:t>
      </w:r>
      <w:proofErr w:type="spellEnd"/>
      <w:r>
        <w:t>:</w:t>
      </w:r>
    </w:p>
    <w:p w14:paraId="104C6044" w14:textId="617C7EAC" w:rsidR="009736FB" w:rsidRDefault="009736FB" w:rsidP="009736FB">
      <w:pPr>
        <w:pStyle w:val="oancuaDanhsach"/>
        <w:numPr>
          <w:ilvl w:val="0"/>
          <w:numId w:val="25"/>
        </w:numPr>
      </w:pPr>
      <w:proofErr w:type="spellStart"/>
      <w:r>
        <w:t>Có</w:t>
      </w:r>
      <w:proofErr w:type="spellEnd"/>
      <w:r>
        <w:t xml:space="preserve"> </w:t>
      </w:r>
      <w:proofErr w:type="spellStart"/>
      <w:r>
        <w:t>ít</w:t>
      </w:r>
      <w:proofErr w:type="spellEnd"/>
      <w:r>
        <w:t xml:space="preserve"> </w:t>
      </w:r>
      <w:proofErr w:type="spellStart"/>
      <w:r>
        <w:t>nhất</w:t>
      </w:r>
      <w:proofErr w:type="spellEnd"/>
      <w:r>
        <w:t xml:space="preserve"> 5 </w:t>
      </w:r>
      <w:proofErr w:type="spellStart"/>
      <w:r>
        <w:t>chân</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Analog </w:t>
      </w:r>
      <w:proofErr w:type="spellStart"/>
      <w:r>
        <w:t>để</w:t>
      </w:r>
      <w:proofErr w:type="spellEnd"/>
      <w:r>
        <w:t xml:space="preserve">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về</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xe</w:t>
      </w:r>
      <w:proofErr w:type="spellEnd"/>
      <w:r>
        <w:t xml:space="preserve"> so </w:t>
      </w:r>
      <w:proofErr w:type="spellStart"/>
      <w:r>
        <w:t>với</w:t>
      </w:r>
      <w:proofErr w:type="spellEnd"/>
      <w:r>
        <w:t xml:space="preserve"> </w:t>
      </w:r>
      <w:proofErr w:type="spellStart"/>
      <w:r>
        <w:t>đường</w:t>
      </w:r>
      <w:proofErr w:type="spellEnd"/>
      <w:r>
        <w:t xml:space="preserve"> line.</w:t>
      </w:r>
    </w:p>
    <w:p w14:paraId="5D15BFC2" w14:textId="7CAA276B" w:rsidR="009736FB" w:rsidRDefault="009736FB" w:rsidP="009736FB">
      <w:pPr>
        <w:pStyle w:val="oancuaDanhsach"/>
        <w:numPr>
          <w:ilvl w:val="0"/>
          <w:numId w:val="25"/>
        </w:numPr>
      </w:pPr>
      <w:proofErr w:type="spellStart"/>
      <w:r>
        <w:t>Tính</w:t>
      </w:r>
      <w:proofErr w:type="spellEnd"/>
      <w:r>
        <w:t xml:space="preserve"> </w:t>
      </w:r>
      <w:proofErr w:type="spellStart"/>
      <w:r>
        <w:t>toán</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từng</w:t>
      </w:r>
      <w:proofErr w:type="spellEnd"/>
      <w:r>
        <w:t xml:space="preserve"> </w:t>
      </w:r>
      <w:proofErr w:type="spellStart"/>
      <w:r>
        <w:t>động</w:t>
      </w:r>
      <w:proofErr w:type="spellEnd"/>
      <w:r>
        <w:t xml:space="preserve"> </w:t>
      </w:r>
      <w:proofErr w:type="spellStart"/>
      <w:r>
        <w:t>cơ</w:t>
      </w:r>
      <w:proofErr w:type="spellEnd"/>
      <w:r>
        <w:t>.</w:t>
      </w:r>
    </w:p>
    <w:p w14:paraId="266A5204" w14:textId="5BDFDF76" w:rsidR="009736FB" w:rsidRDefault="009736FB" w:rsidP="009736FB">
      <w:pPr>
        <w:pStyle w:val="oancuaDanhsach"/>
        <w:numPr>
          <w:ilvl w:val="0"/>
          <w:numId w:val="25"/>
        </w:numPr>
      </w:pPr>
      <w:proofErr w:type="spellStart"/>
      <w:r>
        <w:t>Có</w:t>
      </w:r>
      <w:proofErr w:type="spellEnd"/>
      <w:r>
        <w:t xml:space="preserve"> </w:t>
      </w:r>
      <w:proofErr w:type="spellStart"/>
      <w:r>
        <w:t>ít</w:t>
      </w:r>
      <w:proofErr w:type="spellEnd"/>
      <w:r>
        <w:t xml:space="preserve"> </w:t>
      </w:r>
      <w:proofErr w:type="spellStart"/>
      <w:r>
        <w:t>nhất</w:t>
      </w:r>
      <w:proofErr w:type="spellEnd"/>
      <w:r>
        <w:t xml:space="preserve"> 2 </w:t>
      </w:r>
      <w:proofErr w:type="spellStart"/>
      <w:r>
        <w:t>chân</w:t>
      </w:r>
      <w:proofErr w:type="spellEnd"/>
      <w:r>
        <w:t xml:space="preserve"> </w:t>
      </w:r>
      <w:proofErr w:type="spellStart"/>
      <w:r>
        <w:t>băm</w:t>
      </w:r>
      <w:proofErr w:type="spellEnd"/>
      <w:r>
        <w:t xml:space="preserve"> </w:t>
      </w:r>
      <w:proofErr w:type="spellStart"/>
      <w:r>
        <w:t>xung</w:t>
      </w:r>
      <w:proofErr w:type="spellEnd"/>
      <w:r>
        <w:t xml:space="preserve"> PWM </w:t>
      </w:r>
      <w:proofErr w:type="spellStart"/>
      <w:r>
        <w:t>để</w:t>
      </w:r>
      <w:proofErr w:type="spellEnd"/>
      <w:r>
        <w:t xml:space="preserve"> </w:t>
      </w:r>
      <w:proofErr w:type="spellStart"/>
      <w:r>
        <w:t>truyền</w:t>
      </w:r>
      <w:proofErr w:type="spellEnd"/>
      <w:r>
        <w:t xml:space="preserve"> </w:t>
      </w:r>
      <w:proofErr w:type="spellStart"/>
      <w:r>
        <w:t>xuống</w:t>
      </w:r>
      <w:proofErr w:type="spellEnd"/>
      <w:r>
        <w:t xml:space="preserve"> driver </w:t>
      </w:r>
      <w:proofErr w:type="spellStart"/>
      <w:r>
        <w:t>tương</w:t>
      </w:r>
      <w:proofErr w:type="spellEnd"/>
      <w:r>
        <w:t xml:space="preserve"> </w:t>
      </w:r>
      <w:proofErr w:type="spellStart"/>
      <w:r>
        <w:t>ứng</w:t>
      </w:r>
      <w:proofErr w:type="spellEnd"/>
      <w:r>
        <w:t>.</w:t>
      </w:r>
    </w:p>
    <w:p w14:paraId="57D92371" w14:textId="499EC781" w:rsidR="009736FB" w:rsidRDefault="009736FB" w:rsidP="009736FB">
      <w:pPr>
        <w:pStyle w:val="oancuaDanhsach"/>
        <w:numPr>
          <w:ilvl w:val="0"/>
          <w:numId w:val="25"/>
        </w:numPr>
      </w:pPr>
      <w:proofErr w:type="spellStart"/>
      <w:r>
        <w:t>Có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module </w:t>
      </w:r>
      <w:proofErr w:type="spellStart"/>
      <w:r>
        <w:t>WiFi</w:t>
      </w:r>
      <w:proofErr w:type="spellEnd"/>
      <w:r>
        <w:t xml:space="preserve"> </w:t>
      </w:r>
      <w:proofErr w:type="spellStart"/>
      <w:r>
        <w:t>cũng</w:t>
      </w:r>
      <w:proofErr w:type="spellEnd"/>
      <w:r>
        <w:t xml:space="preserve"> </w:t>
      </w:r>
      <w:proofErr w:type="spellStart"/>
      <w:r>
        <w:t>như</w:t>
      </w:r>
      <w:proofErr w:type="spellEnd"/>
      <w:r>
        <w:t xml:space="preserve"> Bluetooth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w:t>
      </w:r>
    </w:p>
    <w:p w14:paraId="0B2382C5" w14:textId="2BDE1F61" w:rsidR="00132ABC" w:rsidRDefault="009736FB" w:rsidP="00837BB8">
      <w:pPr>
        <w:ind w:firstLine="0"/>
      </w:pPr>
      <w:r>
        <w:t xml:space="preserve">Do </w:t>
      </w:r>
      <w:proofErr w:type="spellStart"/>
      <w:r>
        <w:t>đó</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các</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có</w:t>
      </w:r>
      <w:proofErr w:type="spellEnd"/>
      <w:r>
        <w:t xml:space="preserve"> </w:t>
      </w:r>
      <w:proofErr w:type="spellStart"/>
      <w:r>
        <w:t>mặt</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sử</w:t>
      </w:r>
      <w:proofErr w:type="spellEnd"/>
      <w:r>
        <w:t xml:space="preserve"> </w:t>
      </w:r>
      <w:proofErr w:type="spellStart"/>
      <w:r>
        <w:t>dụng</w:t>
      </w:r>
      <w:proofErr w:type="spellEnd"/>
      <w:r>
        <w:t xml:space="preserve"> Esp32 do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bậc</w:t>
      </w:r>
      <w:proofErr w:type="spellEnd"/>
      <w:r>
        <w:t xml:space="preserve"> </w:t>
      </w:r>
      <w:proofErr w:type="spellStart"/>
      <w:r>
        <w:t>của</w:t>
      </w:r>
      <w:proofErr w:type="spellEnd"/>
      <w:r>
        <w:t xml:space="preserve"> </w:t>
      </w:r>
      <w:proofErr w:type="spellStart"/>
      <w:r>
        <w:t>nó</w:t>
      </w:r>
      <w:proofErr w:type="spellEnd"/>
      <w:r>
        <w:t xml:space="preserve"> </w:t>
      </w:r>
      <w:proofErr w:type="spellStart"/>
      <w:r>
        <w:t>về</w:t>
      </w:r>
      <w:proofErr w:type="spellEnd"/>
      <w:r>
        <w:t xml:space="preserve"> </w:t>
      </w:r>
      <w:proofErr w:type="spellStart"/>
      <w:r>
        <w:t>tốc</w:t>
      </w:r>
      <w:proofErr w:type="spellEnd"/>
      <w:r>
        <w:t xml:space="preserve"> </w:t>
      </w:r>
      <w:proofErr w:type="spellStart"/>
      <w:r>
        <w:t>độ</w:t>
      </w:r>
      <w:proofErr w:type="spellEnd"/>
      <w:r>
        <w:t xml:space="preserve"> (dual-core 160 MHz), </w:t>
      </w:r>
      <w:proofErr w:type="spellStart"/>
      <w:r>
        <w:t>số</w:t>
      </w:r>
      <w:proofErr w:type="spellEnd"/>
      <w:r>
        <w:t xml:space="preserve"> </w:t>
      </w:r>
      <w:proofErr w:type="spellStart"/>
      <w:r>
        <w:t>chân</w:t>
      </w:r>
      <w:proofErr w:type="spellEnd"/>
      <w:r>
        <w:t xml:space="preserve"> GPIO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dung </w:t>
      </w:r>
      <w:proofErr w:type="spellStart"/>
      <w:r>
        <w:t>lượng</w:t>
      </w:r>
      <w:proofErr w:type="spellEnd"/>
      <w:r>
        <w:t xml:space="preserve"> </w:t>
      </w:r>
      <w:proofErr w:type="spellStart"/>
      <w:r>
        <w:t>bộ</w:t>
      </w:r>
      <w:proofErr w:type="spellEnd"/>
      <w:r>
        <w:t xml:space="preserve"> </w:t>
      </w:r>
      <w:proofErr w:type="spellStart"/>
      <w:r>
        <w:t>nhớ</w:t>
      </w:r>
      <w:proofErr w:type="spellEnd"/>
      <w:r>
        <w:t xml:space="preserve">. Esp32 </w:t>
      </w:r>
      <w:proofErr w:type="spellStart"/>
      <w:r>
        <w:t>sẽ</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dự</w:t>
      </w:r>
      <w:proofErr w:type="spellEnd"/>
      <w:r>
        <w:t xml:space="preserve"> </w:t>
      </w:r>
      <w:proofErr w:type="spellStart"/>
      <w:r>
        <w:t>án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bookmarkStart w:id="194" w:name="_Toc77285392"/>
      <w:proofErr w:type="spellStart"/>
      <w:r w:rsidR="00C773BD">
        <w:t>Hìn</w:t>
      </w:r>
      <w:r w:rsidR="0018181E">
        <w:t>h</w:t>
      </w:r>
      <w:proofErr w:type="spellEnd"/>
      <w:r w:rsidR="0018181E">
        <w:t xml:space="preserve"> </w:t>
      </w:r>
      <w:proofErr w:type="spellStart"/>
      <w:r w:rsidR="0018181E">
        <w:t>ảnh</w:t>
      </w:r>
      <w:proofErr w:type="spellEnd"/>
      <w:r w:rsidR="0018181E">
        <w:t xml:space="preserve"> </w:t>
      </w:r>
      <w:proofErr w:type="spellStart"/>
      <w:r w:rsidR="0018181E">
        <w:t>thực</w:t>
      </w:r>
      <w:proofErr w:type="spellEnd"/>
      <w:r w:rsidR="0018181E">
        <w:t xml:space="preserve"> </w:t>
      </w:r>
      <w:proofErr w:type="spellStart"/>
      <w:r w:rsidR="0018181E">
        <w:t>tế</w:t>
      </w:r>
      <w:proofErr w:type="spellEnd"/>
      <w:r w:rsidR="0018181E">
        <w:t xml:space="preserve"> </w:t>
      </w:r>
      <w:proofErr w:type="spellStart"/>
      <w:r w:rsidR="0018181E">
        <w:t>của</w:t>
      </w:r>
      <w:proofErr w:type="spellEnd"/>
      <w:r w:rsidR="0018181E">
        <w:t xml:space="preserve"> ESP </w:t>
      </w:r>
      <w:proofErr w:type="spellStart"/>
      <w:r w:rsidR="0018181E">
        <w:t>được</w:t>
      </w:r>
      <w:proofErr w:type="spellEnd"/>
      <w:r w:rsidR="0018181E">
        <w:t xml:space="preserve"> </w:t>
      </w:r>
      <w:proofErr w:type="spellStart"/>
      <w:r w:rsidR="0018181E">
        <w:t>thể</w:t>
      </w:r>
      <w:proofErr w:type="spellEnd"/>
      <w:r w:rsidR="0018181E">
        <w:t xml:space="preserve"> </w:t>
      </w:r>
      <w:proofErr w:type="spellStart"/>
      <w:r w:rsidR="0018181E">
        <w:t>hiện</w:t>
      </w:r>
      <w:proofErr w:type="spellEnd"/>
      <w:r w:rsidR="0018181E">
        <w:t xml:space="preserve"> ở </w:t>
      </w:r>
      <w:proofErr w:type="spellStart"/>
      <w:r w:rsidR="0018181E">
        <w:t>Hình</w:t>
      </w:r>
      <w:proofErr w:type="spellEnd"/>
      <w:r w:rsidR="0018181E">
        <w:t xml:space="preserve"> </w:t>
      </w:r>
      <w:r w:rsidR="00187838">
        <w:t>3.9</w:t>
      </w:r>
    </w:p>
    <w:p w14:paraId="62B76B76" w14:textId="0126A7A4" w:rsidR="00F37920" w:rsidRDefault="008B2C1D" w:rsidP="00BC6DC0">
      <w:pPr>
        <w:pStyle w:val="u3"/>
      </w:pPr>
      <w:bookmarkStart w:id="195" w:name="_Toc78552246"/>
      <w:r>
        <w:rPr>
          <w:noProof/>
        </w:rPr>
        <w:lastRenderedPageBreak/>
        <mc:AlternateContent>
          <mc:Choice Requires="wps">
            <w:drawing>
              <wp:anchor distT="0" distB="0" distL="114300" distR="114300" simplePos="0" relativeHeight="251692544" behindDoc="0" locked="0" layoutInCell="1" allowOverlap="1" wp14:anchorId="31A9C1D0" wp14:editId="698CCAFB">
                <wp:simplePos x="0" y="0"/>
                <wp:positionH relativeFrom="column">
                  <wp:posOffset>861695</wp:posOffset>
                </wp:positionH>
                <wp:positionV relativeFrom="paragraph">
                  <wp:posOffset>2371090</wp:posOffset>
                </wp:positionV>
                <wp:extent cx="3670935" cy="635"/>
                <wp:effectExtent l="0" t="0" r="0" b="0"/>
                <wp:wrapTopAndBottom/>
                <wp:docPr id="12" name="Hộp Văn bản 12"/>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4D7F0AA3" w14:textId="56A4DD54" w:rsidR="008B2C1D" w:rsidRPr="001B7A88" w:rsidRDefault="008B2C1D" w:rsidP="008B2C1D">
                            <w:pPr>
                              <w:pStyle w:val="Chuthich"/>
                              <w:rPr>
                                <w:noProof/>
                                <w:sz w:val="26"/>
                                <w:szCs w:val="20"/>
                              </w:rPr>
                            </w:pPr>
                            <w:bookmarkStart w:id="196" w:name="_Toc78552279"/>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9</w:t>
                            </w:r>
                            <w:r>
                              <w:fldChar w:fldCharType="end"/>
                            </w:r>
                            <w:r w:rsidR="00F80CCC">
                              <w:t xml:space="preserve"> </w:t>
                            </w:r>
                            <w:proofErr w:type="spellStart"/>
                            <w:r w:rsidR="00F80CCC">
                              <w:t>Hình</w:t>
                            </w:r>
                            <w:proofErr w:type="spellEnd"/>
                            <w:r w:rsidR="00F80CCC">
                              <w:t xml:space="preserve"> </w:t>
                            </w:r>
                            <w:proofErr w:type="spellStart"/>
                            <w:r w:rsidR="00F80CCC">
                              <w:t>ảnh</w:t>
                            </w:r>
                            <w:proofErr w:type="spellEnd"/>
                            <w:r w:rsidR="00F80CCC">
                              <w:t xml:space="preserve"> </w:t>
                            </w:r>
                            <w:proofErr w:type="spellStart"/>
                            <w:r w:rsidR="00F80CCC">
                              <w:t>thực</w:t>
                            </w:r>
                            <w:proofErr w:type="spellEnd"/>
                            <w:r w:rsidR="00F80CCC">
                              <w:t xml:space="preserve"> </w:t>
                            </w:r>
                            <w:proofErr w:type="spellStart"/>
                            <w:r w:rsidR="00F80CCC">
                              <w:t>tế</w:t>
                            </w:r>
                            <w:proofErr w:type="spellEnd"/>
                            <w:r w:rsidR="00F80CCC">
                              <w:t xml:space="preserve"> </w:t>
                            </w:r>
                            <w:proofErr w:type="spellStart"/>
                            <w:r w:rsidR="00F80CCC">
                              <w:t>của</w:t>
                            </w:r>
                            <w:proofErr w:type="spellEnd"/>
                            <w:r w:rsidR="00F80CCC">
                              <w:t xml:space="preserve"> ESP32</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9C1D0" id="Hộp Văn bản 12" o:spid="_x0000_s1037" type="#_x0000_t202" style="position:absolute;left:0;text-align:left;margin-left:67.85pt;margin-top:186.7pt;width:289.0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" stroked="f">
                <v:textbox style="mso-fit-shape-to-text:t" inset="0,0,0,0">
                  <w:txbxContent>
                    <w:p w14:paraId="4D7F0AA3" w14:textId="56A4DD54" w:rsidR="008B2C1D" w:rsidRPr="001B7A88" w:rsidRDefault="008B2C1D" w:rsidP="008B2C1D">
                      <w:pPr>
                        <w:pStyle w:val="Chuthich"/>
                        <w:rPr>
                          <w:noProof/>
                          <w:sz w:val="26"/>
                          <w:szCs w:val="20"/>
                        </w:rPr>
                      </w:pPr>
                      <w:bookmarkStart w:id="197" w:name="_Toc78552279"/>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9</w:t>
                      </w:r>
                      <w:r>
                        <w:fldChar w:fldCharType="end"/>
                      </w:r>
                      <w:r w:rsidR="00F80CCC">
                        <w:t xml:space="preserve"> </w:t>
                      </w:r>
                      <w:proofErr w:type="spellStart"/>
                      <w:r w:rsidR="00F80CCC">
                        <w:t>Hình</w:t>
                      </w:r>
                      <w:proofErr w:type="spellEnd"/>
                      <w:r w:rsidR="00F80CCC">
                        <w:t xml:space="preserve"> </w:t>
                      </w:r>
                      <w:proofErr w:type="spellStart"/>
                      <w:r w:rsidR="00F80CCC">
                        <w:t>ảnh</w:t>
                      </w:r>
                      <w:proofErr w:type="spellEnd"/>
                      <w:r w:rsidR="00F80CCC">
                        <w:t xml:space="preserve"> </w:t>
                      </w:r>
                      <w:proofErr w:type="spellStart"/>
                      <w:r w:rsidR="00F80CCC">
                        <w:t>thực</w:t>
                      </w:r>
                      <w:proofErr w:type="spellEnd"/>
                      <w:r w:rsidR="00F80CCC">
                        <w:t xml:space="preserve"> </w:t>
                      </w:r>
                      <w:proofErr w:type="spellStart"/>
                      <w:r w:rsidR="00F80CCC">
                        <w:t>tế</w:t>
                      </w:r>
                      <w:proofErr w:type="spellEnd"/>
                      <w:r w:rsidR="00F80CCC">
                        <w:t xml:space="preserve"> </w:t>
                      </w:r>
                      <w:proofErr w:type="spellStart"/>
                      <w:r w:rsidR="00F80CCC">
                        <w:t>của</w:t>
                      </w:r>
                      <w:proofErr w:type="spellEnd"/>
                      <w:r w:rsidR="00F80CCC">
                        <w:t xml:space="preserve"> ESP32</w:t>
                      </w:r>
                      <w:bookmarkEnd w:id="197"/>
                    </w:p>
                  </w:txbxContent>
                </v:textbox>
                <w10:wrap type="topAndBottom"/>
              </v:shape>
            </w:pict>
          </mc:Fallback>
        </mc:AlternateContent>
      </w:r>
      <w:r>
        <w:rPr>
          <w:noProof/>
        </w:rPr>
        <w:drawing>
          <wp:anchor distT="0" distB="0" distL="114300" distR="114300" simplePos="0" relativeHeight="251698688" behindDoc="0" locked="0" layoutInCell="1" allowOverlap="1" wp14:anchorId="03D49600" wp14:editId="3193D268">
            <wp:simplePos x="0" y="0"/>
            <wp:positionH relativeFrom="page">
              <wp:align>center</wp:align>
            </wp:positionH>
            <wp:positionV relativeFrom="paragraph">
              <wp:posOffset>231</wp:posOffset>
            </wp:positionV>
            <wp:extent cx="3671454" cy="2314339"/>
            <wp:effectExtent l="0" t="0" r="5715" b="0"/>
            <wp:wrapTopAndBottom/>
            <wp:docPr id="16" name="Hình ảnh 3" descr="Chức năng nhập xuất tín hiệu số (GPIO) trên NodeMCU, ESP32 Dev Kit và những  lưu ý khi sử dụng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ức năng nhập xuất tín hiệu số (GPIO) trên NodeMCU, ESP32 Dev Kit và những  lưu ý khi sử dụng - TAPI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1454" cy="2314339"/>
                    </a:xfrm>
                    <a:prstGeom prst="rect">
                      <a:avLst/>
                    </a:prstGeom>
                    <a:noFill/>
                    <a:ln>
                      <a:noFill/>
                    </a:ln>
                  </pic:spPr>
                </pic:pic>
              </a:graphicData>
            </a:graphic>
          </wp:anchor>
        </w:drawing>
      </w:r>
      <w:proofErr w:type="spellStart"/>
      <w:r w:rsidR="00F37920">
        <w:t>Lựa</w:t>
      </w:r>
      <w:proofErr w:type="spellEnd"/>
      <w:r w:rsidR="00F37920">
        <w:t xml:space="preserve"> </w:t>
      </w:r>
      <w:proofErr w:type="spellStart"/>
      <w:r w:rsidR="00F37920">
        <w:t>chọn</w:t>
      </w:r>
      <w:proofErr w:type="spellEnd"/>
      <w:r w:rsidR="00F37920">
        <w:t xml:space="preserve"> driver</w:t>
      </w:r>
      <w:bookmarkEnd w:id="194"/>
      <w:bookmarkEnd w:id="195"/>
    </w:p>
    <w:p w14:paraId="3A5BF395" w14:textId="77777777" w:rsidR="009736FB" w:rsidRDefault="009736FB" w:rsidP="009736FB">
      <w:r>
        <w:t xml:space="preserve">Thông qua </w:t>
      </w:r>
      <w:proofErr w:type="spellStart"/>
      <w:r>
        <w:t>những</w:t>
      </w:r>
      <w:proofErr w:type="spellEnd"/>
      <w:r>
        <w:t xml:space="preserve"> </w:t>
      </w:r>
      <w:proofErr w:type="spellStart"/>
      <w:r>
        <w:t>gì</w:t>
      </w:r>
      <w:proofErr w:type="spellEnd"/>
      <w:r>
        <w:t xml:space="preserve"> </w:t>
      </w: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tại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trước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w:t>
      </w:r>
      <w:proofErr w:type="spellStart"/>
      <w:r>
        <w:t>cho</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driver </w:t>
      </w:r>
      <w:proofErr w:type="spellStart"/>
      <w:r>
        <w:t>điều</w:t>
      </w:r>
      <w:proofErr w:type="spellEnd"/>
      <w:r>
        <w:t xml:space="preserve"> </w:t>
      </w:r>
      <w:proofErr w:type="spellStart"/>
      <w:r>
        <w:t>khiển</w:t>
      </w:r>
      <w:proofErr w:type="spellEnd"/>
      <w:r>
        <w:t xml:space="preserve"> DC motor </w:t>
      </w:r>
      <w:proofErr w:type="spellStart"/>
      <w:r>
        <w:t>như</w:t>
      </w:r>
      <w:proofErr w:type="spellEnd"/>
      <w:r>
        <w:t xml:space="preserve"> </w:t>
      </w:r>
      <w:proofErr w:type="spellStart"/>
      <w:r>
        <w:t>sau</w:t>
      </w:r>
      <w:proofErr w:type="spellEnd"/>
      <w:r>
        <w:t>:</w:t>
      </w:r>
    </w:p>
    <w:p w14:paraId="749C7D35" w14:textId="78E81EA1" w:rsidR="009736FB" w:rsidRDefault="009736FB" w:rsidP="009736FB">
      <w:pPr>
        <w:pStyle w:val="oancuaDanhsach"/>
        <w:numPr>
          <w:ilvl w:val="0"/>
          <w:numId w:val="26"/>
        </w:numPr>
      </w:pPr>
      <w:r>
        <w:t xml:space="preserve">Cho </w:t>
      </w:r>
      <w:proofErr w:type="spellStart"/>
      <w:r>
        <w:t>phép</w:t>
      </w:r>
      <w:proofErr w:type="spellEnd"/>
      <w:r>
        <w:t xml:space="preserve"> </w:t>
      </w:r>
      <w:proofErr w:type="spellStart"/>
      <w:r>
        <w:t>cấp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vào</w:t>
      </w:r>
      <w:proofErr w:type="spellEnd"/>
      <w:r>
        <w:t xml:space="preserve"> 12V.</w:t>
      </w:r>
    </w:p>
    <w:p w14:paraId="327C518A" w14:textId="250C5131" w:rsidR="009736FB" w:rsidRDefault="009736FB" w:rsidP="009736FB">
      <w:pPr>
        <w:pStyle w:val="oancuaDanhsach"/>
        <w:numPr>
          <w:ilvl w:val="0"/>
          <w:numId w:val="26"/>
        </w:numPr>
      </w:pPr>
      <w:proofErr w:type="spellStart"/>
      <w:r>
        <w:t>Có</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hai</w:t>
      </w:r>
      <w:proofErr w:type="spellEnd"/>
      <w:r>
        <w:t xml:space="preserve"> </w:t>
      </w:r>
      <w:proofErr w:type="spellStart"/>
      <w:r>
        <w:t>động</w:t>
      </w:r>
      <w:proofErr w:type="spellEnd"/>
      <w:r>
        <w:t xml:space="preserve"> </w:t>
      </w:r>
      <w:proofErr w:type="spellStart"/>
      <w:r>
        <w:t>cơ</w:t>
      </w:r>
      <w:proofErr w:type="spellEnd"/>
      <w:r>
        <w:t>.</w:t>
      </w:r>
    </w:p>
    <w:p w14:paraId="6650FB90" w14:textId="09320531" w:rsidR="009736FB" w:rsidRDefault="009736FB" w:rsidP="009736FB">
      <w:pPr>
        <w:pStyle w:val="oancuaDanhsach"/>
        <w:numPr>
          <w:ilvl w:val="0"/>
          <w:numId w:val="26"/>
        </w:numPr>
      </w:pPr>
      <w:proofErr w:type="spellStart"/>
      <w:r>
        <w:t>Đảm</w:t>
      </w:r>
      <w:proofErr w:type="spellEnd"/>
      <w:r>
        <w:t xml:space="preserve"> </w:t>
      </w:r>
      <w:proofErr w:type="spellStart"/>
      <w:r>
        <w:t>bảo</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gần</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giữa</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và</w:t>
      </w:r>
      <w:proofErr w:type="spellEnd"/>
      <w:r>
        <w:t xml:space="preserve"> duty cycle </w:t>
      </w:r>
      <w:proofErr w:type="spellStart"/>
      <w:r>
        <w:t>của</w:t>
      </w:r>
      <w:proofErr w:type="spellEnd"/>
      <w:r>
        <w:t xml:space="preserve"> </w:t>
      </w:r>
      <w:proofErr w:type="spellStart"/>
      <w:r>
        <w:t>xung</w:t>
      </w:r>
      <w:proofErr w:type="spellEnd"/>
      <w:r>
        <w:t xml:space="preserve"> PWM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w:t>
      </w:r>
    </w:p>
    <w:p w14:paraId="4BCFBABF" w14:textId="4C9F19F7" w:rsidR="009736FB" w:rsidRDefault="009736FB" w:rsidP="009736FB">
      <w:pPr>
        <w:pStyle w:val="oancuaDanhsach"/>
        <w:numPr>
          <w:ilvl w:val="0"/>
          <w:numId w:val="26"/>
        </w:numPr>
      </w:pPr>
      <w:proofErr w:type="spellStart"/>
      <w:r>
        <w:t>Giá</w:t>
      </w:r>
      <w:proofErr w:type="spellEnd"/>
      <w:r>
        <w:t xml:space="preserve"> </w:t>
      </w:r>
      <w:proofErr w:type="spellStart"/>
      <w:r>
        <w:t>thành</w:t>
      </w:r>
      <w:proofErr w:type="spellEnd"/>
      <w:r>
        <w:t xml:space="preserve"> </w:t>
      </w:r>
      <w:proofErr w:type="spellStart"/>
      <w:r>
        <w:t>rẻ</w:t>
      </w:r>
      <w:proofErr w:type="spellEnd"/>
      <w:r>
        <w:t xml:space="preserve">, </w:t>
      </w:r>
      <w:proofErr w:type="spellStart"/>
      <w:r>
        <w:t>dễ</w:t>
      </w:r>
      <w:proofErr w:type="spellEnd"/>
      <w:r>
        <w:t xml:space="preserve"> </w:t>
      </w:r>
      <w:proofErr w:type="spellStart"/>
      <w:r>
        <w:t>ràng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thay</w:t>
      </w:r>
      <w:proofErr w:type="spellEnd"/>
      <w:r>
        <w:t xml:space="preserve"> </w:t>
      </w:r>
      <w:proofErr w:type="spellStart"/>
      <w:r>
        <w:t>thế</w:t>
      </w:r>
      <w:proofErr w:type="spellEnd"/>
    </w:p>
    <w:p w14:paraId="47C23D01" w14:textId="3E606049" w:rsidR="009736FB" w:rsidRDefault="00CE31C5" w:rsidP="009736FB">
      <w:pPr>
        <w:ind w:firstLine="0"/>
      </w:pPr>
      <w:r>
        <w:rPr>
          <w:noProof/>
        </w:rPr>
        <mc:AlternateContent>
          <mc:Choice Requires="wps">
            <w:drawing>
              <wp:anchor distT="0" distB="0" distL="114300" distR="114300" simplePos="0" relativeHeight="251695616" behindDoc="0" locked="0" layoutInCell="1" allowOverlap="1" wp14:anchorId="00F54075" wp14:editId="6A1AA2B2">
                <wp:simplePos x="0" y="0"/>
                <wp:positionH relativeFrom="page">
                  <wp:align>center</wp:align>
                </wp:positionH>
                <wp:positionV relativeFrom="paragraph">
                  <wp:posOffset>3083271</wp:posOffset>
                </wp:positionV>
                <wp:extent cx="2600325" cy="635"/>
                <wp:effectExtent l="0" t="0" r="9525" b="0"/>
                <wp:wrapTopAndBottom/>
                <wp:docPr id="21" name="Hộp Văn bản 1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5E50053A" w14:textId="2E711D1F" w:rsidR="008B2C1D" w:rsidRPr="00C56049" w:rsidRDefault="008B2C1D" w:rsidP="008B2C1D">
                            <w:pPr>
                              <w:pStyle w:val="Chuthich"/>
                              <w:rPr>
                                <w:noProof/>
                                <w:sz w:val="26"/>
                                <w:szCs w:val="20"/>
                              </w:rPr>
                            </w:pPr>
                            <w:bookmarkStart w:id="198" w:name="_Toc78552280"/>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10</w:t>
                            </w:r>
                            <w:r>
                              <w:fldChar w:fldCharType="end"/>
                            </w:r>
                            <w:r>
                              <w:t xml:space="preserve"> </w:t>
                            </w:r>
                            <w:r w:rsidRPr="0059022C">
                              <w:t>Module driver L298N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F54075" id="Hộp Văn bản 16" o:spid="_x0000_s1038" type="#_x0000_t202" style="position:absolute;left:0;text-align:left;margin-left:0;margin-top:242.8pt;width:204.75pt;height:.05pt;z-index:2516956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" stroked="f">
                <v:textbox style="mso-fit-shape-to-text:t" inset="0,0,0,0">
                  <w:txbxContent>
                    <w:p w14:paraId="5E50053A" w14:textId="2E711D1F" w:rsidR="008B2C1D" w:rsidRPr="00C56049" w:rsidRDefault="008B2C1D" w:rsidP="008B2C1D">
                      <w:pPr>
                        <w:pStyle w:val="Chuthich"/>
                        <w:rPr>
                          <w:noProof/>
                          <w:sz w:val="26"/>
                          <w:szCs w:val="20"/>
                        </w:rPr>
                      </w:pPr>
                      <w:bookmarkStart w:id="199" w:name="_Toc78552280"/>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10</w:t>
                      </w:r>
                      <w:r>
                        <w:fldChar w:fldCharType="end"/>
                      </w:r>
                      <w:r>
                        <w:t xml:space="preserve"> </w:t>
                      </w:r>
                      <w:r w:rsidRPr="0059022C">
                        <w:t>Module driver L298N</w:t>
                      </w:r>
                      <w:bookmarkEnd w:id="199"/>
                    </w:p>
                  </w:txbxContent>
                </v:textbox>
                <w10:wrap type="topAndBottom" anchorx="page"/>
              </v:shape>
            </w:pict>
          </mc:Fallback>
        </mc:AlternateContent>
      </w:r>
      <w:r w:rsidRPr="00976389">
        <w:rPr>
          <w:noProof/>
        </w:rPr>
        <w:drawing>
          <wp:anchor distT="0" distB="0" distL="114300" distR="114300" simplePos="0" relativeHeight="251701760" behindDoc="0" locked="0" layoutInCell="1" allowOverlap="1" wp14:anchorId="7B26D883" wp14:editId="39A235D3">
            <wp:simplePos x="0" y="0"/>
            <wp:positionH relativeFrom="page">
              <wp:align>center</wp:align>
            </wp:positionH>
            <wp:positionV relativeFrom="paragraph">
              <wp:posOffset>662421</wp:posOffset>
            </wp:positionV>
            <wp:extent cx="2826385" cy="2348230"/>
            <wp:effectExtent l="0" t="0" r="0" b="0"/>
            <wp:wrapTopAndBottom/>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26385" cy="23482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736FB">
        <w:t>Với</w:t>
      </w:r>
      <w:proofErr w:type="spellEnd"/>
      <w:r w:rsidR="009736FB">
        <w:t xml:space="preserve"> </w:t>
      </w:r>
      <w:proofErr w:type="spellStart"/>
      <w:r w:rsidR="009736FB">
        <w:t>những</w:t>
      </w:r>
      <w:proofErr w:type="spellEnd"/>
      <w:r w:rsidR="009736FB">
        <w:t xml:space="preserve"> </w:t>
      </w:r>
      <w:proofErr w:type="spellStart"/>
      <w:r w:rsidR="009736FB">
        <w:t>tiêu</w:t>
      </w:r>
      <w:proofErr w:type="spellEnd"/>
      <w:r w:rsidR="009736FB">
        <w:t xml:space="preserve"> </w:t>
      </w:r>
      <w:proofErr w:type="spellStart"/>
      <w:r w:rsidR="009736FB">
        <w:t>chí</w:t>
      </w:r>
      <w:proofErr w:type="spellEnd"/>
      <w:r w:rsidR="009736FB">
        <w:t xml:space="preserve"> </w:t>
      </w:r>
      <w:proofErr w:type="spellStart"/>
      <w:r w:rsidR="009736FB">
        <w:t>trên</w:t>
      </w:r>
      <w:proofErr w:type="spellEnd"/>
      <w:r w:rsidR="009736FB">
        <w:t xml:space="preserve">, </w:t>
      </w:r>
      <w:proofErr w:type="spellStart"/>
      <w:r w:rsidR="009736FB">
        <w:t>thông</w:t>
      </w:r>
      <w:proofErr w:type="spellEnd"/>
      <w:r w:rsidR="009736FB">
        <w:t xml:space="preserve"> qua </w:t>
      </w:r>
      <w:proofErr w:type="spellStart"/>
      <w:r w:rsidR="009736FB">
        <w:t>việc</w:t>
      </w:r>
      <w:proofErr w:type="spellEnd"/>
      <w:r w:rsidR="009736FB">
        <w:t xml:space="preserve"> </w:t>
      </w:r>
      <w:proofErr w:type="spellStart"/>
      <w:r w:rsidR="009736FB">
        <w:t>khảo</w:t>
      </w:r>
      <w:proofErr w:type="spellEnd"/>
      <w:r w:rsidR="009736FB">
        <w:t xml:space="preserve"> </w:t>
      </w:r>
      <w:proofErr w:type="spellStart"/>
      <w:r w:rsidR="009736FB">
        <w:t>sát</w:t>
      </w:r>
      <w:proofErr w:type="spellEnd"/>
      <w:r w:rsidR="009736FB">
        <w:t xml:space="preserve"> </w:t>
      </w:r>
      <w:proofErr w:type="spellStart"/>
      <w:r w:rsidR="009736FB">
        <w:t>các</w:t>
      </w:r>
      <w:proofErr w:type="spellEnd"/>
      <w:r w:rsidR="009736FB">
        <w:t xml:space="preserve"> </w:t>
      </w:r>
      <w:proofErr w:type="spellStart"/>
      <w:r w:rsidR="009736FB">
        <w:t>sản</w:t>
      </w:r>
      <w:proofErr w:type="spellEnd"/>
      <w:r w:rsidR="009736FB">
        <w:t xml:space="preserve"> </w:t>
      </w:r>
      <w:proofErr w:type="spellStart"/>
      <w:r w:rsidR="009736FB">
        <w:t>phẩm</w:t>
      </w:r>
      <w:proofErr w:type="spellEnd"/>
      <w:r w:rsidR="009736FB">
        <w:t xml:space="preserve"> </w:t>
      </w:r>
      <w:proofErr w:type="spellStart"/>
      <w:r w:rsidR="009736FB">
        <w:t>hiện</w:t>
      </w:r>
      <w:proofErr w:type="spellEnd"/>
      <w:r w:rsidR="009736FB">
        <w:t xml:space="preserve"> </w:t>
      </w:r>
      <w:proofErr w:type="spellStart"/>
      <w:r w:rsidR="009736FB">
        <w:t>có</w:t>
      </w:r>
      <w:proofErr w:type="spellEnd"/>
      <w:r w:rsidR="009736FB">
        <w:t xml:space="preserve"> </w:t>
      </w:r>
      <w:proofErr w:type="spellStart"/>
      <w:r w:rsidR="009736FB">
        <w:t>trên</w:t>
      </w:r>
      <w:proofErr w:type="spellEnd"/>
      <w:r w:rsidR="009736FB">
        <w:t xml:space="preserve"> </w:t>
      </w:r>
      <w:proofErr w:type="spellStart"/>
      <w:r w:rsidR="009736FB">
        <w:t>thị</w:t>
      </w:r>
      <w:proofErr w:type="spellEnd"/>
      <w:r w:rsidR="009736FB">
        <w:t xml:space="preserve"> </w:t>
      </w:r>
      <w:proofErr w:type="spellStart"/>
      <w:r w:rsidR="009736FB">
        <w:t>trường</w:t>
      </w:r>
      <w:proofErr w:type="spellEnd"/>
      <w:r w:rsidR="009736FB">
        <w:t xml:space="preserve">, </w:t>
      </w:r>
      <w:proofErr w:type="spellStart"/>
      <w:r w:rsidR="009736FB">
        <w:t>chúng</w:t>
      </w:r>
      <w:proofErr w:type="spellEnd"/>
      <w:r w:rsidR="009736FB">
        <w:t xml:space="preserve"> </w:t>
      </w:r>
      <w:proofErr w:type="spellStart"/>
      <w:r w:rsidR="009736FB">
        <w:t>em</w:t>
      </w:r>
      <w:proofErr w:type="spellEnd"/>
      <w:r w:rsidR="009736FB">
        <w:t xml:space="preserve"> </w:t>
      </w:r>
      <w:proofErr w:type="spellStart"/>
      <w:r w:rsidR="009736FB">
        <w:t>quyết</w:t>
      </w:r>
      <w:proofErr w:type="spellEnd"/>
      <w:r w:rsidR="009736FB">
        <w:t xml:space="preserve"> </w:t>
      </w:r>
      <w:proofErr w:type="spellStart"/>
      <w:r w:rsidR="009736FB">
        <w:t>định</w:t>
      </w:r>
      <w:proofErr w:type="spellEnd"/>
      <w:r w:rsidR="009736FB">
        <w:t xml:space="preserve"> </w:t>
      </w:r>
      <w:proofErr w:type="spellStart"/>
      <w:r w:rsidR="009736FB">
        <w:t>chọn</w:t>
      </w:r>
      <w:proofErr w:type="spellEnd"/>
      <w:r w:rsidR="009736FB">
        <w:t xml:space="preserve"> driver L298N </w:t>
      </w:r>
      <w:proofErr w:type="spellStart"/>
      <w:r w:rsidR="009736FB">
        <w:t>như</w:t>
      </w:r>
      <w:proofErr w:type="spellEnd"/>
      <w:r w:rsidR="009736FB">
        <w:t xml:space="preserve"> </w:t>
      </w:r>
      <w:proofErr w:type="spellStart"/>
      <w:r w:rsidR="009736FB">
        <w:t>Hình</w:t>
      </w:r>
      <w:proofErr w:type="spellEnd"/>
      <w:r w:rsidR="009736FB">
        <w:t xml:space="preserve"> 3.5.</w:t>
      </w:r>
    </w:p>
    <w:p w14:paraId="3816445D" w14:textId="1A3E6EE5" w:rsidR="00BC6DC0" w:rsidRPr="00BC6DC0" w:rsidRDefault="00996944" w:rsidP="00BC6DC0">
      <w:pPr>
        <w:pStyle w:val="u3"/>
      </w:pPr>
      <w:bookmarkStart w:id="200" w:name="_Toc78552247"/>
      <w:proofErr w:type="spellStart"/>
      <w:r>
        <w:lastRenderedPageBreak/>
        <w:t>Sơ</w:t>
      </w:r>
      <w:proofErr w:type="spellEnd"/>
      <w:r>
        <w:t xml:space="preserve"> </w:t>
      </w:r>
      <w:proofErr w:type="spellStart"/>
      <w:r>
        <w:t>đồ</w:t>
      </w:r>
      <w:proofErr w:type="spellEnd"/>
      <w:r>
        <w:t xml:space="preserve"> </w:t>
      </w:r>
      <w:proofErr w:type="spellStart"/>
      <w:r>
        <w:t>máy</w:t>
      </w:r>
      <w:proofErr w:type="spellEnd"/>
      <w:r>
        <w:t xml:space="preserve"> </w:t>
      </w:r>
      <w:proofErr w:type="spellStart"/>
      <w:r>
        <w:t>trạng</w:t>
      </w:r>
      <w:proofErr w:type="spellEnd"/>
      <w:r>
        <w:t xml:space="preserve"> </w:t>
      </w:r>
      <w:proofErr w:type="spellStart"/>
      <w:r>
        <w:t>thái</w:t>
      </w:r>
      <w:bookmarkEnd w:id="200"/>
      <w:proofErr w:type="spellEnd"/>
    </w:p>
    <w:p w14:paraId="3955AC65" w14:textId="2693A109" w:rsidR="007C2B59" w:rsidRDefault="00DA3C21" w:rsidP="007C2B59">
      <w:pPr>
        <w:rPr>
          <w:rFonts w:eastAsiaTheme="minorEastAsia"/>
        </w:rPr>
      </w:pPr>
      <w:r>
        <w:rPr>
          <w:rFonts w:eastAsiaTheme="minorEastAsia"/>
          <w:noProof/>
        </w:rPr>
        <w:drawing>
          <wp:anchor distT="0" distB="0" distL="114300" distR="114300" simplePos="0" relativeHeight="251747840" behindDoc="0" locked="0" layoutInCell="1" allowOverlap="1" wp14:anchorId="6C645711" wp14:editId="748255D5">
            <wp:simplePos x="0" y="0"/>
            <wp:positionH relativeFrom="margin">
              <wp:align>left</wp:align>
            </wp:positionH>
            <wp:positionV relativeFrom="paragraph">
              <wp:posOffset>1085850</wp:posOffset>
            </wp:positionV>
            <wp:extent cx="5909310" cy="3314700"/>
            <wp:effectExtent l="0" t="0" r="0" b="0"/>
            <wp:wrapTopAndBottom/>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65">
                      <a:extLst>
                        <a:ext uri="{28A0092B-C50C-407E-A947-70E740481C1C}">
                          <a14:useLocalDpi xmlns:a14="http://schemas.microsoft.com/office/drawing/2010/main" val="0"/>
                        </a:ext>
                      </a:extLst>
                    </a:blip>
                    <a:stretch>
                      <a:fillRect/>
                    </a:stretch>
                  </pic:blipFill>
                  <pic:spPr>
                    <a:xfrm>
                      <a:off x="0" y="0"/>
                      <a:ext cx="5909310" cy="3314700"/>
                    </a:xfrm>
                    <a:prstGeom prst="rect">
                      <a:avLst/>
                    </a:prstGeom>
                  </pic:spPr>
                </pic:pic>
              </a:graphicData>
            </a:graphic>
            <wp14:sizeRelH relativeFrom="margin">
              <wp14:pctWidth>0</wp14:pctWidth>
            </wp14:sizeRelH>
            <wp14:sizeRelV relativeFrom="margin">
              <wp14:pctHeight>0</wp14:pctHeight>
            </wp14:sizeRelV>
          </wp:anchor>
        </w:drawing>
      </w:r>
      <w:proofErr w:type="spellStart"/>
      <w:r>
        <w:t>Hình</w:t>
      </w:r>
      <w:proofErr w:type="spellEnd"/>
      <w:r>
        <w:t xml:space="preserve"> 3.11</w:t>
      </w:r>
      <w:r w:rsidR="007C2B59">
        <w:t xml:space="preserve"> </w:t>
      </w:r>
      <w:proofErr w:type="spellStart"/>
      <w:r w:rsidR="007C2B59">
        <w:t>mô</w:t>
      </w:r>
      <w:proofErr w:type="spellEnd"/>
      <w:r w:rsidR="007C2B59">
        <w:t xml:space="preserve"> </w:t>
      </w:r>
      <w:proofErr w:type="spellStart"/>
      <w:r w:rsidR="007C2B59">
        <w:t>tả</w:t>
      </w:r>
      <w:proofErr w:type="spellEnd"/>
      <w:r w:rsidR="007C2B59">
        <w:t xml:space="preserve"> </w:t>
      </w:r>
      <w:proofErr w:type="spellStart"/>
      <w:r>
        <w:t>quá</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rsidR="007C2B59">
        <w:t xml:space="preserve"> </w:t>
      </w:r>
      <w:proofErr w:type="spellStart"/>
      <w:r>
        <w:t>của</w:t>
      </w:r>
      <w:proofErr w:type="spellEnd"/>
      <w:r w:rsidR="007C2B59">
        <w:t xml:space="preserve"> </w:t>
      </w:r>
      <w:proofErr w:type="spellStart"/>
      <w:r w:rsidR="007C2B59">
        <w:t>xe</w:t>
      </w:r>
      <w:proofErr w:type="spellEnd"/>
      <w:r w:rsidR="007C2B59">
        <w:t xml:space="preserve"> </w:t>
      </w:r>
      <w:proofErr w:type="spellStart"/>
      <w:r w:rsidR="007C2B59">
        <w:t>dò</w:t>
      </w:r>
      <w:proofErr w:type="spellEnd"/>
      <w:r w:rsidR="007C2B59">
        <w:t xml:space="preserve"> </w:t>
      </w:r>
      <w:r>
        <w:t>line</w:t>
      </w:r>
      <w:r w:rsidR="007C2B59">
        <w:t xml:space="preserve">, </w:t>
      </w:r>
      <w:proofErr w:type="spellStart"/>
      <w:r w:rsidR="007C2B59">
        <w:t>với</w:t>
      </w:r>
      <w:proofErr w:type="spellEnd"/>
      <w:r w:rsidR="007C2B59">
        <w:t xml:space="preserve"> </w:t>
      </w:r>
      <m:oMath>
        <m:r>
          <w:rPr>
            <w:rFonts w:ascii="Cambria Math" w:hAnsi="Cambria Math"/>
          </w:rPr>
          <m:t>{S1,  S2,  S3,  S4,  S5}</m:t>
        </m:r>
      </m:oMath>
      <w:r w:rsidR="007C2B59">
        <w:rPr>
          <w:rFonts w:eastAsiaTheme="minorEastAsia"/>
        </w:rPr>
        <w:t xml:space="preserve"> l</w:t>
      </w:r>
      <w:proofErr w:type="spellStart"/>
      <w:r w:rsidR="007C2B59">
        <w:rPr>
          <w:rFonts w:eastAsiaTheme="minorEastAsia"/>
        </w:rPr>
        <w:t>ần</w:t>
      </w:r>
      <w:proofErr w:type="spellEnd"/>
      <w:r w:rsidR="007C2B59">
        <w:rPr>
          <w:rFonts w:eastAsiaTheme="minorEastAsia"/>
        </w:rPr>
        <w:t xml:space="preserve"> </w:t>
      </w:r>
      <w:proofErr w:type="spellStart"/>
      <w:r w:rsidR="007C2B59">
        <w:rPr>
          <w:rFonts w:eastAsiaTheme="minorEastAsia"/>
        </w:rPr>
        <w:t>lượt</w:t>
      </w:r>
      <w:proofErr w:type="spellEnd"/>
      <w:r w:rsidR="007C2B59">
        <w:rPr>
          <w:rFonts w:eastAsiaTheme="minorEastAsia"/>
        </w:rPr>
        <w:t xml:space="preserve"> </w:t>
      </w:r>
      <w:proofErr w:type="spellStart"/>
      <w:r w:rsidR="007C2B59">
        <w:rPr>
          <w:rFonts w:eastAsiaTheme="minorEastAsia"/>
        </w:rPr>
        <w:t>là</w:t>
      </w:r>
      <w:proofErr w:type="spellEnd"/>
      <w:r w:rsidR="007C2B59">
        <w:rPr>
          <w:rFonts w:eastAsiaTheme="minorEastAsia"/>
        </w:rPr>
        <w:t xml:space="preserve"> </w:t>
      </w:r>
      <w:proofErr w:type="spellStart"/>
      <w:r w:rsidR="00285DFA">
        <w:rPr>
          <w:rFonts w:eastAsiaTheme="minorEastAsia"/>
        </w:rPr>
        <w:t>giá</w:t>
      </w:r>
      <w:proofErr w:type="spellEnd"/>
      <w:r w:rsidR="00285DFA">
        <w:rPr>
          <w:rFonts w:eastAsiaTheme="minorEastAsia"/>
        </w:rPr>
        <w:t xml:space="preserve"> </w:t>
      </w:r>
      <w:proofErr w:type="spellStart"/>
      <w:r w:rsidR="00285DFA">
        <w:rPr>
          <w:rFonts w:eastAsiaTheme="minorEastAsia"/>
        </w:rPr>
        <w:t>trị</w:t>
      </w:r>
      <w:proofErr w:type="spellEnd"/>
      <w:r w:rsidR="007C2B59">
        <w:rPr>
          <w:rFonts w:eastAsiaTheme="minorEastAsia"/>
        </w:rPr>
        <w:t xml:space="preserve"> </w:t>
      </w:r>
      <w:proofErr w:type="spellStart"/>
      <w:r w:rsidR="007C2B59">
        <w:rPr>
          <w:rFonts w:eastAsiaTheme="minorEastAsia"/>
        </w:rPr>
        <w:t>c</w:t>
      </w:r>
      <w:r w:rsidR="003F0743">
        <w:rPr>
          <w:rFonts w:eastAsiaTheme="minorEastAsia"/>
        </w:rPr>
        <w:t>ác</w:t>
      </w:r>
      <w:proofErr w:type="spellEnd"/>
      <w:r w:rsidR="003F0743">
        <w:rPr>
          <w:rFonts w:eastAsiaTheme="minorEastAsia"/>
        </w:rPr>
        <w:t xml:space="preserve"> </w:t>
      </w:r>
      <w:proofErr w:type="spellStart"/>
      <w:r w:rsidR="007C2B59">
        <w:rPr>
          <w:rFonts w:eastAsiaTheme="minorEastAsia"/>
        </w:rPr>
        <w:t>cảm</w:t>
      </w:r>
      <w:proofErr w:type="spellEnd"/>
      <w:r w:rsidR="007C2B59">
        <w:rPr>
          <w:rFonts w:eastAsiaTheme="minorEastAsia"/>
        </w:rPr>
        <w:t xml:space="preserve"> </w:t>
      </w:r>
      <w:proofErr w:type="spellStart"/>
      <w:r w:rsidR="007C2B59">
        <w:rPr>
          <w:rFonts w:eastAsiaTheme="minorEastAsia"/>
        </w:rPr>
        <w:t>biến</w:t>
      </w:r>
      <w:proofErr w:type="spellEnd"/>
      <w:r w:rsidR="007C2B59">
        <w:rPr>
          <w:rFonts w:eastAsiaTheme="minorEastAsia"/>
        </w:rPr>
        <w:t xml:space="preserve"> </w:t>
      </w:r>
      <w:proofErr w:type="spellStart"/>
      <w:r w:rsidR="003F0743">
        <w:rPr>
          <w:rFonts w:eastAsiaTheme="minorEastAsia"/>
        </w:rPr>
        <w:t>từ</w:t>
      </w:r>
      <w:proofErr w:type="spellEnd"/>
      <w:r w:rsidR="003F0743">
        <w:rPr>
          <w:rFonts w:eastAsiaTheme="minorEastAsia"/>
        </w:rPr>
        <w:t xml:space="preserve"> </w:t>
      </w:r>
      <w:proofErr w:type="spellStart"/>
      <w:r w:rsidR="003F0743">
        <w:rPr>
          <w:rFonts w:eastAsiaTheme="minorEastAsia"/>
        </w:rPr>
        <w:t>sắp</w:t>
      </w:r>
      <w:proofErr w:type="spellEnd"/>
      <w:r w:rsidR="003F0743">
        <w:rPr>
          <w:rFonts w:eastAsiaTheme="minorEastAsia"/>
        </w:rPr>
        <w:t xml:space="preserve"> </w:t>
      </w:r>
      <w:proofErr w:type="spellStart"/>
      <w:r w:rsidR="003F0743">
        <w:rPr>
          <w:rFonts w:eastAsiaTheme="minorEastAsia"/>
        </w:rPr>
        <w:t>xếp</w:t>
      </w:r>
      <w:proofErr w:type="spellEnd"/>
      <w:r w:rsidR="003F0743">
        <w:rPr>
          <w:rFonts w:eastAsiaTheme="minorEastAsia"/>
        </w:rPr>
        <w:t xml:space="preserve"> </w:t>
      </w:r>
      <w:proofErr w:type="spellStart"/>
      <w:r w:rsidR="003F0743">
        <w:rPr>
          <w:rFonts w:eastAsiaTheme="minorEastAsia"/>
        </w:rPr>
        <w:t>theo</w:t>
      </w:r>
      <w:proofErr w:type="spellEnd"/>
      <w:r w:rsidR="003F0743">
        <w:rPr>
          <w:rFonts w:eastAsiaTheme="minorEastAsia"/>
        </w:rPr>
        <w:t xml:space="preserve"> </w:t>
      </w:r>
      <w:proofErr w:type="spellStart"/>
      <w:r w:rsidR="003F0743">
        <w:rPr>
          <w:rFonts w:eastAsiaTheme="minorEastAsia"/>
        </w:rPr>
        <w:t>thứ</w:t>
      </w:r>
      <w:proofErr w:type="spellEnd"/>
      <w:r w:rsidR="003F0743">
        <w:rPr>
          <w:rFonts w:eastAsiaTheme="minorEastAsia"/>
        </w:rPr>
        <w:t xml:space="preserve"> </w:t>
      </w:r>
      <w:proofErr w:type="spellStart"/>
      <w:r w:rsidR="003F0743">
        <w:rPr>
          <w:rFonts w:eastAsiaTheme="minorEastAsia"/>
        </w:rPr>
        <w:t>tự</w:t>
      </w:r>
      <w:proofErr w:type="spellEnd"/>
      <w:r w:rsidR="003F0743">
        <w:rPr>
          <w:rFonts w:eastAsiaTheme="minorEastAsia"/>
        </w:rPr>
        <w:t xml:space="preserve"> </w:t>
      </w:r>
      <w:proofErr w:type="spellStart"/>
      <w:r w:rsidR="003F0743">
        <w:rPr>
          <w:rFonts w:eastAsiaTheme="minorEastAsia"/>
        </w:rPr>
        <w:t>từ</w:t>
      </w:r>
      <w:proofErr w:type="spellEnd"/>
      <w:r w:rsidR="003F0743">
        <w:rPr>
          <w:rFonts w:eastAsiaTheme="minorEastAsia"/>
        </w:rPr>
        <w:t xml:space="preserve"> </w:t>
      </w:r>
      <w:proofErr w:type="spellStart"/>
      <w:r w:rsidR="003F0743">
        <w:rPr>
          <w:rFonts w:eastAsiaTheme="minorEastAsia"/>
        </w:rPr>
        <w:t>trái</w:t>
      </w:r>
      <w:proofErr w:type="spellEnd"/>
      <w:r w:rsidR="003F0743">
        <w:rPr>
          <w:rFonts w:eastAsiaTheme="minorEastAsia"/>
        </w:rPr>
        <w:t xml:space="preserve"> sang </w:t>
      </w:r>
      <w:proofErr w:type="spellStart"/>
      <w:r w:rsidR="003F0743">
        <w:rPr>
          <w:rFonts w:eastAsiaTheme="minorEastAsia"/>
        </w:rPr>
        <w:t>phải</w:t>
      </w:r>
      <w:proofErr w:type="spellEnd"/>
      <w:r w:rsidR="003F0743">
        <w:rPr>
          <w:rFonts w:eastAsiaTheme="minorEastAsia"/>
        </w:rPr>
        <w:t xml:space="preserve"> </w:t>
      </w:r>
      <w:r w:rsidR="00031978">
        <w:rPr>
          <w:rFonts w:eastAsiaTheme="minorEastAsia"/>
        </w:rPr>
        <w:t xml:space="preserve">so </w:t>
      </w:r>
      <w:proofErr w:type="spellStart"/>
      <w:r w:rsidR="00031978">
        <w:rPr>
          <w:rFonts w:eastAsiaTheme="minorEastAsia"/>
        </w:rPr>
        <w:t>với</w:t>
      </w:r>
      <w:proofErr w:type="spellEnd"/>
      <w:r w:rsidR="00031978">
        <w:rPr>
          <w:rFonts w:eastAsiaTheme="minorEastAsia"/>
        </w:rPr>
        <w:t xml:space="preserve"> </w:t>
      </w:r>
      <w:proofErr w:type="spellStart"/>
      <w:r w:rsidR="00031978">
        <w:rPr>
          <w:rFonts w:eastAsiaTheme="minorEastAsia"/>
        </w:rPr>
        <w:t>hướng</w:t>
      </w:r>
      <w:proofErr w:type="spellEnd"/>
      <w:r w:rsidR="00031978">
        <w:rPr>
          <w:rFonts w:eastAsiaTheme="minorEastAsia"/>
        </w:rPr>
        <w:t xml:space="preserve"> </w:t>
      </w:r>
      <w:proofErr w:type="spellStart"/>
      <w:r w:rsidR="00031978">
        <w:rPr>
          <w:rFonts w:eastAsiaTheme="minorEastAsia"/>
        </w:rPr>
        <w:t>đi</w:t>
      </w:r>
      <w:proofErr w:type="spellEnd"/>
      <w:r w:rsidR="00031978">
        <w:rPr>
          <w:rFonts w:eastAsiaTheme="minorEastAsia"/>
        </w:rPr>
        <w:t xml:space="preserve"> </w:t>
      </w:r>
      <w:proofErr w:type="spellStart"/>
      <w:r w:rsidR="00031978">
        <w:rPr>
          <w:rFonts w:eastAsiaTheme="minorEastAsia"/>
        </w:rPr>
        <w:t>thẳng</w:t>
      </w:r>
      <w:proofErr w:type="spellEnd"/>
      <w:r w:rsidR="00031978">
        <w:rPr>
          <w:rFonts w:eastAsiaTheme="minorEastAsia"/>
        </w:rPr>
        <w:t xml:space="preserve"> </w:t>
      </w:r>
      <w:proofErr w:type="spellStart"/>
      <w:r w:rsidR="00031978">
        <w:rPr>
          <w:rFonts w:eastAsiaTheme="minorEastAsia"/>
        </w:rPr>
        <w:t>của</w:t>
      </w:r>
      <w:proofErr w:type="spellEnd"/>
      <w:r w:rsidR="00031978">
        <w:rPr>
          <w:rFonts w:eastAsiaTheme="minorEastAsia"/>
        </w:rPr>
        <w:t xml:space="preserve"> </w:t>
      </w:r>
      <w:proofErr w:type="spellStart"/>
      <w:r w:rsidR="00031978">
        <w:rPr>
          <w:rFonts w:eastAsiaTheme="minorEastAsia"/>
        </w:rPr>
        <w:t>xe</w:t>
      </w:r>
      <w:proofErr w:type="spellEnd"/>
      <w:r w:rsidR="00986F40">
        <w:rPr>
          <w:rFonts w:eastAsiaTheme="minorEastAsia"/>
        </w:rPr>
        <w:t xml:space="preserve"> (</w:t>
      </w:r>
      <w:proofErr w:type="spellStart"/>
      <w:r w:rsidR="00986F40">
        <w:rPr>
          <w:rFonts w:eastAsiaTheme="minorEastAsia"/>
        </w:rPr>
        <w:t>với</w:t>
      </w:r>
      <w:proofErr w:type="spellEnd"/>
      <w:r w:rsidR="00986F40">
        <w:rPr>
          <w:rFonts w:eastAsiaTheme="minorEastAsia"/>
        </w:rPr>
        <w:t xml:space="preserve"> </w:t>
      </w:r>
      <w:proofErr w:type="spellStart"/>
      <w:r w:rsidR="00986F40">
        <w:rPr>
          <w:rFonts w:eastAsiaTheme="minorEastAsia"/>
        </w:rPr>
        <w:t>quy</w:t>
      </w:r>
      <w:proofErr w:type="spellEnd"/>
      <w:r w:rsidR="00986F40">
        <w:rPr>
          <w:rFonts w:eastAsiaTheme="minorEastAsia"/>
        </w:rPr>
        <w:t xml:space="preserve"> </w:t>
      </w:r>
      <w:proofErr w:type="spellStart"/>
      <w:r w:rsidR="00986F40">
        <w:rPr>
          <w:rFonts w:eastAsiaTheme="minorEastAsia"/>
        </w:rPr>
        <w:t>ước</w:t>
      </w:r>
      <w:proofErr w:type="spellEnd"/>
      <w:r w:rsidR="00986F40">
        <w:rPr>
          <w:rFonts w:eastAsiaTheme="minorEastAsia"/>
        </w:rPr>
        <w:t xml:space="preserve">: 0 </w:t>
      </w:r>
      <w:proofErr w:type="spellStart"/>
      <w:r w:rsidR="00986F40">
        <w:rPr>
          <w:rFonts w:eastAsiaTheme="minorEastAsia"/>
        </w:rPr>
        <w:t>là</w:t>
      </w:r>
      <w:proofErr w:type="spellEnd"/>
      <w:r w:rsidR="00986F40">
        <w:rPr>
          <w:rFonts w:eastAsiaTheme="minorEastAsia"/>
        </w:rPr>
        <w:t xml:space="preserve"> </w:t>
      </w:r>
      <w:proofErr w:type="spellStart"/>
      <w:r w:rsidR="00D00D19">
        <w:rPr>
          <w:rFonts w:eastAsiaTheme="minorEastAsia"/>
        </w:rPr>
        <w:t>phát</w:t>
      </w:r>
      <w:proofErr w:type="spellEnd"/>
      <w:r w:rsidR="00D00D19">
        <w:rPr>
          <w:rFonts w:eastAsiaTheme="minorEastAsia"/>
        </w:rPr>
        <w:t xml:space="preserve"> </w:t>
      </w:r>
      <w:proofErr w:type="spellStart"/>
      <w:r w:rsidR="00D00D19">
        <w:rPr>
          <w:rFonts w:eastAsiaTheme="minorEastAsia"/>
        </w:rPr>
        <w:t>hiện</w:t>
      </w:r>
      <w:proofErr w:type="spellEnd"/>
      <w:r w:rsidR="00D00D19">
        <w:rPr>
          <w:rFonts w:eastAsiaTheme="minorEastAsia"/>
        </w:rPr>
        <w:t xml:space="preserve"> line </w:t>
      </w:r>
      <w:proofErr w:type="spellStart"/>
      <w:r w:rsidR="00D00D19">
        <w:rPr>
          <w:rFonts w:eastAsiaTheme="minorEastAsia"/>
        </w:rPr>
        <w:t>và</w:t>
      </w:r>
      <w:proofErr w:type="spellEnd"/>
      <w:r w:rsidR="00D00D19">
        <w:rPr>
          <w:rFonts w:eastAsiaTheme="minorEastAsia"/>
        </w:rPr>
        <w:t xml:space="preserve"> 1 </w:t>
      </w:r>
      <w:proofErr w:type="spellStart"/>
      <w:r w:rsidR="00D00D19">
        <w:rPr>
          <w:rFonts w:eastAsiaTheme="minorEastAsia"/>
        </w:rPr>
        <w:t>là</w:t>
      </w:r>
      <w:proofErr w:type="spellEnd"/>
      <w:r w:rsidR="00D00D19">
        <w:rPr>
          <w:rFonts w:eastAsiaTheme="minorEastAsia"/>
        </w:rPr>
        <w:t xml:space="preserve"> </w:t>
      </w:r>
      <w:proofErr w:type="spellStart"/>
      <w:r w:rsidR="00D00D19">
        <w:rPr>
          <w:rFonts w:eastAsiaTheme="minorEastAsia"/>
        </w:rPr>
        <w:t>không</w:t>
      </w:r>
      <w:proofErr w:type="spellEnd"/>
      <w:r w:rsidR="00D00D19">
        <w:rPr>
          <w:rFonts w:eastAsiaTheme="minorEastAsia"/>
        </w:rPr>
        <w:t xml:space="preserve"> </w:t>
      </w:r>
      <w:proofErr w:type="spellStart"/>
      <w:r w:rsidR="00D00D19">
        <w:rPr>
          <w:rFonts w:eastAsiaTheme="minorEastAsia"/>
        </w:rPr>
        <w:t>phát</w:t>
      </w:r>
      <w:proofErr w:type="spellEnd"/>
      <w:r w:rsidR="00D00D19">
        <w:rPr>
          <w:rFonts w:eastAsiaTheme="minorEastAsia"/>
        </w:rPr>
        <w:t xml:space="preserve"> </w:t>
      </w:r>
      <w:proofErr w:type="spellStart"/>
      <w:r w:rsidR="00D00D19">
        <w:rPr>
          <w:rFonts w:eastAsiaTheme="minorEastAsia"/>
        </w:rPr>
        <w:t>hiện</w:t>
      </w:r>
      <w:proofErr w:type="spellEnd"/>
      <w:r w:rsidR="00D00D19">
        <w:rPr>
          <w:rFonts w:eastAsiaTheme="minorEastAsia"/>
        </w:rPr>
        <w:t xml:space="preserve"> </w:t>
      </w:r>
      <w:proofErr w:type="spellStart"/>
      <w:r w:rsidR="00D00D19">
        <w:rPr>
          <w:rFonts w:eastAsiaTheme="minorEastAsia"/>
        </w:rPr>
        <w:t>được</w:t>
      </w:r>
      <w:proofErr w:type="spellEnd"/>
      <w:r w:rsidR="00D00D19">
        <w:rPr>
          <w:rFonts w:eastAsiaTheme="minorEastAsia"/>
        </w:rPr>
        <w:t xml:space="preserve"> line)</w:t>
      </w:r>
      <w:r w:rsidR="006B3EF3">
        <w:rPr>
          <w:rFonts w:eastAsiaTheme="minorEastAsia"/>
        </w:rPr>
        <w:t>.</w:t>
      </w:r>
    </w:p>
    <w:p w14:paraId="15F103C5" w14:textId="13010806" w:rsidR="00A431BB" w:rsidRDefault="00DA3C21" w:rsidP="00A431BB">
      <w:pPr>
        <w:jc w:val="center"/>
        <w:rPr>
          <w:rFonts w:eastAsiaTheme="minorEastAsia"/>
        </w:rPr>
      </w:pPr>
      <w:r>
        <w:rPr>
          <w:noProof/>
        </w:rPr>
        <mc:AlternateContent>
          <mc:Choice Requires="wps">
            <w:drawing>
              <wp:anchor distT="0" distB="0" distL="114300" distR="114300" simplePos="0" relativeHeight="251710976" behindDoc="0" locked="0" layoutInCell="1" allowOverlap="1" wp14:anchorId="238E495C" wp14:editId="1A31A6D2">
                <wp:simplePos x="0" y="0"/>
                <wp:positionH relativeFrom="margin">
                  <wp:align>center</wp:align>
                </wp:positionH>
                <wp:positionV relativeFrom="paragraph">
                  <wp:posOffset>3715385</wp:posOffset>
                </wp:positionV>
                <wp:extent cx="3816350" cy="635"/>
                <wp:effectExtent l="0" t="0" r="0" b="0"/>
                <wp:wrapTopAndBottom/>
                <wp:docPr id="35" name="Hộp Văn bản 35"/>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3884EE36" w14:textId="07C0D0B4" w:rsidR="004557B5" w:rsidRPr="00312E78" w:rsidRDefault="004557B5" w:rsidP="004557B5">
                            <w:pPr>
                              <w:pStyle w:val="Chuthich"/>
                              <w:rPr>
                                <w:noProof/>
                                <w:sz w:val="26"/>
                                <w:szCs w:val="20"/>
                              </w:rPr>
                            </w:pPr>
                            <w:bookmarkStart w:id="201" w:name="_Toc78552281"/>
                            <w:proofErr w:type="spellStart"/>
                            <w:r>
                              <w:t>Hình</w:t>
                            </w:r>
                            <w:proofErr w:type="spellEnd"/>
                            <w:r>
                              <w:t xml:space="preserve"> </w:t>
                            </w:r>
                            <w:fldSimple w:instr=" STYLEREF 1 \s ">
                              <w:r w:rsidR="008D136C">
                                <w:rPr>
                                  <w:noProof/>
                                </w:rPr>
                                <w:t>3</w:t>
                              </w:r>
                            </w:fldSimple>
                            <w:r w:rsidR="008D136C">
                              <w:t>.</w:t>
                            </w:r>
                            <w:fldSimple w:instr=" SEQ Hình \* ARABIC \s 1 ">
                              <w:r w:rsidR="008D136C">
                                <w:rPr>
                                  <w:noProof/>
                                </w:rPr>
                                <w:t>11</w:t>
                              </w:r>
                            </w:fldSimple>
                            <w:r>
                              <w:t xml:space="preserve"> </w:t>
                            </w:r>
                            <w:proofErr w:type="spellStart"/>
                            <w:r>
                              <w:t>Sơ</w:t>
                            </w:r>
                            <w:proofErr w:type="spellEnd"/>
                            <w:r>
                              <w:t xml:space="preserve"> </w:t>
                            </w:r>
                            <w:proofErr w:type="spellStart"/>
                            <w:r>
                              <w:t>đồ</w:t>
                            </w:r>
                            <w:proofErr w:type="spellEnd"/>
                            <w:r>
                              <w:t xml:space="preserve"> </w:t>
                            </w:r>
                            <w:proofErr w:type="spellStart"/>
                            <w:r w:rsidR="00294101">
                              <w:t>máy</w:t>
                            </w:r>
                            <w:proofErr w:type="spellEnd"/>
                            <w:r w:rsidR="00294101">
                              <w:t xml:space="preserve"> </w:t>
                            </w:r>
                            <w:proofErr w:type="spellStart"/>
                            <w:r w:rsidR="00294101">
                              <w:t>trạng</w:t>
                            </w:r>
                            <w:proofErr w:type="spellEnd"/>
                            <w:r w:rsidR="00294101">
                              <w:t xml:space="preserve"> </w:t>
                            </w:r>
                            <w:proofErr w:type="spellStart"/>
                            <w:r w:rsidR="00294101">
                              <w:t>thái</w:t>
                            </w:r>
                            <w:proofErr w:type="spellEnd"/>
                            <w:r w:rsidR="000279CA">
                              <w:t xml:space="preserve"> </w:t>
                            </w:r>
                            <w:proofErr w:type="spellStart"/>
                            <w:r w:rsidR="000279CA">
                              <w:t>xe</w:t>
                            </w:r>
                            <w:proofErr w:type="spellEnd"/>
                            <w:r w:rsidR="000279CA">
                              <w:t xml:space="preserve"> </w:t>
                            </w:r>
                            <w:proofErr w:type="spellStart"/>
                            <w:r w:rsidR="000279CA">
                              <w:t>dò</w:t>
                            </w:r>
                            <w:proofErr w:type="spellEnd"/>
                            <w:r w:rsidR="000279CA">
                              <w:t xml:space="preserve"> line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8E495C" id="Hộp Văn bản 35" o:spid="_x0000_s1039" type="#_x0000_t202" style="position:absolute;left:0;text-align:left;margin-left:0;margin-top:292.55pt;width:300.5pt;height:.05pt;z-index:251710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" stroked="f">
                <v:textbox style="mso-fit-shape-to-text:t" inset="0,0,0,0">
                  <w:txbxContent>
                    <w:p w14:paraId="3884EE36" w14:textId="07C0D0B4" w:rsidR="004557B5" w:rsidRPr="00312E78" w:rsidRDefault="004557B5" w:rsidP="004557B5">
                      <w:pPr>
                        <w:pStyle w:val="Chuthich"/>
                        <w:rPr>
                          <w:noProof/>
                          <w:sz w:val="26"/>
                          <w:szCs w:val="20"/>
                        </w:rPr>
                      </w:pPr>
                      <w:bookmarkStart w:id="202" w:name="_Toc78552281"/>
                      <w:proofErr w:type="spellStart"/>
                      <w:r>
                        <w:t>Hình</w:t>
                      </w:r>
                      <w:proofErr w:type="spellEnd"/>
                      <w:r>
                        <w:t xml:space="preserve"> </w:t>
                      </w:r>
                      <w:fldSimple w:instr=" STYLEREF 1 \s ">
                        <w:r w:rsidR="008D136C">
                          <w:rPr>
                            <w:noProof/>
                          </w:rPr>
                          <w:t>3</w:t>
                        </w:r>
                      </w:fldSimple>
                      <w:r w:rsidR="008D136C">
                        <w:t>.</w:t>
                      </w:r>
                      <w:fldSimple w:instr=" SEQ Hình \* ARABIC \s 1 ">
                        <w:r w:rsidR="008D136C">
                          <w:rPr>
                            <w:noProof/>
                          </w:rPr>
                          <w:t>11</w:t>
                        </w:r>
                      </w:fldSimple>
                      <w:r>
                        <w:t xml:space="preserve"> </w:t>
                      </w:r>
                      <w:proofErr w:type="spellStart"/>
                      <w:r>
                        <w:t>Sơ</w:t>
                      </w:r>
                      <w:proofErr w:type="spellEnd"/>
                      <w:r>
                        <w:t xml:space="preserve"> </w:t>
                      </w:r>
                      <w:proofErr w:type="spellStart"/>
                      <w:r>
                        <w:t>đồ</w:t>
                      </w:r>
                      <w:proofErr w:type="spellEnd"/>
                      <w:r>
                        <w:t xml:space="preserve"> </w:t>
                      </w:r>
                      <w:proofErr w:type="spellStart"/>
                      <w:r w:rsidR="00294101">
                        <w:t>máy</w:t>
                      </w:r>
                      <w:proofErr w:type="spellEnd"/>
                      <w:r w:rsidR="00294101">
                        <w:t xml:space="preserve"> </w:t>
                      </w:r>
                      <w:proofErr w:type="spellStart"/>
                      <w:r w:rsidR="00294101">
                        <w:t>trạng</w:t>
                      </w:r>
                      <w:proofErr w:type="spellEnd"/>
                      <w:r w:rsidR="00294101">
                        <w:t xml:space="preserve"> </w:t>
                      </w:r>
                      <w:proofErr w:type="spellStart"/>
                      <w:r w:rsidR="00294101">
                        <w:t>thái</w:t>
                      </w:r>
                      <w:proofErr w:type="spellEnd"/>
                      <w:r w:rsidR="000279CA">
                        <w:t xml:space="preserve"> </w:t>
                      </w:r>
                      <w:proofErr w:type="spellStart"/>
                      <w:r w:rsidR="000279CA">
                        <w:t>xe</w:t>
                      </w:r>
                      <w:proofErr w:type="spellEnd"/>
                      <w:r w:rsidR="000279CA">
                        <w:t xml:space="preserve"> </w:t>
                      </w:r>
                      <w:proofErr w:type="spellStart"/>
                      <w:r w:rsidR="000279CA">
                        <w:t>dò</w:t>
                      </w:r>
                      <w:proofErr w:type="spellEnd"/>
                      <w:r w:rsidR="000279CA">
                        <w:t xml:space="preserve"> line</w:t>
                      </w:r>
                      <w:bookmarkEnd w:id="202"/>
                    </w:p>
                  </w:txbxContent>
                </v:textbox>
                <w10:wrap type="topAndBottom" anchorx="margin"/>
              </v:shape>
            </w:pict>
          </mc:Fallback>
        </mc:AlternateContent>
      </w:r>
    </w:p>
    <w:p w14:paraId="2FBF1659" w14:textId="47EFECA6" w:rsidR="008202CF" w:rsidRDefault="008F1CF3" w:rsidP="00E35180">
      <w:pPr>
        <w:jc w:val="left"/>
        <w:rPr>
          <w:rFonts w:eastAsiaTheme="minorEastAsia"/>
        </w:rPr>
      </w:pPr>
      <w:r>
        <w:rPr>
          <w:rFonts w:eastAsiaTheme="minorEastAsia"/>
        </w:rPr>
        <w:t xml:space="preserve">Khi </w:t>
      </w:r>
      <w:proofErr w:type="spellStart"/>
      <w:r>
        <w:rPr>
          <w:rFonts w:eastAsiaTheme="minorEastAsia"/>
        </w:rPr>
        <w:t>xe</w:t>
      </w:r>
      <w:proofErr w:type="spellEnd"/>
      <w:r>
        <w:rPr>
          <w:rFonts w:eastAsiaTheme="minorEastAsia"/>
        </w:rPr>
        <w:t xml:space="preserve"> </w:t>
      </w:r>
      <w:proofErr w:type="spellStart"/>
      <w:r>
        <w:rPr>
          <w:rFonts w:eastAsiaTheme="minorEastAsia"/>
        </w:rPr>
        <w:t>bắt</w:t>
      </w:r>
      <w:proofErr w:type="spellEnd"/>
      <w:r>
        <w:rPr>
          <w:rFonts w:eastAsiaTheme="minorEastAsia"/>
        </w:rPr>
        <w:t xml:space="preserve"> </w:t>
      </w:r>
      <w:proofErr w:type="spellStart"/>
      <w:r>
        <w:rPr>
          <w:rFonts w:eastAsiaTheme="minorEastAsia"/>
        </w:rPr>
        <w:t>đầu</w:t>
      </w:r>
      <w:proofErr w:type="spellEnd"/>
      <w:r>
        <w:rPr>
          <w:rFonts w:eastAsiaTheme="minorEastAsia"/>
        </w:rPr>
        <w:t xml:space="preserve"> </w:t>
      </w:r>
      <w:proofErr w:type="spellStart"/>
      <w:r>
        <w:rPr>
          <w:rFonts w:eastAsiaTheme="minorEastAsia"/>
        </w:rPr>
        <w:t>khởi</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khởi</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biến</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lưu</w:t>
      </w:r>
      <w:proofErr w:type="spellEnd"/>
      <w:r>
        <w:rPr>
          <w:rFonts w:eastAsiaTheme="minorEastAsia"/>
        </w:rPr>
        <w:t xml:space="preserve"> </w:t>
      </w: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sidR="00914170">
        <w:rPr>
          <w:rFonts w:eastAsiaTheme="minorEastAsia"/>
        </w:rPr>
        <w:t>cảm</w:t>
      </w:r>
      <w:proofErr w:type="spellEnd"/>
      <w:r w:rsidR="00914170">
        <w:rPr>
          <w:rFonts w:eastAsiaTheme="minorEastAsia"/>
        </w:rPr>
        <w:t xml:space="preserve"> </w:t>
      </w:r>
      <w:proofErr w:type="spellStart"/>
      <w:r w:rsidR="00914170">
        <w:rPr>
          <w:rFonts w:eastAsiaTheme="minorEastAsia"/>
        </w:rPr>
        <w:t>biến</w:t>
      </w:r>
      <w:proofErr w:type="spellEnd"/>
      <w:r w:rsidR="00E35180">
        <w:rPr>
          <w:rFonts w:eastAsiaTheme="minorEastAsia"/>
        </w:rPr>
        <w:t xml:space="preserve"> </w:t>
      </w:r>
      <w:proofErr w:type="spellStart"/>
      <w:r w:rsidR="00E35180">
        <w:rPr>
          <w:rFonts w:eastAsiaTheme="minorEastAsia"/>
        </w:rPr>
        <w:t>và</w:t>
      </w:r>
      <w:proofErr w:type="spellEnd"/>
      <w:r w:rsidR="00E35180">
        <w:rPr>
          <w:rFonts w:eastAsiaTheme="minorEastAsia"/>
        </w:rPr>
        <w:t xml:space="preserve"> </w:t>
      </w:r>
      <w:proofErr w:type="spellStart"/>
      <w:r w:rsidR="00E35180">
        <w:rPr>
          <w:rFonts w:eastAsiaTheme="minorEastAsia"/>
        </w:rPr>
        <w:t>biến</w:t>
      </w:r>
      <w:proofErr w:type="spellEnd"/>
      <w:r w:rsidR="00E35180">
        <w:rPr>
          <w:rFonts w:eastAsiaTheme="minorEastAsia"/>
        </w:rPr>
        <w:t xml:space="preserve"> </w:t>
      </w:r>
      <w:proofErr w:type="spellStart"/>
      <w:r w:rsidR="00E35180">
        <w:rPr>
          <w:rFonts w:eastAsiaTheme="minorEastAsia"/>
        </w:rPr>
        <w:t>để</w:t>
      </w:r>
      <w:proofErr w:type="spellEnd"/>
      <w:r w:rsidR="00EE7D21">
        <w:rPr>
          <w:rFonts w:eastAsiaTheme="minorEastAsia"/>
        </w:rPr>
        <w:t xml:space="preserve"> </w:t>
      </w:r>
      <w:proofErr w:type="spellStart"/>
      <w:r w:rsidR="00EE7D21">
        <w:rPr>
          <w:rFonts w:eastAsiaTheme="minorEastAsia"/>
        </w:rPr>
        <w:t>phục</w:t>
      </w:r>
      <w:proofErr w:type="spellEnd"/>
      <w:r w:rsidR="00EE7D21">
        <w:rPr>
          <w:rFonts w:eastAsiaTheme="minorEastAsia"/>
        </w:rPr>
        <w:t xml:space="preserve"> </w:t>
      </w:r>
      <w:proofErr w:type="spellStart"/>
      <w:r w:rsidR="00EE7D21">
        <w:rPr>
          <w:rFonts w:eastAsiaTheme="minorEastAsia"/>
        </w:rPr>
        <w:t>vụ</w:t>
      </w:r>
      <w:proofErr w:type="spellEnd"/>
      <w:r w:rsidR="00EE7D21">
        <w:rPr>
          <w:rFonts w:eastAsiaTheme="minorEastAsia"/>
        </w:rPr>
        <w:t xml:space="preserve"> </w:t>
      </w:r>
      <w:proofErr w:type="spellStart"/>
      <w:r w:rsidR="00EE7D21">
        <w:rPr>
          <w:rFonts w:eastAsiaTheme="minorEastAsia"/>
        </w:rPr>
        <w:t>điều</w:t>
      </w:r>
      <w:proofErr w:type="spellEnd"/>
      <w:r w:rsidR="00EE7D21">
        <w:rPr>
          <w:rFonts w:eastAsiaTheme="minorEastAsia"/>
        </w:rPr>
        <w:t xml:space="preserve"> </w:t>
      </w:r>
      <w:proofErr w:type="spellStart"/>
      <w:r w:rsidR="00EE7D21">
        <w:rPr>
          <w:rFonts w:eastAsiaTheme="minorEastAsia"/>
        </w:rPr>
        <w:t>kiện</w:t>
      </w:r>
      <w:proofErr w:type="spellEnd"/>
      <w:r w:rsidR="00EE7D21">
        <w:rPr>
          <w:rFonts w:eastAsiaTheme="minorEastAsia"/>
        </w:rPr>
        <w:t xml:space="preserve"> </w:t>
      </w:r>
      <w:proofErr w:type="spellStart"/>
      <w:r w:rsidR="00EE7D21">
        <w:rPr>
          <w:rFonts w:eastAsiaTheme="minorEastAsia"/>
        </w:rPr>
        <w:t>dừng</w:t>
      </w:r>
      <w:proofErr w:type="spellEnd"/>
      <w:r w:rsidR="003C4E38">
        <w:rPr>
          <w:rFonts w:eastAsiaTheme="minorEastAsia"/>
        </w:rPr>
        <w:t>.</w:t>
      </w:r>
      <w:r w:rsidR="00077950">
        <w:rPr>
          <w:rFonts w:eastAsiaTheme="minorEastAsia"/>
        </w:rPr>
        <w:t xml:space="preserve"> Khi </w:t>
      </w:r>
      <w:proofErr w:type="spellStart"/>
      <w:r w:rsidR="00077950">
        <w:rPr>
          <w:rFonts w:eastAsiaTheme="minorEastAsia"/>
        </w:rPr>
        <w:t>biến</w:t>
      </w:r>
      <w:proofErr w:type="spellEnd"/>
      <w:r w:rsidR="00077950">
        <w:rPr>
          <w:rFonts w:eastAsiaTheme="minorEastAsia"/>
        </w:rPr>
        <w:t xml:space="preserve"> </w:t>
      </w:r>
      <w:proofErr w:type="spellStart"/>
      <w:r w:rsidR="00077950">
        <w:rPr>
          <w:rFonts w:eastAsiaTheme="minorEastAsia"/>
        </w:rPr>
        <w:t>đếm</w:t>
      </w:r>
      <w:proofErr w:type="spellEnd"/>
      <w:r w:rsidR="00077950">
        <w:rPr>
          <w:rFonts w:eastAsiaTheme="minorEastAsia"/>
        </w:rPr>
        <w:t xml:space="preserve"> </w:t>
      </w:r>
      <w:proofErr w:type="spellStart"/>
      <w:r w:rsidR="00077950">
        <w:rPr>
          <w:rFonts w:eastAsiaTheme="minorEastAsia"/>
        </w:rPr>
        <w:t>đạt</w:t>
      </w:r>
      <w:proofErr w:type="spellEnd"/>
      <w:r w:rsidR="00077950">
        <w:rPr>
          <w:rFonts w:eastAsiaTheme="minorEastAsia"/>
        </w:rPr>
        <w:t xml:space="preserve"> </w:t>
      </w:r>
      <w:proofErr w:type="spellStart"/>
      <w:r w:rsidR="00077950">
        <w:rPr>
          <w:rFonts w:eastAsiaTheme="minorEastAsia"/>
        </w:rPr>
        <w:t>được</w:t>
      </w:r>
      <w:proofErr w:type="spellEnd"/>
      <w:r w:rsidR="00077950">
        <w:rPr>
          <w:rFonts w:eastAsiaTheme="minorEastAsia"/>
        </w:rPr>
        <w:t xml:space="preserve"> </w:t>
      </w:r>
      <w:proofErr w:type="spellStart"/>
      <w:r w:rsidR="00077950">
        <w:rPr>
          <w:rFonts w:eastAsiaTheme="minorEastAsia"/>
        </w:rPr>
        <w:t>giá</w:t>
      </w:r>
      <w:proofErr w:type="spellEnd"/>
      <w:r w:rsidR="00077950">
        <w:rPr>
          <w:rFonts w:eastAsiaTheme="minorEastAsia"/>
        </w:rPr>
        <w:t xml:space="preserve"> </w:t>
      </w:r>
      <w:proofErr w:type="spellStart"/>
      <w:r w:rsidR="00077950">
        <w:rPr>
          <w:rFonts w:eastAsiaTheme="minorEastAsia"/>
        </w:rPr>
        <w:t>trị</w:t>
      </w:r>
      <w:proofErr w:type="spellEnd"/>
      <w:r w:rsidR="00077950">
        <w:rPr>
          <w:rFonts w:eastAsiaTheme="minorEastAsia"/>
        </w:rPr>
        <w:t xml:space="preserve"> </w:t>
      </w:r>
      <w:proofErr w:type="spellStart"/>
      <w:r w:rsidR="00077950">
        <w:rPr>
          <w:rFonts w:eastAsiaTheme="minorEastAsia"/>
        </w:rPr>
        <w:t>yêu</w:t>
      </w:r>
      <w:proofErr w:type="spellEnd"/>
      <w:r w:rsidR="00077950">
        <w:rPr>
          <w:rFonts w:eastAsiaTheme="minorEastAsia"/>
        </w:rPr>
        <w:t xml:space="preserve"> </w:t>
      </w:r>
      <w:proofErr w:type="spellStart"/>
      <w:r w:rsidR="00077950">
        <w:rPr>
          <w:rFonts w:eastAsiaTheme="minorEastAsia"/>
        </w:rPr>
        <w:t>cầu</w:t>
      </w:r>
      <w:proofErr w:type="spellEnd"/>
      <w:r w:rsidR="00F65C54">
        <w:rPr>
          <w:rFonts w:eastAsiaTheme="minorEastAsia"/>
        </w:rPr>
        <w:t xml:space="preserve"> </w:t>
      </w:r>
      <w:proofErr w:type="spellStart"/>
      <w:r w:rsidR="00F65C54">
        <w:rPr>
          <w:rFonts w:eastAsiaTheme="minorEastAsia"/>
        </w:rPr>
        <w:t>thì</w:t>
      </w:r>
      <w:proofErr w:type="spellEnd"/>
      <w:r w:rsidR="00F65C54">
        <w:rPr>
          <w:rFonts w:eastAsiaTheme="minorEastAsia"/>
        </w:rPr>
        <w:t xml:space="preserve"> </w:t>
      </w:r>
      <w:proofErr w:type="spellStart"/>
      <w:r w:rsidR="00F65C54">
        <w:rPr>
          <w:rFonts w:eastAsiaTheme="minorEastAsia"/>
        </w:rPr>
        <w:t>xe</w:t>
      </w:r>
      <w:proofErr w:type="spellEnd"/>
      <w:r w:rsidR="00F65C54">
        <w:rPr>
          <w:rFonts w:eastAsiaTheme="minorEastAsia"/>
        </w:rPr>
        <w:t xml:space="preserve"> </w:t>
      </w:r>
      <w:proofErr w:type="spellStart"/>
      <w:r w:rsidR="00F65C54">
        <w:rPr>
          <w:rFonts w:eastAsiaTheme="minorEastAsia"/>
        </w:rPr>
        <w:t>sẽ</w:t>
      </w:r>
      <w:proofErr w:type="spellEnd"/>
      <w:r w:rsidR="00F65C54">
        <w:rPr>
          <w:rFonts w:eastAsiaTheme="minorEastAsia"/>
        </w:rPr>
        <w:t xml:space="preserve"> </w:t>
      </w:r>
      <w:proofErr w:type="spellStart"/>
      <w:r w:rsidR="00F65C54">
        <w:rPr>
          <w:rFonts w:eastAsiaTheme="minorEastAsia"/>
        </w:rPr>
        <w:t>dừng</w:t>
      </w:r>
      <w:proofErr w:type="spellEnd"/>
      <w:r w:rsidR="00F65C54">
        <w:rPr>
          <w:rFonts w:eastAsiaTheme="minorEastAsia"/>
        </w:rPr>
        <w:t xml:space="preserve"> </w:t>
      </w:r>
      <w:proofErr w:type="spellStart"/>
      <w:r w:rsidR="00F65C54">
        <w:rPr>
          <w:rFonts w:eastAsiaTheme="minorEastAsia"/>
        </w:rPr>
        <w:t>lại</w:t>
      </w:r>
      <w:proofErr w:type="spellEnd"/>
      <w:r w:rsidR="00F65C54">
        <w:rPr>
          <w:rFonts w:eastAsiaTheme="minorEastAsia"/>
        </w:rPr>
        <w:t>.</w:t>
      </w:r>
    </w:p>
    <w:p w14:paraId="50AED067" w14:textId="32E35552" w:rsidR="00E054F7" w:rsidRDefault="00735245" w:rsidP="00B77279">
      <w:pPr>
        <w:pStyle w:val="u2"/>
      </w:pPr>
      <w:bookmarkStart w:id="203" w:name="_Toc78552248"/>
      <w:proofErr w:type="spellStart"/>
      <w:r>
        <w:t>Th</w:t>
      </w:r>
      <w:r w:rsidR="00634D03">
        <w:t>iết</w:t>
      </w:r>
      <w:proofErr w:type="spellEnd"/>
      <w:r w:rsidR="00634D03">
        <w:t xml:space="preserve"> </w:t>
      </w:r>
      <w:proofErr w:type="spellStart"/>
      <w:r w:rsidR="00634D03">
        <w:t>kế</w:t>
      </w:r>
      <w:proofErr w:type="spellEnd"/>
      <w:r w:rsidR="00634D03">
        <w:t xml:space="preserve"> </w:t>
      </w:r>
      <w:proofErr w:type="spellStart"/>
      <w:r w:rsidR="00634D03">
        <w:t>giao</w:t>
      </w:r>
      <w:proofErr w:type="spellEnd"/>
      <w:r w:rsidR="00634D03">
        <w:t xml:space="preserve"> </w:t>
      </w:r>
      <w:proofErr w:type="spellStart"/>
      <w:r w:rsidR="00634D03">
        <w:t>diện</w:t>
      </w:r>
      <w:proofErr w:type="spellEnd"/>
      <w:r w:rsidR="00634D03">
        <w:t xml:space="preserve"> </w:t>
      </w:r>
      <w:proofErr w:type="spellStart"/>
      <w:r w:rsidR="00634D03">
        <w:t>người</w:t>
      </w:r>
      <w:proofErr w:type="spellEnd"/>
      <w:r w:rsidR="00634D03">
        <w:t xml:space="preserve"> </w:t>
      </w:r>
      <w:proofErr w:type="spellStart"/>
      <w:r w:rsidR="00634D03">
        <w:t>dùng</w:t>
      </w:r>
      <w:proofErr w:type="spellEnd"/>
      <w:r w:rsidR="00EC48AC">
        <w:t xml:space="preserve"> </w:t>
      </w:r>
      <w:proofErr w:type="spellStart"/>
      <w:r w:rsidR="00EC48AC">
        <w:t>sử</w:t>
      </w:r>
      <w:proofErr w:type="spellEnd"/>
      <w:r w:rsidR="00EC48AC">
        <w:t xml:space="preserve"> </w:t>
      </w:r>
      <w:proofErr w:type="spellStart"/>
      <w:r w:rsidR="00EC48AC">
        <w:t>dụng</w:t>
      </w:r>
      <w:proofErr w:type="spellEnd"/>
      <w:r w:rsidR="00EC48AC">
        <w:t xml:space="preserve"> </w:t>
      </w:r>
      <w:proofErr w:type="spellStart"/>
      <w:r w:rsidR="00EC48AC">
        <w:t>ứng</w:t>
      </w:r>
      <w:proofErr w:type="spellEnd"/>
      <w:r w:rsidR="00EC48AC">
        <w:t xml:space="preserve"> </w:t>
      </w:r>
      <w:proofErr w:type="spellStart"/>
      <w:r w:rsidR="00EC48AC">
        <w:t>dụng</w:t>
      </w:r>
      <w:proofErr w:type="spellEnd"/>
      <w:r w:rsidR="00EC48AC">
        <w:t xml:space="preserve"> Blynk</w:t>
      </w:r>
      <w:bookmarkEnd w:id="203"/>
    </w:p>
    <w:p w14:paraId="3CC4578E" w14:textId="3C08B359" w:rsidR="003C6B31" w:rsidRPr="003C6B31" w:rsidRDefault="003C6B31" w:rsidP="00AD65B9">
      <w:pPr>
        <w:pStyle w:val="u3"/>
      </w:pPr>
      <w:bookmarkStart w:id="204" w:name="_Toc78552249"/>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rsidR="00AD65B9">
        <w:t>ứng</w:t>
      </w:r>
      <w:proofErr w:type="spellEnd"/>
      <w:r w:rsidR="00AD65B9">
        <w:t xml:space="preserve"> </w:t>
      </w:r>
      <w:proofErr w:type="spellStart"/>
      <w:r w:rsidR="00AD65B9">
        <w:t>dụng</w:t>
      </w:r>
      <w:proofErr w:type="spellEnd"/>
      <w:r w:rsidR="00AD65B9">
        <w:t xml:space="preserve"> </w:t>
      </w:r>
      <w:r>
        <w:t>Bl</w:t>
      </w:r>
      <w:r w:rsidR="00062544">
        <w:t>y</w:t>
      </w:r>
      <w:r w:rsidR="00AD65B9">
        <w:t>nk</w:t>
      </w:r>
      <w:bookmarkEnd w:id="204"/>
    </w:p>
    <w:p w14:paraId="760A2418" w14:textId="77777777" w:rsidR="00D16CE0" w:rsidRPr="004E7583" w:rsidRDefault="00D16CE0" w:rsidP="00D16CE0">
      <w:pPr>
        <w:rPr>
          <w:shd w:val="clear" w:color="auto" w:fill="FFFFFF"/>
        </w:rPr>
      </w:pPr>
      <w:r w:rsidRPr="004E7583">
        <w:rPr>
          <w:shd w:val="clear" w:color="auto" w:fill="FFFFFF"/>
        </w:rPr>
        <w:t xml:space="preserve">Blynk </w:t>
      </w:r>
      <w:proofErr w:type="spellStart"/>
      <w:r w:rsidRPr="004E7583">
        <w:rPr>
          <w:shd w:val="clear" w:color="auto" w:fill="FFFFFF"/>
        </w:rPr>
        <w:t>là</w:t>
      </w:r>
      <w:proofErr w:type="spellEnd"/>
      <w:r w:rsidRPr="004E7583">
        <w:rPr>
          <w:shd w:val="clear" w:color="auto" w:fill="FFFFFF"/>
        </w:rPr>
        <w:t xml:space="preserve"> </w:t>
      </w:r>
      <w:proofErr w:type="spellStart"/>
      <w:r w:rsidRPr="004E7583">
        <w:rPr>
          <w:shd w:val="clear" w:color="auto" w:fill="FFFFFF"/>
        </w:rPr>
        <w:t>một</w:t>
      </w:r>
      <w:proofErr w:type="spellEnd"/>
      <w:r w:rsidRPr="004E7583">
        <w:rPr>
          <w:shd w:val="clear" w:color="auto" w:fill="FFFFFF"/>
        </w:rPr>
        <w:t xml:space="preserve"> </w:t>
      </w:r>
      <w:proofErr w:type="spellStart"/>
      <w:r w:rsidRPr="004E7583">
        <w:rPr>
          <w:shd w:val="clear" w:color="auto" w:fill="FFFFFF"/>
        </w:rPr>
        <w:t>nền</w:t>
      </w:r>
      <w:proofErr w:type="spellEnd"/>
      <w:r w:rsidRPr="004E7583">
        <w:rPr>
          <w:shd w:val="clear" w:color="auto" w:fill="FFFFFF"/>
        </w:rPr>
        <w:t xml:space="preserve"> </w:t>
      </w:r>
      <w:proofErr w:type="spellStart"/>
      <w:r w:rsidRPr="004E7583">
        <w:rPr>
          <w:shd w:val="clear" w:color="auto" w:fill="FFFFFF"/>
        </w:rPr>
        <w:t>tảng</w:t>
      </w:r>
      <w:proofErr w:type="spellEnd"/>
      <w:r w:rsidRPr="004E7583">
        <w:rPr>
          <w:shd w:val="clear" w:color="auto" w:fill="FFFFFF"/>
        </w:rPr>
        <w:t xml:space="preserve"> </w:t>
      </w:r>
      <w:proofErr w:type="spellStart"/>
      <w:r w:rsidRPr="004E7583">
        <w:rPr>
          <w:shd w:val="clear" w:color="auto" w:fill="FFFFFF"/>
        </w:rPr>
        <w:t>mã</w:t>
      </w:r>
      <w:proofErr w:type="spellEnd"/>
      <w:r w:rsidRPr="004E7583">
        <w:rPr>
          <w:shd w:val="clear" w:color="auto" w:fill="FFFFFF"/>
        </w:rPr>
        <w:t xml:space="preserve"> </w:t>
      </w:r>
      <w:proofErr w:type="spellStart"/>
      <w:r w:rsidRPr="004E7583">
        <w:rPr>
          <w:shd w:val="clear" w:color="auto" w:fill="FFFFFF"/>
        </w:rPr>
        <w:t>nguồn</w:t>
      </w:r>
      <w:proofErr w:type="spellEnd"/>
      <w:r w:rsidRPr="004E7583">
        <w:rPr>
          <w:shd w:val="clear" w:color="auto" w:fill="FFFFFF"/>
        </w:rPr>
        <w:t xml:space="preserve"> </w:t>
      </w:r>
      <w:proofErr w:type="spellStart"/>
      <w:r w:rsidRPr="004E7583">
        <w:rPr>
          <w:shd w:val="clear" w:color="auto" w:fill="FFFFFF"/>
        </w:rPr>
        <w:t>mở</w:t>
      </w:r>
      <w:proofErr w:type="spellEnd"/>
      <w:r w:rsidRPr="004E7583">
        <w:rPr>
          <w:shd w:val="clear" w:color="auto" w:fill="FFFFFF"/>
        </w:rPr>
        <w:t xml:space="preserve"> </w:t>
      </w:r>
      <w:proofErr w:type="spellStart"/>
      <w:r w:rsidRPr="004E7583">
        <w:rPr>
          <w:shd w:val="clear" w:color="auto" w:fill="FFFFFF"/>
        </w:rPr>
        <w:t>được</w:t>
      </w:r>
      <w:proofErr w:type="spellEnd"/>
      <w:r w:rsidRPr="004E7583">
        <w:rPr>
          <w:shd w:val="clear" w:color="auto" w:fill="FFFFFF"/>
        </w:rPr>
        <w:t xml:space="preserve"> </w:t>
      </w:r>
      <w:proofErr w:type="spellStart"/>
      <w:r w:rsidRPr="004E7583">
        <w:rPr>
          <w:shd w:val="clear" w:color="auto" w:fill="FFFFFF"/>
        </w:rPr>
        <w:t>thiết</w:t>
      </w:r>
      <w:proofErr w:type="spellEnd"/>
      <w:r w:rsidRPr="004E7583">
        <w:rPr>
          <w:shd w:val="clear" w:color="auto" w:fill="FFFFFF"/>
        </w:rPr>
        <w:t xml:space="preserve"> </w:t>
      </w:r>
      <w:proofErr w:type="spellStart"/>
      <w:r w:rsidRPr="004E7583">
        <w:rPr>
          <w:shd w:val="clear" w:color="auto" w:fill="FFFFFF"/>
        </w:rPr>
        <w:t>kế</w:t>
      </w:r>
      <w:proofErr w:type="spellEnd"/>
      <w:r w:rsidRPr="004E7583">
        <w:rPr>
          <w:shd w:val="clear" w:color="auto" w:fill="FFFFFF"/>
        </w:rPr>
        <w:t xml:space="preserve"> </w:t>
      </w:r>
      <w:proofErr w:type="spellStart"/>
      <w:r w:rsidRPr="004E7583">
        <w:rPr>
          <w:shd w:val="clear" w:color="auto" w:fill="FFFFFF"/>
        </w:rPr>
        <w:t>cho</w:t>
      </w:r>
      <w:proofErr w:type="spellEnd"/>
      <w:r w:rsidRPr="004E7583">
        <w:rPr>
          <w:shd w:val="clear" w:color="auto" w:fill="FFFFFF"/>
        </w:rPr>
        <w:t xml:space="preserve"> </w:t>
      </w:r>
      <w:proofErr w:type="spellStart"/>
      <w:r w:rsidRPr="004E7583">
        <w:rPr>
          <w:shd w:val="clear" w:color="auto" w:fill="FFFFFF"/>
        </w:rPr>
        <w:t>các</w:t>
      </w:r>
      <w:proofErr w:type="spellEnd"/>
      <w:r w:rsidRPr="004E7583">
        <w:rPr>
          <w:shd w:val="clear" w:color="auto" w:fill="FFFFFF"/>
        </w:rPr>
        <w:t xml:space="preserve"> </w:t>
      </w:r>
      <w:proofErr w:type="spellStart"/>
      <w:r w:rsidRPr="004E7583">
        <w:rPr>
          <w:shd w:val="clear" w:color="auto" w:fill="FFFFFF"/>
        </w:rPr>
        <w:t>ứng</w:t>
      </w:r>
      <w:proofErr w:type="spellEnd"/>
      <w:r w:rsidRPr="004E7583">
        <w:rPr>
          <w:shd w:val="clear" w:color="auto" w:fill="FFFFFF"/>
        </w:rPr>
        <w:t xml:space="preserve"> </w:t>
      </w:r>
      <w:proofErr w:type="spellStart"/>
      <w:r w:rsidRPr="004E7583">
        <w:rPr>
          <w:shd w:val="clear" w:color="auto" w:fill="FFFFFF"/>
        </w:rPr>
        <w:t>dụng</w:t>
      </w:r>
      <w:proofErr w:type="spellEnd"/>
      <w:r w:rsidRPr="004E7583">
        <w:rPr>
          <w:shd w:val="clear" w:color="auto" w:fill="FFFFFF"/>
        </w:rPr>
        <w:t xml:space="preserve"> IoT (Internet of Things). </w:t>
      </w:r>
      <w:proofErr w:type="spellStart"/>
      <w:r w:rsidRPr="004E7583">
        <w:rPr>
          <w:shd w:val="clear" w:color="auto" w:fill="FFFFFF"/>
        </w:rPr>
        <w:t>Ứng</w:t>
      </w:r>
      <w:proofErr w:type="spellEnd"/>
      <w:r w:rsidRPr="004E7583">
        <w:rPr>
          <w:shd w:val="clear" w:color="auto" w:fill="FFFFFF"/>
        </w:rPr>
        <w:t xml:space="preserve"> </w:t>
      </w:r>
      <w:proofErr w:type="spellStart"/>
      <w:r w:rsidRPr="004E7583">
        <w:rPr>
          <w:shd w:val="clear" w:color="auto" w:fill="FFFFFF"/>
        </w:rPr>
        <w:t>dụng</w:t>
      </w:r>
      <w:proofErr w:type="spellEnd"/>
      <w:r w:rsidRPr="004E7583">
        <w:rPr>
          <w:shd w:val="clear" w:color="auto" w:fill="FFFFFF"/>
        </w:rPr>
        <w:t xml:space="preserve"> </w:t>
      </w:r>
      <w:proofErr w:type="spellStart"/>
      <w:r w:rsidRPr="004E7583">
        <w:rPr>
          <w:shd w:val="clear" w:color="auto" w:fill="FFFFFF"/>
        </w:rPr>
        <w:t>giúp</w:t>
      </w:r>
      <w:proofErr w:type="spellEnd"/>
      <w:r w:rsidRPr="004E7583">
        <w:rPr>
          <w:shd w:val="clear" w:color="auto" w:fill="FFFFFF"/>
        </w:rPr>
        <w:t xml:space="preserve"> </w:t>
      </w:r>
      <w:proofErr w:type="spellStart"/>
      <w:r w:rsidRPr="004E7583">
        <w:rPr>
          <w:shd w:val="clear" w:color="auto" w:fill="FFFFFF"/>
        </w:rPr>
        <w:t>người</w:t>
      </w:r>
      <w:proofErr w:type="spellEnd"/>
      <w:r w:rsidRPr="004E7583">
        <w:rPr>
          <w:shd w:val="clear" w:color="auto" w:fill="FFFFFF"/>
        </w:rPr>
        <w:t xml:space="preserve"> </w:t>
      </w:r>
      <w:proofErr w:type="spellStart"/>
      <w:r w:rsidRPr="004E7583">
        <w:rPr>
          <w:shd w:val="clear" w:color="auto" w:fill="FFFFFF"/>
        </w:rPr>
        <w:t>dùng</w:t>
      </w:r>
      <w:proofErr w:type="spellEnd"/>
      <w:r w:rsidRPr="004E7583">
        <w:rPr>
          <w:shd w:val="clear" w:color="auto" w:fill="FFFFFF"/>
        </w:rPr>
        <w:t xml:space="preserve"> </w:t>
      </w:r>
      <w:proofErr w:type="spellStart"/>
      <w:r w:rsidRPr="004E7583">
        <w:rPr>
          <w:shd w:val="clear" w:color="auto" w:fill="FFFFFF"/>
        </w:rPr>
        <w:t>điều</w:t>
      </w:r>
      <w:proofErr w:type="spellEnd"/>
      <w:r w:rsidRPr="004E7583">
        <w:rPr>
          <w:shd w:val="clear" w:color="auto" w:fill="FFFFFF"/>
        </w:rPr>
        <w:t xml:space="preserve"> </w:t>
      </w:r>
      <w:proofErr w:type="spellStart"/>
      <w:r w:rsidRPr="004E7583">
        <w:rPr>
          <w:shd w:val="clear" w:color="auto" w:fill="FFFFFF"/>
        </w:rPr>
        <w:t>khiển</w:t>
      </w:r>
      <w:proofErr w:type="spellEnd"/>
      <w:r w:rsidRPr="004E7583">
        <w:rPr>
          <w:shd w:val="clear" w:color="auto" w:fill="FFFFFF"/>
        </w:rPr>
        <w:t xml:space="preserve"> </w:t>
      </w:r>
      <w:proofErr w:type="spellStart"/>
      <w:r w:rsidRPr="004E7583">
        <w:rPr>
          <w:shd w:val="clear" w:color="auto" w:fill="FFFFFF"/>
        </w:rPr>
        <w:t>phần</w:t>
      </w:r>
      <w:proofErr w:type="spellEnd"/>
      <w:r w:rsidRPr="004E7583">
        <w:rPr>
          <w:shd w:val="clear" w:color="auto" w:fill="FFFFFF"/>
        </w:rPr>
        <w:t xml:space="preserve"> </w:t>
      </w:r>
      <w:proofErr w:type="spellStart"/>
      <w:r w:rsidRPr="004E7583">
        <w:rPr>
          <w:shd w:val="clear" w:color="auto" w:fill="FFFFFF"/>
        </w:rPr>
        <w:t>cứng</w:t>
      </w:r>
      <w:proofErr w:type="spellEnd"/>
      <w:r w:rsidRPr="004E7583">
        <w:rPr>
          <w:shd w:val="clear" w:color="auto" w:fill="FFFFFF"/>
        </w:rPr>
        <w:t xml:space="preserve"> </w:t>
      </w:r>
      <w:proofErr w:type="spellStart"/>
      <w:r w:rsidRPr="004E7583">
        <w:rPr>
          <w:shd w:val="clear" w:color="auto" w:fill="FFFFFF"/>
        </w:rPr>
        <w:t>từ</w:t>
      </w:r>
      <w:proofErr w:type="spellEnd"/>
      <w:r w:rsidRPr="004E7583">
        <w:rPr>
          <w:shd w:val="clear" w:color="auto" w:fill="FFFFFF"/>
        </w:rPr>
        <w:t xml:space="preserve"> </w:t>
      </w:r>
      <w:proofErr w:type="spellStart"/>
      <w:r w:rsidRPr="004E7583">
        <w:rPr>
          <w:shd w:val="clear" w:color="auto" w:fill="FFFFFF"/>
        </w:rPr>
        <w:t>xa</w:t>
      </w:r>
      <w:proofErr w:type="spellEnd"/>
      <w:r w:rsidRPr="004E7583">
        <w:rPr>
          <w:shd w:val="clear" w:color="auto" w:fill="FFFFFF"/>
        </w:rPr>
        <w:t xml:space="preserve">, </w:t>
      </w:r>
      <w:proofErr w:type="spellStart"/>
      <w:r w:rsidRPr="004E7583">
        <w:rPr>
          <w:shd w:val="clear" w:color="auto" w:fill="FFFFFF"/>
        </w:rPr>
        <w:t>có</w:t>
      </w:r>
      <w:proofErr w:type="spellEnd"/>
      <w:r w:rsidRPr="004E7583">
        <w:rPr>
          <w:shd w:val="clear" w:color="auto" w:fill="FFFFFF"/>
        </w:rPr>
        <w:t xml:space="preserve"> </w:t>
      </w:r>
      <w:proofErr w:type="spellStart"/>
      <w:r w:rsidRPr="004E7583">
        <w:rPr>
          <w:shd w:val="clear" w:color="auto" w:fill="FFFFFF"/>
        </w:rPr>
        <w:t>thể</w:t>
      </w:r>
      <w:proofErr w:type="spellEnd"/>
      <w:r w:rsidRPr="004E7583">
        <w:rPr>
          <w:shd w:val="clear" w:color="auto" w:fill="FFFFFF"/>
        </w:rPr>
        <w:t xml:space="preserve"> </w:t>
      </w:r>
      <w:proofErr w:type="spellStart"/>
      <w:r w:rsidRPr="004E7583">
        <w:rPr>
          <w:shd w:val="clear" w:color="auto" w:fill="FFFFFF"/>
        </w:rPr>
        <w:t>hiển</w:t>
      </w:r>
      <w:proofErr w:type="spellEnd"/>
      <w:r w:rsidRPr="004E7583">
        <w:rPr>
          <w:shd w:val="clear" w:color="auto" w:fill="FFFFFF"/>
        </w:rPr>
        <w:t xml:space="preserve"> </w:t>
      </w:r>
      <w:proofErr w:type="spellStart"/>
      <w:r w:rsidRPr="004E7583">
        <w:rPr>
          <w:shd w:val="clear" w:color="auto" w:fill="FFFFFF"/>
        </w:rPr>
        <w:t>thị</w:t>
      </w:r>
      <w:proofErr w:type="spellEnd"/>
      <w:r w:rsidRPr="004E7583">
        <w:rPr>
          <w:shd w:val="clear" w:color="auto" w:fill="FFFFFF"/>
        </w:rPr>
        <w:t xml:space="preserve"> </w:t>
      </w:r>
      <w:proofErr w:type="spellStart"/>
      <w:r w:rsidRPr="004E7583">
        <w:rPr>
          <w:shd w:val="clear" w:color="auto" w:fill="FFFFFF"/>
        </w:rPr>
        <w:t>dữ</w:t>
      </w:r>
      <w:proofErr w:type="spellEnd"/>
      <w:r w:rsidRPr="004E7583">
        <w:rPr>
          <w:shd w:val="clear" w:color="auto" w:fill="FFFFFF"/>
        </w:rPr>
        <w:t xml:space="preserve"> </w:t>
      </w:r>
      <w:proofErr w:type="spellStart"/>
      <w:r w:rsidRPr="004E7583">
        <w:rPr>
          <w:shd w:val="clear" w:color="auto" w:fill="FFFFFF"/>
        </w:rPr>
        <w:t>liệu</w:t>
      </w:r>
      <w:proofErr w:type="spellEnd"/>
      <w:r w:rsidRPr="004E7583">
        <w:rPr>
          <w:shd w:val="clear" w:color="auto" w:fill="FFFFFF"/>
        </w:rPr>
        <w:t xml:space="preserve"> </w:t>
      </w:r>
      <w:proofErr w:type="spellStart"/>
      <w:r w:rsidRPr="004E7583">
        <w:rPr>
          <w:shd w:val="clear" w:color="auto" w:fill="FFFFFF"/>
        </w:rPr>
        <w:t>cảm</w:t>
      </w:r>
      <w:proofErr w:type="spellEnd"/>
      <w:r w:rsidRPr="004E7583">
        <w:rPr>
          <w:shd w:val="clear" w:color="auto" w:fill="FFFFFF"/>
        </w:rPr>
        <w:t xml:space="preserve"> </w:t>
      </w:r>
      <w:proofErr w:type="spellStart"/>
      <w:r w:rsidRPr="004E7583">
        <w:rPr>
          <w:shd w:val="clear" w:color="auto" w:fill="FFFFFF"/>
        </w:rPr>
        <w:t>biến</w:t>
      </w:r>
      <w:proofErr w:type="spellEnd"/>
      <w:r w:rsidRPr="004E7583">
        <w:rPr>
          <w:shd w:val="clear" w:color="auto" w:fill="FFFFFF"/>
        </w:rPr>
        <w:t xml:space="preserve">, </w:t>
      </w:r>
      <w:proofErr w:type="spellStart"/>
      <w:r w:rsidRPr="004E7583">
        <w:rPr>
          <w:shd w:val="clear" w:color="auto" w:fill="FFFFFF"/>
        </w:rPr>
        <w:t>lưu</w:t>
      </w:r>
      <w:proofErr w:type="spellEnd"/>
      <w:r w:rsidRPr="004E7583">
        <w:rPr>
          <w:shd w:val="clear" w:color="auto" w:fill="FFFFFF"/>
        </w:rPr>
        <w:t xml:space="preserve"> </w:t>
      </w:r>
      <w:proofErr w:type="spellStart"/>
      <w:r w:rsidRPr="004E7583">
        <w:rPr>
          <w:shd w:val="clear" w:color="auto" w:fill="FFFFFF"/>
        </w:rPr>
        <w:t>trữ</w:t>
      </w:r>
      <w:proofErr w:type="spellEnd"/>
      <w:r w:rsidRPr="004E7583">
        <w:rPr>
          <w:shd w:val="clear" w:color="auto" w:fill="FFFFFF"/>
        </w:rPr>
        <w:t xml:space="preserve"> </w:t>
      </w:r>
      <w:proofErr w:type="spellStart"/>
      <w:r w:rsidRPr="004E7583">
        <w:rPr>
          <w:shd w:val="clear" w:color="auto" w:fill="FFFFFF"/>
        </w:rPr>
        <w:t>dữ</w:t>
      </w:r>
      <w:proofErr w:type="spellEnd"/>
      <w:r w:rsidRPr="004E7583">
        <w:rPr>
          <w:shd w:val="clear" w:color="auto" w:fill="FFFFFF"/>
        </w:rPr>
        <w:t xml:space="preserve"> </w:t>
      </w:r>
      <w:proofErr w:type="spellStart"/>
      <w:r w:rsidRPr="004E7583">
        <w:rPr>
          <w:shd w:val="clear" w:color="auto" w:fill="FFFFFF"/>
        </w:rPr>
        <w:t>liệu</w:t>
      </w:r>
      <w:proofErr w:type="spellEnd"/>
      <w:r w:rsidRPr="004E7583">
        <w:rPr>
          <w:shd w:val="clear" w:color="auto" w:fill="FFFFFF"/>
        </w:rPr>
        <w:t xml:space="preserve">, </w:t>
      </w:r>
      <w:proofErr w:type="spellStart"/>
      <w:r w:rsidRPr="004E7583">
        <w:rPr>
          <w:shd w:val="clear" w:color="auto" w:fill="FFFFFF"/>
        </w:rPr>
        <w:t>biến</w:t>
      </w:r>
      <w:proofErr w:type="spellEnd"/>
      <w:r w:rsidRPr="004E7583">
        <w:rPr>
          <w:shd w:val="clear" w:color="auto" w:fill="FFFFFF"/>
        </w:rPr>
        <w:t xml:space="preserve"> </w:t>
      </w:r>
      <w:proofErr w:type="spellStart"/>
      <w:r w:rsidRPr="004E7583">
        <w:rPr>
          <w:shd w:val="clear" w:color="auto" w:fill="FFFFFF"/>
        </w:rPr>
        <w:t>đổi</w:t>
      </w:r>
      <w:proofErr w:type="spellEnd"/>
      <w:r w:rsidRPr="004E7583">
        <w:rPr>
          <w:shd w:val="clear" w:color="auto" w:fill="FFFFFF"/>
        </w:rPr>
        <w:t xml:space="preserve"> </w:t>
      </w:r>
      <w:proofErr w:type="spellStart"/>
      <w:r w:rsidRPr="004E7583">
        <w:rPr>
          <w:shd w:val="clear" w:color="auto" w:fill="FFFFFF"/>
        </w:rPr>
        <w:t>dữ</w:t>
      </w:r>
      <w:proofErr w:type="spellEnd"/>
      <w:r w:rsidRPr="004E7583">
        <w:rPr>
          <w:shd w:val="clear" w:color="auto" w:fill="FFFFFF"/>
        </w:rPr>
        <w:t xml:space="preserve"> </w:t>
      </w:r>
      <w:proofErr w:type="spellStart"/>
      <w:r w:rsidRPr="004E7583">
        <w:rPr>
          <w:shd w:val="clear" w:color="auto" w:fill="FFFFFF"/>
        </w:rPr>
        <w:t>liệu</w:t>
      </w:r>
      <w:proofErr w:type="spellEnd"/>
      <w:r w:rsidRPr="004E7583">
        <w:rPr>
          <w:shd w:val="clear" w:color="auto" w:fill="FFFFFF"/>
        </w:rPr>
        <w:t xml:space="preserve"> </w:t>
      </w:r>
      <w:proofErr w:type="spellStart"/>
      <w:r w:rsidRPr="004E7583">
        <w:rPr>
          <w:shd w:val="clear" w:color="auto" w:fill="FFFFFF"/>
        </w:rPr>
        <w:t>hoặc</w:t>
      </w:r>
      <w:proofErr w:type="spellEnd"/>
      <w:r w:rsidRPr="004E7583">
        <w:rPr>
          <w:shd w:val="clear" w:color="auto" w:fill="FFFFFF"/>
        </w:rPr>
        <w:t xml:space="preserve"> </w:t>
      </w:r>
      <w:proofErr w:type="spellStart"/>
      <w:r w:rsidRPr="004E7583">
        <w:rPr>
          <w:shd w:val="clear" w:color="auto" w:fill="FFFFFF"/>
        </w:rPr>
        <w:t>làm</w:t>
      </w:r>
      <w:proofErr w:type="spellEnd"/>
      <w:r w:rsidRPr="004E7583">
        <w:rPr>
          <w:shd w:val="clear" w:color="auto" w:fill="FFFFFF"/>
        </w:rPr>
        <w:t xml:space="preserve"> </w:t>
      </w:r>
      <w:proofErr w:type="spellStart"/>
      <w:r w:rsidRPr="004E7583">
        <w:rPr>
          <w:shd w:val="clear" w:color="auto" w:fill="FFFFFF"/>
        </w:rPr>
        <w:t>nhiều</w:t>
      </w:r>
      <w:proofErr w:type="spellEnd"/>
      <w:r w:rsidRPr="004E7583">
        <w:rPr>
          <w:shd w:val="clear" w:color="auto" w:fill="FFFFFF"/>
        </w:rPr>
        <w:t xml:space="preserve"> </w:t>
      </w:r>
      <w:proofErr w:type="spellStart"/>
      <w:r w:rsidRPr="004E7583">
        <w:rPr>
          <w:shd w:val="clear" w:color="auto" w:fill="FFFFFF"/>
        </w:rPr>
        <w:t>việc</w:t>
      </w:r>
      <w:proofErr w:type="spellEnd"/>
      <w:r w:rsidRPr="004E7583">
        <w:rPr>
          <w:shd w:val="clear" w:color="auto" w:fill="FFFFFF"/>
        </w:rPr>
        <w:t xml:space="preserve"> </w:t>
      </w:r>
      <w:proofErr w:type="spellStart"/>
      <w:r w:rsidRPr="004E7583">
        <w:rPr>
          <w:shd w:val="clear" w:color="auto" w:fill="FFFFFF"/>
        </w:rPr>
        <w:t>khác</w:t>
      </w:r>
      <w:proofErr w:type="spellEnd"/>
      <w:r w:rsidRPr="004E7583">
        <w:rPr>
          <w:shd w:val="clear" w:color="auto" w:fill="FFFFFF"/>
        </w:rPr>
        <w:t>. </w:t>
      </w:r>
    </w:p>
    <w:p w14:paraId="7E179970" w14:textId="77777777" w:rsidR="00D16CE0" w:rsidRPr="004E7583" w:rsidRDefault="00D16CE0" w:rsidP="00D16CE0">
      <w:pPr>
        <w:ind w:firstLine="0"/>
        <w:rPr>
          <w:shd w:val="clear" w:color="auto" w:fill="FFFFFF"/>
        </w:rPr>
      </w:pPr>
      <w:proofErr w:type="spellStart"/>
      <w:r w:rsidRPr="004E7583">
        <w:rPr>
          <w:shd w:val="clear" w:color="auto" w:fill="FFFFFF"/>
        </w:rPr>
        <w:t>Có</w:t>
      </w:r>
      <w:proofErr w:type="spellEnd"/>
      <w:r w:rsidRPr="004E7583">
        <w:rPr>
          <w:shd w:val="clear" w:color="auto" w:fill="FFFFFF"/>
        </w:rPr>
        <w:t xml:space="preserve"> 3 </w:t>
      </w:r>
      <w:proofErr w:type="spellStart"/>
      <w:r w:rsidRPr="004E7583">
        <w:rPr>
          <w:shd w:val="clear" w:color="auto" w:fill="FFFFFF"/>
        </w:rPr>
        <w:t>thành</w:t>
      </w:r>
      <w:proofErr w:type="spellEnd"/>
      <w:r w:rsidRPr="004E7583">
        <w:rPr>
          <w:shd w:val="clear" w:color="auto" w:fill="FFFFFF"/>
        </w:rPr>
        <w:t xml:space="preserve"> </w:t>
      </w:r>
      <w:proofErr w:type="spellStart"/>
      <w:r w:rsidRPr="004E7583">
        <w:rPr>
          <w:shd w:val="clear" w:color="auto" w:fill="FFFFFF"/>
        </w:rPr>
        <w:t>phần</w:t>
      </w:r>
      <w:proofErr w:type="spellEnd"/>
      <w:r w:rsidRPr="004E7583">
        <w:rPr>
          <w:shd w:val="clear" w:color="auto" w:fill="FFFFFF"/>
        </w:rPr>
        <w:t xml:space="preserve"> </w:t>
      </w:r>
      <w:proofErr w:type="spellStart"/>
      <w:r w:rsidRPr="004E7583">
        <w:rPr>
          <w:shd w:val="clear" w:color="auto" w:fill="FFFFFF"/>
        </w:rPr>
        <w:t>chính</w:t>
      </w:r>
      <w:proofErr w:type="spellEnd"/>
      <w:r w:rsidRPr="004E7583">
        <w:rPr>
          <w:shd w:val="clear" w:color="auto" w:fill="FFFFFF"/>
        </w:rPr>
        <w:t xml:space="preserve"> </w:t>
      </w:r>
      <w:proofErr w:type="spellStart"/>
      <w:r w:rsidRPr="004E7583">
        <w:rPr>
          <w:shd w:val="clear" w:color="auto" w:fill="FFFFFF"/>
        </w:rPr>
        <w:t>tạo</w:t>
      </w:r>
      <w:proofErr w:type="spellEnd"/>
      <w:r w:rsidRPr="004E7583">
        <w:rPr>
          <w:shd w:val="clear" w:color="auto" w:fill="FFFFFF"/>
        </w:rPr>
        <w:t xml:space="preserve"> </w:t>
      </w:r>
      <w:proofErr w:type="spellStart"/>
      <w:r w:rsidRPr="004E7583">
        <w:rPr>
          <w:shd w:val="clear" w:color="auto" w:fill="FFFFFF"/>
        </w:rPr>
        <w:t>nên</w:t>
      </w:r>
      <w:proofErr w:type="spellEnd"/>
      <w:r w:rsidRPr="004E7583">
        <w:rPr>
          <w:shd w:val="clear" w:color="auto" w:fill="FFFFFF"/>
        </w:rPr>
        <w:t xml:space="preserve"> </w:t>
      </w:r>
      <w:proofErr w:type="spellStart"/>
      <w:r w:rsidRPr="004E7583">
        <w:rPr>
          <w:shd w:val="clear" w:color="auto" w:fill="FFFFFF"/>
        </w:rPr>
        <w:t>nền</w:t>
      </w:r>
      <w:proofErr w:type="spellEnd"/>
      <w:r w:rsidRPr="004E7583">
        <w:rPr>
          <w:shd w:val="clear" w:color="auto" w:fill="FFFFFF"/>
        </w:rPr>
        <w:t xml:space="preserve"> </w:t>
      </w:r>
      <w:proofErr w:type="spellStart"/>
      <w:r w:rsidRPr="004E7583">
        <w:rPr>
          <w:shd w:val="clear" w:color="auto" w:fill="FFFFFF"/>
        </w:rPr>
        <w:t>tảng</w:t>
      </w:r>
      <w:proofErr w:type="spellEnd"/>
      <w:r w:rsidRPr="004E7583">
        <w:rPr>
          <w:shd w:val="clear" w:color="auto" w:fill="FFFFFF"/>
        </w:rPr>
        <w:t xml:space="preserve"> </w:t>
      </w:r>
      <w:proofErr w:type="spellStart"/>
      <w:r w:rsidRPr="004E7583">
        <w:rPr>
          <w:shd w:val="clear" w:color="auto" w:fill="FFFFFF"/>
        </w:rPr>
        <w:t>này</w:t>
      </w:r>
      <w:proofErr w:type="spellEnd"/>
      <w:r w:rsidRPr="004E7583">
        <w:rPr>
          <w:shd w:val="clear" w:color="auto" w:fill="FFFFFF"/>
        </w:rPr>
        <w:t>:</w:t>
      </w:r>
    </w:p>
    <w:p w14:paraId="6A664D1B" w14:textId="7BC9D346" w:rsidR="00D16CE0" w:rsidRPr="00D16CE0" w:rsidRDefault="00D16CE0" w:rsidP="005936D1">
      <w:pPr>
        <w:pStyle w:val="oancuaDanhsach"/>
        <w:numPr>
          <w:ilvl w:val="0"/>
          <w:numId w:val="26"/>
        </w:numPr>
        <w:ind w:left="709" w:hanging="283"/>
        <w:rPr>
          <w:shd w:val="clear" w:color="auto" w:fill="FFFFFF"/>
        </w:rPr>
      </w:pPr>
      <w:r w:rsidRPr="00D16CE0">
        <w:rPr>
          <w:shd w:val="clear" w:color="auto" w:fill="FFFFFF"/>
        </w:rPr>
        <w:t xml:space="preserve">Blynk App: </w:t>
      </w:r>
      <w:proofErr w:type="spellStart"/>
      <w:r w:rsidRPr="00D16CE0">
        <w:rPr>
          <w:shd w:val="clear" w:color="auto" w:fill="FFFFFF"/>
        </w:rPr>
        <w:t>cho</w:t>
      </w:r>
      <w:proofErr w:type="spellEnd"/>
      <w:r w:rsidRPr="00D16CE0">
        <w:rPr>
          <w:shd w:val="clear" w:color="auto" w:fill="FFFFFF"/>
        </w:rPr>
        <w:t xml:space="preserve"> </w:t>
      </w:r>
      <w:proofErr w:type="spellStart"/>
      <w:r w:rsidRPr="00D16CE0">
        <w:rPr>
          <w:shd w:val="clear" w:color="auto" w:fill="FFFFFF"/>
        </w:rPr>
        <w:t>phép</w:t>
      </w:r>
      <w:proofErr w:type="spellEnd"/>
      <w:r w:rsidRPr="00D16CE0">
        <w:rPr>
          <w:shd w:val="clear" w:color="auto" w:fill="FFFFFF"/>
        </w:rPr>
        <w:t xml:space="preserve"> </w:t>
      </w:r>
      <w:proofErr w:type="spellStart"/>
      <w:r w:rsidRPr="00D16CE0">
        <w:rPr>
          <w:shd w:val="clear" w:color="auto" w:fill="FFFFFF"/>
        </w:rPr>
        <w:t>người</w:t>
      </w:r>
      <w:proofErr w:type="spellEnd"/>
      <w:r w:rsidRPr="00D16CE0">
        <w:rPr>
          <w:shd w:val="clear" w:color="auto" w:fill="FFFFFF"/>
        </w:rPr>
        <w:t xml:space="preserve"> </w:t>
      </w:r>
      <w:proofErr w:type="spellStart"/>
      <w:r w:rsidRPr="00D16CE0">
        <w:rPr>
          <w:shd w:val="clear" w:color="auto" w:fill="FFFFFF"/>
        </w:rPr>
        <w:t>dùng</w:t>
      </w:r>
      <w:proofErr w:type="spellEnd"/>
      <w:r w:rsidRPr="00D16CE0">
        <w:rPr>
          <w:shd w:val="clear" w:color="auto" w:fill="FFFFFF"/>
        </w:rPr>
        <w:t xml:space="preserve"> </w:t>
      </w:r>
      <w:proofErr w:type="spellStart"/>
      <w:r w:rsidRPr="00D16CE0">
        <w:rPr>
          <w:shd w:val="clear" w:color="auto" w:fill="FFFFFF"/>
        </w:rPr>
        <w:t>tạo</w:t>
      </w:r>
      <w:proofErr w:type="spellEnd"/>
      <w:r w:rsidRPr="00D16CE0">
        <w:rPr>
          <w:shd w:val="clear" w:color="auto" w:fill="FFFFFF"/>
        </w:rPr>
        <w:t xml:space="preserve"> </w:t>
      </w:r>
      <w:proofErr w:type="spellStart"/>
      <w:r w:rsidRPr="00D16CE0">
        <w:rPr>
          <w:shd w:val="clear" w:color="auto" w:fill="FFFFFF"/>
        </w:rPr>
        <w:t>giao</w:t>
      </w:r>
      <w:proofErr w:type="spellEnd"/>
      <w:r w:rsidRPr="00D16CE0">
        <w:rPr>
          <w:shd w:val="clear" w:color="auto" w:fill="FFFFFF"/>
        </w:rPr>
        <w:t xml:space="preserve"> </w:t>
      </w:r>
      <w:proofErr w:type="spellStart"/>
      <w:r w:rsidRPr="00D16CE0">
        <w:rPr>
          <w:shd w:val="clear" w:color="auto" w:fill="FFFFFF"/>
        </w:rPr>
        <w:t>diện</w:t>
      </w:r>
      <w:proofErr w:type="spellEnd"/>
      <w:r w:rsidRPr="00D16CE0">
        <w:rPr>
          <w:shd w:val="clear" w:color="auto" w:fill="FFFFFF"/>
        </w:rPr>
        <w:t xml:space="preserve"> </w:t>
      </w:r>
      <w:proofErr w:type="spellStart"/>
      <w:r w:rsidRPr="00D16CE0">
        <w:rPr>
          <w:shd w:val="clear" w:color="auto" w:fill="FFFFFF"/>
        </w:rPr>
        <w:t>cho</w:t>
      </w:r>
      <w:proofErr w:type="spellEnd"/>
      <w:r w:rsidRPr="00D16CE0">
        <w:rPr>
          <w:shd w:val="clear" w:color="auto" w:fill="FFFFFF"/>
        </w:rPr>
        <w:t xml:space="preserve"> </w:t>
      </w:r>
      <w:proofErr w:type="spellStart"/>
      <w:r w:rsidRPr="00D16CE0">
        <w:rPr>
          <w:shd w:val="clear" w:color="auto" w:fill="FFFFFF"/>
        </w:rPr>
        <w:t>dự</w:t>
      </w:r>
      <w:proofErr w:type="spellEnd"/>
      <w:r w:rsidRPr="00D16CE0">
        <w:rPr>
          <w:shd w:val="clear" w:color="auto" w:fill="FFFFFF"/>
        </w:rPr>
        <w:t xml:space="preserve"> </w:t>
      </w:r>
      <w:proofErr w:type="spellStart"/>
      <w:r w:rsidRPr="00D16CE0">
        <w:rPr>
          <w:shd w:val="clear" w:color="auto" w:fill="FFFFFF"/>
        </w:rPr>
        <w:t>án</w:t>
      </w:r>
      <w:proofErr w:type="spellEnd"/>
      <w:r w:rsidRPr="00D16CE0">
        <w:rPr>
          <w:shd w:val="clear" w:color="auto" w:fill="FFFFFF"/>
        </w:rPr>
        <w:t xml:space="preserve"> IoT.</w:t>
      </w:r>
    </w:p>
    <w:p w14:paraId="71A8E28B" w14:textId="2DBA036F" w:rsidR="00D16CE0" w:rsidRPr="00D16CE0" w:rsidRDefault="00D16CE0" w:rsidP="005936D1">
      <w:pPr>
        <w:pStyle w:val="oancuaDanhsach"/>
        <w:numPr>
          <w:ilvl w:val="0"/>
          <w:numId w:val="26"/>
        </w:numPr>
        <w:ind w:left="709" w:hanging="283"/>
        <w:rPr>
          <w:shd w:val="clear" w:color="auto" w:fill="FFFFFF"/>
        </w:rPr>
      </w:pPr>
      <w:r w:rsidRPr="00D16CE0">
        <w:rPr>
          <w:shd w:val="clear" w:color="auto" w:fill="FFFFFF"/>
        </w:rPr>
        <w:lastRenderedPageBreak/>
        <w:t xml:space="preserve">Blynk Server: </w:t>
      </w:r>
      <w:proofErr w:type="spellStart"/>
      <w:r w:rsidRPr="00D16CE0">
        <w:rPr>
          <w:shd w:val="clear" w:color="auto" w:fill="FFFFFF"/>
        </w:rPr>
        <w:t>chịu</w:t>
      </w:r>
      <w:proofErr w:type="spellEnd"/>
      <w:r w:rsidRPr="00D16CE0">
        <w:rPr>
          <w:shd w:val="clear" w:color="auto" w:fill="FFFFFF"/>
        </w:rPr>
        <w:t xml:space="preserve"> </w:t>
      </w:r>
      <w:proofErr w:type="spellStart"/>
      <w:r w:rsidRPr="00D16CE0">
        <w:rPr>
          <w:shd w:val="clear" w:color="auto" w:fill="FFFFFF"/>
        </w:rPr>
        <w:t>trách</w:t>
      </w:r>
      <w:proofErr w:type="spellEnd"/>
      <w:r w:rsidRPr="00D16CE0">
        <w:rPr>
          <w:shd w:val="clear" w:color="auto" w:fill="FFFFFF"/>
        </w:rPr>
        <w:t xml:space="preserve"> </w:t>
      </w:r>
      <w:proofErr w:type="spellStart"/>
      <w:r w:rsidRPr="00D16CE0">
        <w:rPr>
          <w:shd w:val="clear" w:color="auto" w:fill="FFFFFF"/>
        </w:rPr>
        <w:t>nhiệm</w:t>
      </w:r>
      <w:proofErr w:type="spellEnd"/>
      <w:r w:rsidRPr="00D16CE0">
        <w:rPr>
          <w:shd w:val="clear" w:color="auto" w:fill="FFFFFF"/>
        </w:rPr>
        <w:t xml:space="preserve"> </w:t>
      </w:r>
      <w:proofErr w:type="spellStart"/>
      <w:r w:rsidRPr="00D16CE0">
        <w:rPr>
          <w:shd w:val="clear" w:color="auto" w:fill="FFFFFF"/>
        </w:rPr>
        <w:t>kết</w:t>
      </w:r>
      <w:proofErr w:type="spellEnd"/>
      <w:r w:rsidRPr="00D16CE0">
        <w:rPr>
          <w:shd w:val="clear" w:color="auto" w:fill="FFFFFF"/>
        </w:rPr>
        <w:t xml:space="preserve"> </w:t>
      </w:r>
      <w:proofErr w:type="spellStart"/>
      <w:r w:rsidRPr="00D16CE0">
        <w:rPr>
          <w:shd w:val="clear" w:color="auto" w:fill="FFFFFF"/>
        </w:rPr>
        <w:t>nối</w:t>
      </w:r>
      <w:proofErr w:type="spellEnd"/>
      <w:r w:rsidRPr="00D16CE0">
        <w:rPr>
          <w:shd w:val="clear" w:color="auto" w:fill="FFFFFF"/>
        </w:rPr>
        <w:t xml:space="preserve"> </w:t>
      </w:r>
      <w:proofErr w:type="spellStart"/>
      <w:r w:rsidRPr="00D16CE0">
        <w:rPr>
          <w:shd w:val="clear" w:color="auto" w:fill="FFFFFF"/>
        </w:rPr>
        <w:t>thông</w:t>
      </w:r>
      <w:proofErr w:type="spellEnd"/>
      <w:r w:rsidRPr="00D16CE0">
        <w:rPr>
          <w:shd w:val="clear" w:color="auto" w:fill="FFFFFF"/>
        </w:rPr>
        <w:t xml:space="preserve"> tin </w:t>
      </w:r>
      <w:proofErr w:type="spellStart"/>
      <w:r w:rsidRPr="00D16CE0">
        <w:rPr>
          <w:shd w:val="clear" w:color="auto" w:fill="FFFFFF"/>
        </w:rPr>
        <w:t>giữa</w:t>
      </w:r>
      <w:proofErr w:type="spellEnd"/>
      <w:r w:rsidRPr="00D16CE0">
        <w:rPr>
          <w:shd w:val="clear" w:color="auto" w:fill="FFFFFF"/>
        </w:rPr>
        <w:t xml:space="preserve"> </w:t>
      </w:r>
      <w:proofErr w:type="spellStart"/>
      <w:r w:rsidRPr="00D16CE0">
        <w:rPr>
          <w:shd w:val="clear" w:color="auto" w:fill="FFFFFF"/>
        </w:rPr>
        <w:t>điện</w:t>
      </w:r>
      <w:proofErr w:type="spellEnd"/>
      <w:r w:rsidRPr="00D16CE0">
        <w:rPr>
          <w:shd w:val="clear" w:color="auto" w:fill="FFFFFF"/>
        </w:rPr>
        <w:t xml:space="preserve"> </w:t>
      </w:r>
      <w:proofErr w:type="spellStart"/>
      <w:r w:rsidRPr="00D16CE0">
        <w:rPr>
          <w:shd w:val="clear" w:color="auto" w:fill="FFFFFF"/>
        </w:rPr>
        <w:t>thoại</w:t>
      </w:r>
      <w:proofErr w:type="spellEnd"/>
      <w:r w:rsidRPr="00D16CE0">
        <w:rPr>
          <w:shd w:val="clear" w:color="auto" w:fill="FFFFFF"/>
        </w:rPr>
        <w:t xml:space="preserve"> </w:t>
      </w:r>
      <w:proofErr w:type="spellStart"/>
      <w:r w:rsidRPr="00D16CE0">
        <w:rPr>
          <w:shd w:val="clear" w:color="auto" w:fill="FFFFFF"/>
        </w:rPr>
        <w:t>thông</w:t>
      </w:r>
      <w:proofErr w:type="spellEnd"/>
      <w:r w:rsidRPr="00D16CE0">
        <w:rPr>
          <w:shd w:val="clear" w:color="auto" w:fill="FFFFFF"/>
        </w:rPr>
        <w:t xml:space="preserve"> </w:t>
      </w:r>
      <w:proofErr w:type="spellStart"/>
      <w:r w:rsidRPr="00D16CE0">
        <w:rPr>
          <w:shd w:val="clear" w:color="auto" w:fill="FFFFFF"/>
        </w:rPr>
        <w:t>minh</w:t>
      </w:r>
      <w:proofErr w:type="spellEnd"/>
      <w:r w:rsidRPr="00D16CE0">
        <w:rPr>
          <w:shd w:val="clear" w:color="auto" w:fill="FFFFFF"/>
        </w:rPr>
        <w:t xml:space="preserve"> </w:t>
      </w:r>
      <w:proofErr w:type="spellStart"/>
      <w:r w:rsidRPr="00D16CE0">
        <w:rPr>
          <w:shd w:val="clear" w:color="auto" w:fill="FFFFFF"/>
        </w:rPr>
        <w:t>và</w:t>
      </w:r>
      <w:proofErr w:type="spellEnd"/>
      <w:r w:rsidRPr="00D16CE0">
        <w:rPr>
          <w:shd w:val="clear" w:color="auto" w:fill="FFFFFF"/>
        </w:rPr>
        <w:t xml:space="preserve"> </w:t>
      </w:r>
      <w:proofErr w:type="spellStart"/>
      <w:r w:rsidRPr="00D16CE0">
        <w:rPr>
          <w:shd w:val="clear" w:color="auto" w:fill="FFFFFF"/>
        </w:rPr>
        <w:t>phần</w:t>
      </w:r>
      <w:proofErr w:type="spellEnd"/>
      <w:r w:rsidRPr="00D16CE0">
        <w:rPr>
          <w:shd w:val="clear" w:color="auto" w:fill="FFFFFF"/>
        </w:rPr>
        <w:t xml:space="preserve"> </w:t>
      </w:r>
      <w:proofErr w:type="spellStart"/>
      <w:r w:rsidRPr="00D16CE0">
        <w:rPr>
          <w:shd w:val="clear" w:color="auto" w:fill="FFFFFF"/>
        </w:rPr>
        <w:t>cứng</w:t>
      </w:r>
      <w:proofErr w:type="spellEnd"/>
      <w:r w:rsidRPr="00D16CE0">
        <w:rPr>
          <w:shd w:val="clear" w:color="auto" w:fill="FFFFFF"/>
        </w:rPr>
        <w:t xml:space="preserve">. </w:t>
      </w:r>
      <w:proofErr w:type="spellStart"/>
      <w:r w:rsidRPr="00D16CE0">
        <w:rPr>
          <w:shd w:val="clear" w:color="auto" w:fill="FFFFFF"/>
        </w:rPr>
        <w:t>Người</w:t>
      </w:r>
      <w:proofErr w:type="spellEnd"/>
      <w:r w:rsidRPr="00D16CE0">
        <w:rPr>
          <w:shd w:val="clear" w:color="auto" w:fill="FFFFFF"/>
        </w:rPr>
        <w:t xml:space="preserve"> </w:t>
      </w:r>
      <w:proofErr w:type="spellStart"/>
      <w:r w:rsidRPr="00D16CE0">
        <w:rPr>
          <w:shd w:val="clear" w:color="auto" w:fill="FFFFFF"/>
        </w:rPr>
        <w:t>dùng</w:t>
      </w:r>
      <w:proofErr w:type="spellEnd"/>
      <w:r w:rsidRPr="00D16CE0">
        <w:rPr>
          <w:shd w:val="clear" w:color="auto" w:fill="FFFFFF"/>
        </w:rPr>
        <w:t xml:space="preserve"> </w:t>
      </w:r>
      <w:proofErr w:type="spellStart"/>
      <w:r w:rsidRPr="00D16CE0">
        <w:rPr>
          <w:shd w:val="clear" w:color="auto" w:fill="FFFFFF"/>
        </w:rPr>
        <w:t>có</w:t>
      </w:r>
      <w:proofErr w:type="spellEnd"/>
      <w:r w:rsidRPr="00D16CE0">
        <w:rPr>
          <w:shd w:val="clear" w:color="auto" w:fill="FFFFFF"/>
        </w:rPr>
        <w:t xml:space="preserve"> </w:t>
      </w:r>
      <w:proofErr w:type="spellStart"/>
      <w:r w:rsidRPr="00D16CE0">
        <w:rPr>
          <w:shd w:val="clear" w:color="auto" w:fill="FFFFFF"/>
        </w:rPr>
        <w:t>thể</w:t>
      </w:r>
      <w:proofErr w:type="spellEnd"/>
      <w:r w:rsidRPr="00D16CE0">
        <w:rPr>
          <w:shd w:val="clear" w:color="auto" w:fill="FFFFFF"/>
        </w:rPr>
        <w:t xml:space="preserve"> </w:t>
      </w:r>
      <w:proofErr w:type="spellStart"/>
      <w:r w:rsidRPr="00D16CE0">
        <w:rPr>
          <w:shd w:val="clear" w:color="auto" w:fill="FFFFFF"/>
        </w:rPr>
        <w:t>chọn</w:t>
      </w:r>
      <w:proofErr w:type="spellEnd"/>
      <w:r w:rsidRPr="00D16CE0">
        <w:rPr>
          <w:shd w:val="clear" w:color="auto" w:fill="FFFFFF"/>
        </w:rPr>
        <w:t xml:space="preserve"> </w:t>
      </w:r>
      <w:proofErr w:type="spellStart"/>
      <w:r w:rsidRPr="00D16CE0">
        <w:rPr>
          <w:shd w:val="clear" w:color="auto" w:fill="FFFFFF"/>
        </w:rPr>
        <w:t>kết</w:t>
      </w:r>
      <w:proofErr w:type="spellEnd"/>
      <w:r w:rsidRPr="00D16CE0">
        <w:rPr>
          <w:shd w:val="clear" w:color="auto" w:fill="FFFFFF"/>
        </w:rPr>
        <w:t xml:space="preserve"> </w:t>
      </w:r>
      <w:proofErr w:type="spellStart"/>
      <w:r w:rsidRPr="00D16CE0">
        <w:rPr>
          <w:shd w:val="clear" w:color="auto" w:fill="FFFFFF"/>
        </w:rPr>
        <w:t>nối</w:t>
      </w:r>
      <w:proofErr w:type="spellEnd"/>
      <w:r w:rsidRPr="00D16CE0">
        <w:rPr>
          <w:shd w:val="clear" w:color="auto" w:fill="FFFFFF"/>
        </w:rPr>
        <w:t xml:space="preserve"> qua Blynk Cloud </w:t>
      </w:r>
      <w:proofErr w:type="spellStart"/>
      <w:r w:rsidRPr="00D16CE0">
        <w:rPr>
          <w:shd w:val="clear" w:color="auto" w:fill="FFFFFF"/>
        </w:rPr>
        <w:t>hoặc</w:t>
      </w:r>
      <w:proofErr w:type="spellEnd"/>
      <w:r w:rsidRPr="00D16CE0">
        <w:rPr>
          <w:shd w:val="clear" w:color="auto" w:fill="FFFFFF"/>
        </w:rPr>
        <w:t xml:space="preserve"> </w:t>
      </w:r>
      <w:proofErr w:type="spellStart"/>
      <w:r w:rsidRPr="00D16CE0">
        <w:rPr>
          <w:shd w:val="clear" w:color="auto" w:fill="FFFFFF"/>
        </w:rPr>
        <w:t>một</w:t>
      </w:r>
      <w:proofErr w:type="spellEnd"/>
      <w:r w:rsidRPr="00D16CE0">
        <w:rPr>
          <w:shd w:val="clear" w:color="auto" w:fill="FFFFFF"/>
        </w:rPr>
        <w:t xml:space="preserve"> server Blynk </w:t>
      </w:r>
      <w:proofErr w:type="spellStart"/>
      <w:r w:rsidRPr="00D16CE0">
        <w:rPr>
          <w:shd w:val="clear" w:color="auto" w:fill="FFFFFF"/>
        </w:rPr>
        <w:t>riêng</w:t>
      </w:r>
      <w:proofErr w:type="spellEnd"/>
      <w:r w:rsidRPr="00D16CE0">
        <w:rPr>
          <w:shd w:val="clear" w:color="auto" w:fill="FFFFFF"/>
        </w:rPr>
        <w:t xml:space="preserve"> </w:t>
      </w:r>
      <w:proofErr w:type="spellStart"/>
      <w:r w:rsidRPr="00D16CE0">
        <w:rPr>
          <w:shd w:val="clear" w:color="auto" w:fill="FFFFFF"/>
        </w:rPr>
        <w:t>của</w:t>
      </w:r>
      <w:proofErr w:type="spellEnd"/>
      <w:r w:rsidRPr="00D16CE0">
        <w:rPr>
          <w:shd w:val="clear" w:color="auto" w:fill="FFFFFF"/>
        </w:rPr>
        <w:t xml:space="preserve"> </w:t>
      </w:r>
      <w:proofErr w:type="spellStart"/>
      <w:r w:rsidRPr="00D16CE0">
        <w:rPr>
          <w:shd w:val="clear" w:color="auto" w:fill="FFFFFF"/>
        </w:rPr>
        <w:t>mình</w:t>
      </w:r>
      <w:proofErr w:type="spellEnd"/>
      <w:r w:rsidRPr="00D16CE0">
        <w:rPr>
          <w:shd w:val="clear" w:color="auto" w:fill="FFFFFF"/>
        </w:rPr>
        <w:t>.</w:t>
      </w:r>
    </w:p>
    <w:p w14:paraId="01F36DAE" w14:textId="006A63FB" w:rsidR="00D16CE0" w:rsidRPr="00D877A0" w:rsidRDefault="001E022B" w:rsidP="00D877A0">
      <w:pPr>
        <w:pStyle w:val="oancuaDanhsach"/>
        <w:numPr>
          <w:ilvl w:val="0"/>
          <w:numId w:val="26"/>
        </w:numPr>
        <w:ind w:left="709" w:hanging="283"/>
        <w:rPr>
          <w:shd w:val="clear" w:color="auto" w:fill="FFFFFF"/>
        </w:rPr>
      </w:pPr>
      <w:r>
        <w:rPr>
          <w:noProof/>
        </w:rPr>
        <mc:AlternateContent>
          <mc:Choice Requires="wps">
            <w:drawing>
              <wp:anchor distT="0" distB="0" distL="114300" distR="114300" simplePos="0" relativeHeight="251704832" behindDoc="0" locked="0" layoutInCell="1" allowOverlap="1" wp14:anchorId="5049E172" wp14:editId="64B2DD2A">
                <wp:simplePos x="0" y="0"/>
                <wp:positionH relativeFrom="margin">
                  <wp:align>center</wp:align>
                </wp:positionH>
                <wp:positionV relativeFrom="paragraph">
                  <wp:posOffset>4037330</wp:posOffset>
                </wp:positionV>
                <wp:extent cx="4961890" cy="635"/>
                <wp:effectExtent l="0" t="0" r="0" b="0"/>
                <wp:wrapTopAndBottom/>
                <wp:docPr id="33" name="Hộp Văn bản 33"/>
                <wp:cNvGraphicFramePr/>
                <a:graphic xmlns:a="http://schemas.openxmlformats.org/drawingml/2006/main">
                  <a:graphicData uri="http://schemas.microsoft.com/office/word/2010/wordprocessingShape">
                    <wps:wsp>
                      <wps:cNvSpPr txBox="1"/>
                      <wps:spPr>
                        <a:xfrm>
                          <a:off x="0" y="0"/>
                          <a:ext cx="4961890" cy="635"/>
                        </a:xfrm>
                        <a:prstGeom prst="rect">
                          <a:avLst/>
                        </a:prstGeom>
                        <a:solidFill>
                          <a:prstClr val="white"/>
                        </a:solidFill>
                        <a:ln>
                          <a:noFill/>
                        </a:ln>
                      </wps:spPr>
                      <wps:txbx>
                        <w:txbxContent>
                          <w:p w14:paraId="72A331AE" w14:textId="2C5B9940" w:rsidR="000B3831" w:rsidRPr="00731C7D" w:rsidRDefault="000B3831" w:rsidP="000B3831">
                            <w:pPr>
                              <w:pStyle w:val="Chuthich"/>
                              <w:rPr>
                                <w:noProof/>
                                <w:sz w:val="26"/>
                                <w:szCs w:val="26"/>
                              </w:rPr>
                            </w:pPr>
                            <w:bookmarkStart w:id="205" w:name="_Toc78552282"/>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12</w:t>
                            </w:r>
                            <w:r>
                              <w:fldChar w:fldCharType="end"/>
                            </w:r>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rsidR="00346914">
                              <w:t xml:space="preserve"> </w:t>
                            </w:r>
                            <w:proofErr w:type="spellStart"/>
                            <w:r w:rsidR="00346914">
                              <w:t>ứng</w:t>
                            </w:r>
                            <w:proofErr w:type="spellEnd"/>
                            <w:r w:rsidR="00346914">
                              <w:t xml:space="preserve"> </w:t>
                            </w:r>
                            <w:proofErr w:type="spellStart"/>
                            <w:r w:rsidR="00346914">
                              <w:t>dụng</w:t>
                            </w:r>
                            <w:proofErr w:type="spellEnd"/>
                            <w:r>
                              <w:t xml:space="preserve"> Blynk </w:t>
                            </w:r>
                            <w:proofErr w:type="spellStart"/>
                            <w:r>
                              <w:t>và</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lý</w:t>
                            </w:r>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9E172" id="Hộp Văn bản 33" o:spid="_x0000_s1040" type="#_x0000_t202" style="position:absolute;left:0;text-align:left;margin-left:0;margin-top:317.9pt;width:390.7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" stroked="f">
                <v:textbox style="mso-fit-shape-to-text:t" inset="0,0,0,0">
                  <w:txbxContent>
                    <w:p w14:paraId="72A331AE" w14:textId="2C5B9940" w:rsidR="000B3831" w:rsidRPr="00731C7D" w:rsidRDefault="000B3831" w:rsidP="000B3831">
                      <w:pPr>
                        <w:pStyle w:val="Chuthich"/>
                        <w:rPr>
                          <w:noProof/>
                          <w:sz w:val="26"/>
                          <w:szCs w:val="26"/>
                        </w:rPr>
                      </w:pPr>
                      <w:bookmarkStart w:id="206" w:name="_Toc78552282"/>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4557B5">
                        <w:rPr>
                          <w:noProof/>
                        </w:rPr>
                        <w:t>12</w:t>
                      </w:r>
                      <w:r>
                        <w:fldChar w:fldCharType="end"/>
                      </w:r>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rsidR="00346914">
                        <w:t xml:space="preserve"> </w:t>
                      </w:r>
                      <w:proofErr w:type="spellStart"/>
                      <w:r w:rsidR="00346914">
                        <w:t>ứng</w:t>
                      </w:r>
                      <w:proofErr w:type="spellEnd"/>
                      <w:r w:rsidR="00346914">
                        <w:t xml:space="preserve"> </w:t>
                      </w:r>
                      <w:proofErr w:type="spellStart"/>
                      <w:r w:rsidR="00346914">
                        <w:t>dụng</w:t>
                      </w:r>
                      <w:proofErr w:type="spellEnd"/>
                      <w:r>
                        <w:t xml:space="preserve"> Blynk </w:t>
                      </w:r>
                      <w:proofErr w:type="spellStart"/>
                      <w:r>
                        <w:t>và</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lý</w:t>
                      </w:r>
                      <w:bookmarkEnd w:id="206"/>
                      <w:proofErr w:type="spellEnd"/>
                    </w:p>
                  </w:txbxContent>
                </v:textbox>
                <w10:wrap type="topAndBottom" anchorx="margin"/>
              </v:shape>
            </w:pict>
          </mc:Fallback>
        </mc:AlternateContent>
      </w:r>
      <w:r w:rsidRPr="004E7583">
        <w:rPr>
          <w:noProof/>
          <w:szCs w:val="26"/>
        </w:rPr>
        <w:drawing>
          <wp:anchor distT="0" distB="0" distL="114300" distR="114300" simplePos="0" relativeHeight="251707904" behindDoc="0" locked="0" layoutInCell="1" allowOverlap="1" wp14:anchorId="100FC9FC" wp14:editId="3CDB80AE">
            <wp:simplePos x="0" y="0"/>
            <wp:positionH relativeFrom="margin">
              <wp:align>center</wp:align>
            </wp:positionH>
            <wp:positionV relativeFrom="paragraph">
              <wp:posOffset>621030</wp:posOffset>
            </wp:positionV>
            <wp:extent cx="4411980" cy="3295015"/>
            <wp:effectExtent l="0" t="0" r="7620" b="635"/>
            <wp:wrapTopAndBottom/>
            <wp:docPr id="31"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1980" cy="329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CE0" w:rsidRPr="00D16CE0">
        <w:rPr>
          <w:shd w:val="clear" w:color="auto" w:fill="FFFFFF"/>
        </w:rPr>
        <w:t xml:space="preserve">Thư </w:t>
      </w:r>
      <w:proofErr w:type="spellStart"/>
      <w:r w:rsidR="00D16CE0" w:rsidRPr="00D16CE0">
        <w:rPr>
          <w:shd w:val="clear" w:color="auto" w:fill="FFFFFF"/>
        </w:rPr>
        <w:t>viện</w:t>
      </w:r>
      <w:proofErr w:type="spellEnd"/>
      <w:r w:rsidR="00D16CE0" w:rsidRPr="00D16CE0">
        <w:rPr>
          <w:shd w:val="clear" w:color="auto" w:fill="FFFFFF"/>
        </w:rPr>
        <w:t xml:space="preserve"> Blynk: </w:t>
      </w:r>
      <w:proofErr w:type="spellStart"/>
      <w:r w:rsidR="00D16CE0" w:rsidRPr="00D16CE0">
        <w:rPr>
          <w:shd w:val="clear" w:color="auto" w:fill="FFFFFF"/>
        </w:rPr>
        <w:t>thư</w:t>
      </w:r>
      <w:proofErr w:type="spellEnd"/>
      <w:r w:rsidR="00D16CE0" w:rsidRPr="00D16CE0">
        <w:rPr>
          <w:shd w:val="clear" w:color="auto" w:fill="FFFFFF"/>
        </w:rPr>
        <w:t xml:space="preserve"> </w:t>
      </w:r>
      <w:proofErr w:type="spellStart"/>
      <w:r w:rsidR="00D16CE0" w:rsidRPr="00D16CE0">
        <w:rPr>
          <w:shd w:val="clear" w:color="auto" w:fill="FFFFFF"/>
        </w:rPr>
        <w:t>viện</w:t>
      </w:r>
      <w:proofErr w:type="spellEnd"/>
      <w:r w:rsidR="00D16CE0" w:rsidRPr="00D16CE0">
        <w:rPr>
          <w:shd w:val="clear" w:color="auto" w:fill="FFFFFF"/>
        </w:rPr>
        <w:t xml:space="preserve"> </w:t>
      </w:r>
      <w:proofErr w:type="spellStart"/>
      <w:r w:rsidR="00D16CE0" w:rsidRPr="00D16CE0">
        <w:rPr>
          <w:shd w:val="clear" w:color="auto" w:fill="FFFFFF"/>
        </w:rPr>
        <w:t>dành</w:t>
      </w:r>
      <w:proofErr w:type="spellEnd"/>
      <w:r w:rsidR="00D16CE0" w:rsidRPr="00D16CE0">
        <w:rPr>
          <w:shd w:val="clear" w:color="auto" w:fill="FFFFFF"/>
        </w:rPr>
        <w:t xml:space="preserve"> </w:t>
      </w:r>
      <w:proofErr w:type="spellStart"/>
      <w:r w:rsidR="00D16CE0" w:rsidRPr="00D16CE0">
        <w:rPr>
          <w:shd w:val="clear" w:color="auto" w:fill="FFFFFF"/>
        </w:rPr>
        <w:t>cho</w:t>
      </w:r>
      <w:proofErr w:type="spellEnd"/>
      <w:r w:rsidR="00D16CE0" w:rsidRPr="00D16CE0">
        <w:rPr>
          <w:shd w:val="clear" w:color="auto" w:fill="FFFFFF"/>
        </w:rPr>
        <w:t xml:space="preserve"> </w:t>
      </w:r>
      <w:proofErr w:type="spellStart"/>
      <w:r w:rsidR="00D16CE0" w:rsidRPr="00D16CE0">
        <w:rPr>
          <w:shd w:val="clear" w:color="auto" w:fill="FFFFFF"/>
        </w:rPr>
        <w:t>nhiều</w:t>
      </w:r>
      <w:proofErr w:type="spellEnd"/>
      <w:r w:rsidR="00D16CE0" w:rsidRPr="00D16CE0">
        <w:rPr>
          <w:shd w:val="clear" w:color="auto" w:fill="FFFFFF"/>
        </w:rPr>
        <w:t xml:space="preserve"> </w:t>
      </w:r>
      <w:proofErr w:type="spellStart"/>
      <w:r w:rsidR="00D16CE0" w:rsidRPr="00D16CE0">
        <w:rPr>
          <w:shd w:val="clear" w:color="auto" w:fill="FFFFFF"/>
        </w:rPr>
        <w:t>nền</w:t>
      </w:r>
      <w:proofErr w:type="spellEnd"/>
      <w:r w:rsidR="00D16CE0" w:rsidRPr="00D16CE0">
        <w:rPr>
          <w:shd w:val="clear" w:color="auto" w:fill="FFFFFF"/>
        </w:rPr>
        <w:t xml:space="preserve"> </w:t>
      </w:r>
      <w:proofErr w:type="spellStart"/>
      <w:r w:rsidR="00D16CE0" w:rsidRPr="00D16CE0">
        <w:rPr>
          <w:shd w:val="clear" w:color="auto" w:fill="FFFFFF"/>
        </w:rPr>
        <w:t>tảng</w:t>
      </w:r>
      <w:proofErr w:type="spellEnd"/>
      <w:r w:rsidR="00D16CE0" w:rsidRPr="00D16CE0">
        <w:rPr>
          <w:shd w:val="clear" w:color="auto" w:fill="FFFFFF"/>
        </w:rPr>
        <w:t xml:space="preserve"> </w:t>
      </w:r>
      <w:proofErr w:type="spellStart"/>
      <w:r w:rsidR="00D16CE0" w:rsidRPr="00D16CE0">
        <w:rPr>
          <w:shd w:val="clear" w:color="auto" w:fill="FFFFFF"/>
        </w:rPr>
        <w:t>phần</w:t>
      </w:r>
      <w:proofErr w:type="spellEnd"/>
      <w:r w:rsidR="00D16CE0" w:rsidRPr="00D16CE0">
        <w:rPr>
          <w:shd w:val="clear" w:color="auto" w:fill="FFFFFF"/>
        </w:rPr>
        <w:t xml:space="preserve"> </w:t>
      </w:r>
      <w:proofErr w:type="spellStart"/>
      <w:r w:rsidR="00D16CE0" w:rsidRPr="00D16CE0">
        <w:rPr>
          <w:shd w:val="clear" w:color="auto" w:fill="FFFFFF"/>
        </w:rPr>
        <w:t>cứng</w:t>
      </w:r>
      <w:proofErr w:type="spellEnd"/>
      <w:r w:rsidR="00D16CE0" w:rsidRPr="00D16CE0">
        <w:rPr>
          <w:shd w:val="clear" w:color="auto" w:fill="FFFFFF"/>
        </w:rPr>
        <w:t xml:space="preserve"> </w:t>
      </w:r>
      <w:proofErr w:type="spellStart"/>
      <w:r w:rsidR="00D16CE0" w:rsidRPr="00D16CE0">
        <w:rPr>
          <w:shd w:val="clear" w:color="auto" w:fill="FFFFFF"/>
        </w:rPr>
        <w:t>phổ</w:t>
      </w:r>
      <w:proofErr w:type="spellEnd"/>
      <w:r w:rsidR="00D16CE0" w:rsidRPr="00D16CE0">
        <w:rPr>
          <w:shd w:val="clear" w:color="auto" w:fill="FFFFFF"/>
        </w:rPr>
        <w:t xml:space="preserve"> </w:t>
      </w:r>
      <w:proofErr w:type="spellStart"/>
      <w:r w:rsidR="00D16CE0" w:rsidRPr="00D16CE0">
        <w:rPr>
          <w:shd w:val="clear" w:color="auto" w:fill="FFFFFF"/>
        </w:rPr>
        <w:t>biến</w:t>
      </w:r>
      <w:proofErr w:type="spellEnd"/>
      <w:r w:rsidR="00D16CE0" w:rsidRPr="00D16CE0">
        <w:rPr>
          <w:shd w:val="clear" w:color="auto" w:fill="FFFFFF"/>
        </w:rPr>
        <w:t xml:space="preserve"> – </w:t>
      </w:r>
      <w:proofErr w:type="spellStart"/>
      <w:r w:rsidR="00D16CE0" w:rsidRPr="00D16CE0">
        <w:rPr>
          <w:shd w:val="clear" w:color="auto" w:fill="FFFFFF"/>
        </w:rPr>
        <w:t>cho</w:t>
      </w:r>
      <w:proofErr w:type="spellEnd"/>
      <w:r w:rsidR="00D16CE0" w:rsidRPr="00D16CE0">
        <w:rPr>
          <w:shd w:val="clear" w:color="auto" w:fill="FFFFFF"/>
        </w:rPr>
        <w:t xml:space="preserve"> </w:t>
      </w:r>
      <w:proofErr w:type="spellStart"/>
      <w:r w:rsidR="00D16CE0" w:rsidRPr="00D16CE0">
        <w:rPr>
          <w:shd w:val="clear" w:color="auto" w:fill="FFFFFF"/>
        </w:rPr>
        <w:t>phép</w:t>
      </w:r>
      <w:proofErr w:type="spellEnd"/>
      <w:r w:rsidR="00D16CE0" w:rsidRPr="00D16CE0">
        <w:rPr>
          <w:shd w:val="clear" w:color="auto" w:fill="FFFFFF"/>
        </w:rPr>
        <w:t xml:space="preserve"> </w:t>
      </w:r>
      <w:proofErr w:type="spellStart"/>
      <w:r w:rsidR="00D16CE0" w:rsidRPr="00D16CE0">
        <w:rPr>
          <w:shd w:val="clear" w:color="auto" w:fill="FFFFFF"/>
        </w:rPr>
        <w:t>giao</w:t>
      </w:r>
      <w:proofErr w:type="spellEnd"/>
      <w:r w:rsidR="00D16CE0" w:rsidRPr="00D16CE0">
        <w:rPr>
          <w:shd w:val="clear" w:color="auto" w:fill="FFFFFF"/>
        </w:rPr>
        <w:t xml:space="preserve"> </w:t>
      </w:r>
      <w:proofErr w:type="spellStart"/>
      <w:r w:rsidR="00D16CE0" w:rsidRPr="00D16CE0">
        <w:rPr>
          <w:shd w:val="clear" w:color="auto" w:fill="FFFFFF"/>
        </w:rPr>
        <w:t>tiếp</w:t>
      </w:r>
      <w:proofErr w:type="spellEnd"/>
      <w:r w:rsidR="00D16CE0" w:rsidRPr="00D16CE0">
        <w:rPr>
          <w:shd w:val="clear" w:color="auto" w:fill="FFFFFF"/>
        </w:rPr>
        <w:t xml:space="preserve"> </w:t>
      </w:r>
      <w:proofErr w:type="spellStart"/>
      <w:r w:rsidR="00D16CE0" w:rsidRPr="00D16CE0">
        <w:rPr>
          <w:shd w:val="clear" w:color="auto" w:fill="FFFFFF"/>
        </w:rPr>
        <w:t>với</w:t>
      </w:r>
      <w:proofErr w:type="spellEnd"/>
      <w:r w:rsidR="00D16CE0" w:rsidRPr="00D16CE0">
        <w:rPr>
          <w:shd w:val="clear" w:color="auto" w:fill="FFFFFF"/>
        </w:rPr>
        <w:t xml:space="preserve"> </w:t>
      </w:r>
      <w:proofErr w:type="spellStart"/>
      <w:r w:rsidR="00D16CE0" w:rsidRPr="00D16CE0">
        <w:rPr>
          <w:shd w:val="clear" w:color="auto" w:fill="FFFFFF"/>
        </w:rPr>
        <w:t>máy</w:t>
      </w:r>
      <w:proofErr w:type="spellEnd"/>
      <w:r w:rsidR="00D16CE0" w:rsidRPr="00D16CE0">
        <w:rPr>
          <w:shd w:val="clear" w:color="auto" w:fill="FFFFFF"/>
        </w:rPr>
        <w:t xml:space="preserve"> </w:t>
      </w:r>
      <w:proofErr w:type="spellStart"/>
      <w:r w:rsidR="00D16CE0" w:rsidRPr="00D16CE0">
        <w:rPr>
          <w:shd w:val="clear" w:color="auto" w:fill="FFFFFF"/>
        </w:rPr>
        <w:t>chủ</w:t>
      </w:r>
      <w:proofErr w:type="spellEnd"/>
      <w:r w:rsidR="00D16CE0" w:rsidRPr="00D16CE0">
        <w:rPr>
          <w:shd w:val="clear" w:color="auto" w:fill="FFFFFF"/>
        </w:rPr>
        <w:t xml:space="preserve"> </w:t>
      </w:r>
      <w:proofErr w:type="spellStart"/>
      <w:r w:rsidR="00D16CE0" w:rsidRPr="00D16CE0">
        <w:rPr>
          <w:shd w:val="clear" w:color="auto" w:fill="FFFFFF"/>
        </w:rPr>
        <w:t>và</w:t>
      </w:r>
      <w:proofErr w:type="spellEnd"/>
      <w:r w:rsidR="00D16CE0" w:rsidRPr="00D16CE0">
        <w:rPr>
          <w:shd w:val="clear" w:color="auto" w:fill="FFFFFF"/>
        </w:rPr>
        <w:t xml:space="preserve"> </w:t>
      </w:r>
      <w:proofErr w:type="spellStart"/>
      <w:r w:rsidR="00D16CE0" w:rsidRPr="00D16CE0">
        <w:rPr>
          <w:shd w:val="clear" w:color="auto" w:fill="FFFFFF"/>
        </w:rPr>
        <w:t>xử</w:t>
      </w:r>
      <w:proofErr w:type="spellEnd"/>
      <w:r w:rsidR="00D16CE0" w:rsidRPr="00D16CE0">
        <w:rPr>
          <w:shd w:val="clear" w:color="auto" w:fill="FFFFFF"/>
        </w:rPr>
        <w:t xml:space="preserve"> </w:t>
      </w:r>
      <w:proofErr w:type="spellStart"/>
      <w:r w:rsidR="00D16CE0" w:rsidRPr="00D16CE0">
        <w:rPr>
          <w:shd w:val="clear" w:color="auto" w:fill="FFFFFF"/>
        </w:rPr>
        <w:t>lý</w:t>
      </w:r>
      <w:proofErr w:type="spellEnd"/>
      <w:r w:rsidR="00D16CE0" w:rsidRPr="00D16CE0">
        <w:rPr>
          <w:shd w:val="clear" w:color="auto" w:fill="FFFFFF"/>
        </w:rPr>
        <w:t xml:space="preserve"> </w:t>
      </w:r>
      <w:proofErr w:type="spellStart"/>
      <w:r w:rsidR="00D16CE0" w:rsidRPr="00D16CE0">
        <w:rPr>
          <w:shd w:val="clear" w:color="auto" w:fill="FFFFFF"/>
        </w:rPr>
        <w:t>tất</w:t>
      </w:r>
      <w:proofErr w:type="spellEnd"/>
      <w:r w:rsidR="00D16CE0" w:rsidRPr="00D16CE0">
        <w:rPr>
          <w:shd w:val="clear" w:color="auto" w:fill="FFFFFF"/>
        </w:rPr>
        <w:t xml:space="preserve"> </w:t>
      </w:r>
      <w:proofErr w:type="spellStart"/>
      <w:r w:rsidR="00D16CE0" w:rsidRPr="00D16CE0">
        <w:rPr>
          <w:shd w:val="clear" w:color="auto" w:fill="FFFFFF"/>
        </w:rPr>
        <w:t>cả</w:t>
      </w:r>
      <w:proofErr w:type="spellEnd"/>
      <w:r w:rsidR="00D16CE0" w:rsidRPr="00D16CE0">
        <w:rPr>
          <w:shd w:val="clear" w:color="auto" w:fill="FFFFFF"/>
        </w:rPr>
        <w:t xml:space="preserve"> </w:t>
      </w:r>
      <w:proofErr w:type="spellStart"/>
      <w:r w:rsidR="00D16CE0" w:rsidRPr="00D16CE0">
        <w:rPr>
          <w:shd w:val="clear" w:color="auto" w:fill="FFFFFF"/>
        </w:rPr>
        <w:t>các</w:t>
      </w:r>
      <w:proofErr w:type="spellEnd"/>
      <w:r w:rsidR="00D16CE0" w:rsidRPr="00D16CE0">
        <w:rPr>
          <w:shd w:val="clear" w:color="auto" w:fill="FFFFFF"/>
        </w:rPr>
        <w:t xml:space="preserve"> </w:t>
      </w:r>
      <w:proofErr w:type="spellStart"/>
      <w:r w:rsidR="00D16CE0" w:rsidRPr="00D16CE0">
        <w:rPr>
          <w:shd w:val="clear" w:color="auto" w:fill="FFFFFF"/>
        </w:rPr>
        <w:t>lệnh</w:t>
      </w:r>
      <w:proofErr w:type="spellEnd"/>
      <w:r w:rsidR="00D16CE0" w:rsidRPr="00D16CE0">
        <w:rPr>
          <w:shd w:val="clear" w:color="auto" w:fill="FFFFFF"/>
        </w:rPr>
        <w:t xml:space="preserve"> </w:t>
      </w:r>
      <w:proofErr w:type="spellStart"/>
      <w:r w:rsidR="00D16CE0" w:rsidRPr="00D16CE0">
        <w:rPr>
          <w:shd w:val="clear" w:color="auto" w:fill="FFFFFF"/>
        </w:rPr>
        <w:t>đến</w:t>
      </w:r>
      <w:proofErr w:type="spellEnd"/>
      <w:r w:rsidR="00D16CE0" w:rsidRPr="00D16CE0">
        <w:rPr>
          <w:shd w:val="clear" w:color="auto" w:fill="FFFFFF"/>
        </w:rPr>
        <w:t xml:space="preserve"> </w:t>
      </w:r>
      <w:proofErr w:type="spellStart"/>
      <w:r w:rsidR="00D16CE0" w:rsidRPr="00D16CE0">
        <w:rPr>
          <w:shd w:val="clear" w:color="auto" w:fill="FFFFFF"/>
        </w:rPr>
        <w:t>và</w:t>
      </w:r>
      <w:proofErr w:type="spellEnd"/>
      <w:r w:rsidR="00D16CE0" w:rsidRPr="00D16CE0">
        <w:rPr>
          <w:shd w:val="clear" w:color="auto" w:fill="FFFFFF"/>
        </w:rPr>
        <w:t xml:space="preserve"> </w:t>
      </w:r>
      <w:proofErr w:type="spellStart"/>
      <w:r w:rsidR="00D16CE0" w:rsidRPr="00D16CE0">
        <w:rPr>
          <w:shd w:val="clear" w:color="auto" w:fill="FFFFFF"/>
        </w:rPr>
        <w:t>đi</w:t>
      </w:r>
      <w:proofErr w:type="spellEnd"/>
      <w:r w:rsidR="00D16CE0" w:rsidRPr="00D16CE0">
        <w:rPr>
          <w:shd w:val="clear" w:color="auto" w:fill="FFFFFF"/>
        </w:rPr>
        <w:t>.</w:t>
      </w:r>
    </w:p>
    <w:p w14:paraId="13C6BBC0" w14:textId="78962090" w:rsidR="00D16CE0" w:rsidRPr="004E7583" w:rsidRDefault="00D16CE0" w:rsidP="00B66B8C">
      <w:proofErr w:type="spellStart"/>
      <w:r w:rsidRPr="004E7583">
        <w:t>Dữ</w:t>
      </w:r>
      <w:proofErr w:type="spellEnd"/>
      <w:r w:rsidRPr="004E7583">
        <w:t xml:space="preserve"> </w:t>
      </w:r>
      <w:proofErr w:type="spellStart"/>
      <w:r w:rsidRPr="004E7583">
        <w:t>liệu</w:t>
      </w:r>
      <w:proofErr w:type="spellEnd"/>
      <w:r w:rsidRPr="004E7583">
        <w:t xml:space="preserve"> </w:t>
      </w:r>
      <w:proofErr w:type="spellStart"/>
      <w:r w:rsidRPr="004E7583">
        <w:t>được</w:t>
      </w:r>
      <w:proofErr w:type="spellEnd"/>
      <w:r w:rsidRPr="004E7583">
        <w:t xml:space="preserve"> </w:t>
      </w:r>
      <w:proofErr w:type="spellStart"/>
      <w:r w:rsidRPr="004E7583">
        <w:t>gửi</w:t>
      </w:r>
      <w:proofErr w:type="spellEnd"/>
      <w:r w:rsidRPr="004E7583">
        <w:t xml:space="preserve"> </w:t>
      </w:r>
      <w:proofErr w:type="spellStart"/>
      <w:r w:rsidRPr="004E7583">
        <w:t>từ</w:t>
      </w:r>
      <w:proofErr w:type="spellEnd"/>
      <w:r w:rsidRPr="004E7583">
        <w:t xml:space="preserve"> smartphone </w:t>
      </w:r>
      <w:proofErr w:type="spellStart"/>
      <w:r w:rsidRPr="004E7583">
        <w:t>đến</w:t>
      </w:r>
      <w:proofErr w:type="spellEnd"/>
      <w:r w:rsidRPr="004E7583">
        <w:t xml:space="preserve"> </w:t>
      </w:r>
      <w:proofErr w:type="spellStart"/>
      <w:r w:rsidRPr="004E7583">
        <w:t>thiết</w:t>
      </w:r>
      <w:proofErr w:type="spellEnd"/>
      <w:r w:rsidRPr="004E7583">
        <w:t xml:space="preserve"> </w:t>
      </w:r>
      <w:proofErr w:type="spellStart"/>
      <w:r w:rsidRPr="004E7583">
        <w:t>bị</w:t>
      </w:r>
      <w:proofErr w:type="spellEnd"/>
      <w:r w:rsidRPr="004E7583">
        <w:t xml:space="preserve"> </w:t>
      </w:r>
      <w:proofErr w:type="spellStart"/>
      <w:r w:rsidRPr="004E7583">
        <w:t>phần</w:t>
      </w:r>
      <w:proofErr w:type="spellEnd"/>
      <w:r w:rsidRPr="004E7583">
        <w:t xml:space="preserve"> </w:t>
      </w:r>
      <w:proofErr w:type="spellStart"/>
      <w:r w:rsidRPr="004E7583">
        <w:t>cứng</w:t>
      </w:r>
      <w:proofErr w:type="spellEnd"/>
      <w:r w:rsidRPr="004E7583">
        <w:t xml:space="preserve"> </w:t>
      </w:r>
      <w:proofErr w:type="spellStart"/>
      <w:r w:rsidRPr="004E7583">
        <w:t>hoặc</w:t>
      </w:r>
      <w:proofErr w:type="spellEnd"/>
      <w:r w:rsidRPr="004E7583">
        <w:t xml:space="preserve"> </w:t>
      </w:r>
      <w:proofErr w:type="spellStart"/>
      <w:r w:rsidRPr="004E7583">
        <w:t>ngược</w:t>
      </w:r>
      <w:proofErr w:type="spellEnd"/>
      <w:r w:rsidRPr="004E7583">
        <w:t xml:space="preserve"> </w:t>
      </w:r>
      <w:proofErr w:type="spellStart"/>
      <w:r w:rsidRPr="004E7583">
        <w:t>lại</w:t>
      </w:r>
      <w:proofErr w:type="spellEnd"/>
      <w:r w:rsidRPr="004E7583">
        <w:t xml:space="preserve"> </w:t>
      </w:r>
      <w:proofErr w:type="spellStart"/>
      <w:r w:rsidRPr="004E7583">
        <w:t>phải</w:t>
      </w:r>
      <w:proofErr w:type="spellEnd"/>
      <w:r w:rsidRPr="004E7583">
        <w:t xml:space="preserve"> </w:t>
      </w:r>
      <w:proofErr w:type="spellStart"/>
      <w:r w:rsidRPr="004E7583">
        <w:t>được</w:t>
      </w:r>
      <w:proofErr w:type="spellEnd"/>
      <w:r w:rsidRPr="004E7583">
        <w:t xml:space="preserve"> </w:t>
      </w:r>
      <w:proofErr w:type="spellStart"/>
      <w:r w:rsidRPr="004E7583">
        <w:t>gửi</w:t>
      </w:r>
      <w:proofErr w:type="spellEnd"/>
      <w:r w:rsidRPr="004E7583">
        <w:t xml:space="preserve"> </w:t>
      </w:r>
      <w:proofErr w:type="spellStart"/>
      <w:r w:rsidRPr="004E7583">
        <w:t>thông</w:t>
      </w:r>
      <w:proofErr w:type="spellEnd"/>
      <w:r w:rsidRPr="004E7583">
        <w:t xml:space="preserve"> qua </w:t>
      </w:r>
      <w:proofErr w:type="spellStart"/>
      <w:r w:rsidRPr="004E7583">
        <w:t>một</w:t>
      </w:r>
      <w:proofErr w:type="spellEnd"/>
      <w:r w:rsidRPr="004E7583">
        <w:t xml:space="preserve"> server Blynk </w:t>
      </w:r>
      <w:proofErr w:type="spellStart"/>
      <w:r w:rsidRPr="004E7583">
        <w:t>trung</w:t>
      </w:r>
      <w:proofErr w:type="spellEnd"/>
      <w:r w:rsidRPr="004E7583">
        <w:t xml:space="preserve"> </w:t>
      </w:r>
      <w:proofErr w:type="spellStart"/>
      <w:r w:rsidRPr="004E7583">
        <w:t>gian</w:t>
      </w:r>
      <w:proofErr w:type="spellEnd"/>
      <w:r w:rsidRPr="004E7583">
        <w:t xml:space="preserve">. Blynk </w:t>
      </w:r>
      <w:proofErr w:type="spellStart"/>
      <w:r w:rsidRPr="004E7583">
        <w:t>hỗ</w:t>
      </w:r>
      <w:proofErr w:type="spellEnd"/>
      <w:r w:rsidRPr="004E7583">
        <w:t xml:space="preserve"> </w:t>
      </w:r>
      <w:proofErr w:type="spellStart"/>
      <w:r w:rsidRPr="004E7583">
        <w:t>trợ</w:t>
      </w:r>
      <w:proofErr w:type="spellEnd"/>
      <w:r w:rsidRPr="004E7583">
        <w:t xml:space="preserve"> </w:t>
      </w:r>
      <w:proofErr w:type="spellStart"/>
      <w:r w:rsidRPr="004E7583">
        <w:t>nhiều</w:t>
      </w:r>
      <w:proofErr w:type="spellEnd"/>
      <w:r w:rsidRPr="004E7583">
        <w:t xml:space="preserve"> </w:t>
      </w:r>
      <w:proofErr w:type="spellStart"/>
      <w:r w:rsidRPr="004E7583">
        <w:t>loại</w:t>
      </w:r>
      <w:proofErr w:type="spellEnd"/>
      <w:r w:rsidRPr="004E7583">
        <w:t xml:space="preserve"> </w:t>
      </w:r>
      <w:proofErr w:type="spellStart"/>
      <w:r w:rsidRPr="004E7583">
        <w:t>kết</w:t>
      </w:r>
      <w:proofErr w:type="spellEnd"/>
      <w:r w:rsidRPr="004E7583">
        <w:t xml:space="preserve"> </w:t>
      </w:r>
      <w:proofErr w:type="spellStart"/>
      <w:r w:rsidRPr="004E7583">
        <w:t>nối</w:t>
      </w:r>
      <w:proofErr w:type="spellEnd"/>
      <w:r w:rsidRPr="004E7583">
        <w:t xml:space="preserve"> </w:t>
      </w:r>
      <w:proofErr w:type="spellStart"/>
      <w:r w:rsidRPr="004E7583">
        <w:t>như</w:t>
      </w:r>
      <w:proofErr w:type="spellEnd"/>
      <w:r w:rsidRPr="004E7583">
        <w:t xml:space="preserve">: </w:t>
      </w:r>
      <w:proofErr w:type="spellStart"/>
      <w:r w:rsidRPr="004E7583">
        <w:t>Wifi</w:t>
      </w:r>
      <w:proofErr w:type="spellEnd"/>
      <w:r w:rsidRPr="004E7583">
        <w:t xml:space="preserve">, Bluetooth, Ethernet, USB (serial), GSM, …Trong </w:t>
      </w:r>
      <w:proofErr w:type="spellStart"/>
      <w:r w:rsidRPr="004E7583">
        <w:t>bài</w:t>
      </w:r>
      <w:proofErr w:type="spellEnd"/>
      <w:r w:rsidRPr="004E7583">
        <w:t xml:space="preserve"> </w:t>
      </w:r>
      <w:proofErr w:type="spellStart"/>
      <w:r w:rsidRPr="004E7583">
        <w:t>tập</w:t>
      </w:r>
      <w:proofErr w:type="spellEnd"/>
      <w:r w:rsidRPr="004E7583">
        <w:t xml:space="preserve"> </w:t>
      </w:r>
      <w:proofErr w:type="spellStart"/>
      <w:r w:rsidRPr="004E7583">
        <w:t>lớn</w:t>
      </w:r>
      <w:proofErr w:type="spellEnd"/>
      <w:r w:rsidRPr="004E7583">
        <w:t xml:space="preserve"> </w:t>
      </w:r>
      <w:proofErr w:type="spellStart"/>
      <w:r w:rsidRPr="004E7583">
        <w:t>này</w:t>
      </w:r>
      <w:proofErr w:type="spellEnd"/>
      <w:r w:rsidRPr="004E7583">
        <w:t xml:space="preserve">, app Blynk </w:t>
      </w:r>
      <w:proofErr w:type="spellStart"/>
      <w:r w:rsidRPr="004E7583">
        <w:t>được</w:t>
      </w:r>
      <w:proofErr w:type="spellEnd"/>
      <w:r w:rsidRPr="004E7583">
        <w:t xml:space="preserve"> </w:t>
      </w:r>
      <w:proofErr w:type="spellStart"/>
      <w:r w:rsidRPr="004E7583">
        <w:t>sử</w:t>
      </w:r>
      <w:proofErr w:type="spellEnd"/>
      <w:r w:rsidRPr="004E7583">
        <w:t xml:space="preserve"> </w:t>
      </w:r>
      <w:proofErr w:type="spellStart"/>
      <w:r w:rsidRPr="004E7583">
        <w:t>dụng</w:t>
      </w:r>
      <w:proofErr w:type="spellEnd"/>
      <w:r w:rsidRPr="004E7583">
        <w:t xml:space="preserve"> </w:t>
      </w:r>
      <w:proofErr w:type="spellStart"/>
      <w:r w:rsidRPr="004E7583">
        <w:t>để</w:t>
      </w:r>
      <w:proofErr w:type="spellEnd"/>
      <w:r w:rsidRPr="004E7583">
        <w:t xml:space="preserve"> </w:t>
      </w:r>
      <w:proofErr w:type="spellStart"/>
      <w:r w:rsidRPr="004E7583">
        <w:t>thiết</w:t>
      </w:r>
      <w:proofErr w:type="spellEnd"/>
      <w:r w:rsidRPr="004E7583">
        <w:t xml:space="preserve"> </w:t>
      </w:r>
      <w:proofErr w:type="spellStart"/>
      <w:r w:rsidRPr="004E7583">
        <w:t>lập</w:t>
      </w:r>
      <w:proofErr w:type="spellEnd"/>
      <w:r w:rsidRPr="004E7583">
        <w:t xml:space="preserve"> </w:t>
      </w:r>
      <w:proofErr w:type="spellStart"/>
      <w:r w:rsidRPr="004E7583">
        <w:t>tốc</w:t>
      </w:r>
      <w:proofErr w:type="spellEnd"/>
      <w:r w:rsidRPr="004E7583">
        <w:t xml:space="preserve"> </w:t>
      </w:r>
      <w:proofErr w:type="spellStart"/>
      <w:r w:rsidRPr="004E7583">
        <w:t>độ</w:t>
      </w:r>
      <w:proofErr w:type="spellEnd"/>
      <w:r w:rsidRPr="004E7583">
        <w:t xml:space="preserve"> </w:t>
      </w:r>
      <w:proofErr w:type="spellStart"/>
      <w:r w:rsidRPr="004E7583">
        <w:t>và</w:t>
      </w:r>
      <w:proofErr w:type="spellEnd"/>
      <w:r w:rsidRPr="004E7583">
        <w:t xml:space="preserve"> </w:t>
      </w:r>
      <w:proofErr w:type="spellStart"/>
      <w:r w:rsidRPr="004E7583">
        <w:t>điều</w:t>
      </w:r>
      <w:proofErr w:type="spellEnd"/>
      <w:r w:rsidRPr="004E7583">
        <w:t xml:space="preserve"> </w:t>
      </w:r>
      <w:proofErr w:type="spellStart"/>
      <w:r w:rsidRPr="004E7583">
        <w:t>kiện</w:t>
      </w:r>
      <w:proofErr w:type="spellEnd"/>
      <w:r w:rsidRPr="004E7583">
        <w:t xml:space="preserve"> </w:t>
      </w:r>
      <w:proofErr w:type="spellStart"/>
      <w:r w:rsidRPr="004E7583">
        <w:t>dừng</w:t>
      </w:r>
      <w:proofErr w:type="spellEnd"/>
      <w:r w:rsidRPr="004E7583">
        <w:t xml:space="preserve"> </w:t>
      </w:r>
      <w:proofErr w:type="spellStart"/>
      <w:r w:rsidRPr="004E7583">
        <w:t>cho</w:t>
      </w:r>
      <w:proofErr w:type="spellEnd"/>
      <w:r w:rsidRPr="004E7583">
        <w:t xml:space="preserve"> </w:t>
      </w:r>
      <w:proofErr w:type="spellStart"/>
      <w:r w:rsidRPr="004E7583">
        <w:t>xe</w:t>
      </w:r>
      <w:proofErr w:type="spellEnd"/>
      <w:r w:rsidRPr="004E7583">
        <w:t xml:space="preserve">, </w:t>
      </w:r>
      <w:proofErr w:type="spellStart"/>
      <w:r w:rsidRPr="004E7583">
        <w:t>dữ</w:t>
      </w:r>
      <w:proofErr w:type="spellEnd"/>
      <w:r w:rsidRPr="004E7583">
        <w:t xml:space="preserve"> </w:t>
      </w:r>
      <w:proofErr w:type="spellStart"/>
      <w:r w:rsidRPr="004E7583">
        <w:t>liệu</w:t>
      </w:r>
      <w:proofErr w:type="spellEnd"/>
      <w:r w:rsidRPr="004E7583">
        <w:t xml:space="preserve"> </w:t>
      </w:r>
      <w:proofErr w:type="spellStart"/>
      <w:r w:rsidRPr="004E7583">
        <w:t>được</w:t>
      </w:r>
      <w:proofErr w:type="spellEnd"/>
      <w:r w:rsidRPr="004E7583">
        <w:t xml:space="preserve"> </w:t>
      </w:r>
      <w:proofErr w:type="spellStart"/>
      <w:r w:rsidRPr="004E7583">
        <w:t>gửi</w:t>
      </w:r>
      <w:proofErr w:type="spellEnd"/>
      <w:r w:rsidRPr="004E7583">
        <w:t xml:space="preserve"> </w:t>
      </w:r>
      <w:proofErr w:type="spellStart"/>
      <w:r w:rsidRPr="004E7583">
        <w:t>từ</w:t>
      </w:r>
      <w:proofErr w:type="spellEnd"/>
      <w:r w:rsidRPr="004E7583">
        <w:t xml:space="preserve"> Blynk app </w:t>
      </w:r>
      <w:proofErr w:type="spellStart"/>
      <w:r w:rsidRPr="004E7583">
        <w:t>đến</w:t>
      </w:r>
      <w:proofErr w:type="spellEnd"/>
      <w:r w:rsidRPr="004E7583">
        <w:t xml:space="preserve"> server </w:t>
      </w:r>
      <w:proofErr w:type="spellStart"/>
      <w:r w:rsidRPr="004E7583">
        <w:t>và</w:t>
      </w:r>
      <w:proofErr w:type="spellEnd"/>
      <w:r w:rsidRPr="004E7583">
        <w:t xml:space="preserve"> </w:t>
      </w:r>
      <w:proofErr w:type="spellStart"/>
      <w:r w:rsidRPr="004E7583">
        <w:t>từ</w:t>
      </w:r>
      <w:proofErr w:type="spellEnd"/>
      <w:r w:rsidRPr="004E7583">
        <w:t xml:space="preserve"> server </w:t>
      </w:r>
      <w:proofErr w:type="spellStart"/>
      <w:r w:rsidRPr="004E7583">
        <w:t>đến</w:t>
      </w:r>
      <w:proofErr w:type="spellEnd"/>
      <w:r w:rsidRPr="004E7583">
        <w:t xml:space="preserve"> </w:t>
      </w:r>
      <w:proofErr w:type="spellStart"/>
      <w:r w:rsidRPr="004E7583">
        <w:t>phần</w:t>
      </w:r>
      <w:proofErr w:type="spellEnd"/>
      <w:r w:rsidRPr="004E7583">
        <w:t xml:space="preserve"> </w:t>
      </w:r>
      <w:proofErr w:type="spellStart"/>
      <w:r w:rsidRPr="004E7583">
        <w:t>cứng</w:t>
      </w:r>
      <w:proofErr w:type="spellEnd"/>
      <w:r w:rsidRPr="004E7583">
        <w:t xml:space="preserve"> qua </w:t>
      </w:r>
      <w:proofErr w:type="spellStart"/>
      <w:r w:rsidRPr="004E7583">
        <w:t>Wifi</w:t>
      </w:r>
      <w:proofErr w:type="spellEnd"/>
      <w:r w:rsidRPr="004E7583">
        <w:t>.</w:t>
      </w:r>
    </w:p>
    <w:p w14:paraId="464CF2AC" w14:textId="523064A9" w:rsidR="00B72180" w:rsidRPr="00B66B8C" w:rsidRDefault="00B72180" w:rsidP="00B66B8C">
      <w:pPr>
        <w:pStyle w:val="u3"/>
      </w:pPr>
      <w:bookmarkStart w:id="207" w:name="_Toc78552250"/>
      <w:r w:rsidRPr="00B66B8C">
        <w:t xml:space="preserve">Các </w:t>
      </w:r>
      <w:proofErr w:type="spellStart"/>
      <w:r w:rsidRPr="00B66B8C">
        <w:t>bước</w:t>
      </w:r>
      <w:proofErr w:type="spellEnd"/>
      <w:r w:rsidRPr="00B66B8C">
        <w:t xml:space="preserve"> </w:t>
      </w:r>
      <w:proofErr w:type="spellStart"/>
      <w:r w:rsidRPr="00B66B8C">
        <w:t>thực</w:t>
      </w:r>
      <w:proofErr w:type="spellEnd"/>
      <w:r w:rsidRPr="00B66B8C">
        <w:t xml:space="preserve"> </w:t>
      </w:r>
      <w:proofErr w:type="spellStart"/>
      <w:r w:rsidRPr="00B66B8C">
        <w:t>hiện</w:t>
      </w:r>
      <w:proofErr w:type="spellEnd"/>
      <w:r w:rsidRPr="00B66B8C">
        <w:t xml:space="preserve"> </w:t>
      </w:r>
      <w:proofErr w:type="spellStart"/>
      <w:r w:rsidRPr="00B66B8C">
        <w:t>để</w:t>
      </w:r>
      <w:proofErr w:type="spellEnd"/>
      <w:r w:rsidRPr="00B66B8C">
        <w:t xml:space="preserve"> </w:t>
      </w:r>
      <w:proofErr w:type="spellStart"/>
      <w:r w:rsidRPr="00B66B8C">
        <w:t>kết</w:t>
      </w:r>
      <w:proofErr w:type="spellEnd"/>
      <w:r w:rsidRPr="00B66B8C">
        <w:t xml:space="preserve"> </w:t>
      </w:r>
      <w:proofErr w:type="spellStart"/>
      <w:r w:rsidRPr="00B66B8C">
        <w:t>nối</w:t>
      </w:r>
      <w:proofErr w:type="spellEnd"/>
      <w:r w:rsidRPr="00B66B8C">
        <w:t xml:space="preserve"> ESP32 </w:t>
      </w:r>
      <w:proofErr w:type="spellStart"/>
      <w:r w:rsidRPr="00B66B8C">
        <w:t>với</w:t>
      </w:r>
      <w:proofErr w:type="spellEnd"/>
      <w:r w:rsidRPr="00B66B8C">
        <w:t xml:space="preserve"> Blynk</w:t>
      </w:r>
      <w:bookmarkEnd w:id="207"/>
      <w:r w:rsidRPr="00B66B8C">
        <w:t xml:space="preserve"> </w:t>
      </w:r>
    </w:p>
    <w:p w14:paraId="1106830F" w14:textId="3950B984" w:rsidR="00B72180" w:rsidRDefault="00B72180" w:rsidP="001E022B">
      <w:pPr>
        <w:rPr>
          <w:b/>
        </w:rPr>
      </w:pP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ESP32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Blynk, </w:t>
      </w:r>
      <w:proofErr w:type="spellStart"/>
      <w:r>
        <w:t>trước</w:t>
      </w:r>
      <w:proofErr w:type="spellEnd"/>
      <w:r>
        <w:t xml:space="preserve"> </w:t>
      </w:r>
      <w:proofErr w:type="spellStart"/>
      <w:r>
        <w:t>hết</w:t>
      </w:r>
      <w:proofErr w:type="spellEnd"/>
      <w:r>
        <w:t xml:space="preserve"> ta </w:t>
      </w:r>
      <w:proofErr w:type="spellStart"/>
      <w:r>
        <w:t>phải</w:t>
      </w:r>
      <w:proofErr w:type="spellEnd"/>
      <w:r>
        <w:t xml:space="preserve"> </w:t>
      </w:r>
      <w:proofErr w:type="spellStart"/>
      <w:r>
        <w:t>tải</w:t>
      </w:r>
      <w:proofErr w:type="spellEnd"/>
      <w:r>
        <w:t xml:space="preserve"> </w:t>
      </w:r>
      <w:proofErr w:type="spellStart"/>
      <w:r>
        <w:t>ứng</w:t>
      </w:r>
      <w:proofErr w:type="spellEnd"/>
      <w:r>
        <w:t xml:space="preserve"> </w:t>
      </w:r>
      <w:proofErr w:type="spellStart"/>
      <w:r>
        <w:t>dụng</w:t>
      </w:r>
      <w:proofErr w:type="spellEnd"/>
      <w:r>
        <w:t xml:space="preserve"> Blynk </w:t>
      </w:r>
      <w:proofErr w:type="spellStart"/>
      <w:r>
        <w:t>về</w:t>
      </w:r>
      <w:proofErr w:type="spellEnd"/>
      <w:r>
        <w:t xml:space="preserve"> </w:t>
      </w:r>
      <w:proofErr w:type="spellStart"/>
      <w:r>
        <w:t>trên</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thông</w:t>
      </w:r>
      <w:proofErr w:type="spellEnd"/>
      <w:r>
        <w:t xml:space="preserve"> </w:t>
      </w:r>
      <w:proofErr w:type="spellStart"/>
      <w:proofErr w:type="gramStart"/>
      <w:r>
        <w:t>minh</w:t>
      </w:r>
      <w:proofErr w:type="spellEnd"/>
      <w:r>
        <w:t>(</w:t>
      </w:r>
      <w:proofErr w:type="spellStart"/>
      <w:proofErr w:type="gramEnd"/>
      <w:r>
        <w:t>thông</w:t>
      </w:r>
      <w:proofErr w:type="spellEnd"/>
      <w:r>
        <w:t xml:space="preserve"> qua Appstore </w:t>
      </w:r>
      <w:proofErr w:type="spellStart"/>
      <w:r>
        <w:t>đối</w:t>
      </w:r>
      <w:proofErr w:type="spellEnd"/>
      <w:r>
        <w:t xml:space="preserve"> </w:t>
      </w:r>
      <w:proofErr w:type="spellStart"/>
      <w:r>
        <w:t>với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iOS </w:t>
      </w:r>
      <w:proofErr w:type="spellStart"/>
      <w:r>
        <w:t>hoặc</w:t>
      </w:r>
      <w:proofErr w:type="spellEnd"/>
      <w:r>
        <w:t xml:space="preserve"> </w:t>
      </w:r>
      <w:proofErr w:type="spellStart"/>
      <w:r>
        <w:t>là</w:t>
      </w:r>
      <w:proofErr w:type="spellEnd"/>
      <w:r>
        <w:t xml:space="preserve"> </w:t>
      </w:r>
      <w:proofErr w:type="spellStart"/>
      <w:r>
        <w:t>CHplay</w:t>
      </w:r>
      <w:proofErr w:type="spellEnd"/>
      <w:r>
        <w:t xml:space="preserve"> </w:t>
      </w:r>
      <w:proofErr w:type="spellStart"/>
      <w:r>
        <w:t>đối</w:t>
      </w:r>
      <w:proofErr w:type="spellEnd"/>
      <w:r>
        <w:t xml:space="preserve"> </w:t>
      </w:r>
      <w:proofErr w:type="spellStart"/>
      <w:r>
        <w:t>với</w:t>
      </w:r>
      <w:proofErr w:type="spellEnd"/>
      <w:r>
        <w:t xml:space="preserve"> Android). Sau </w:t>
      </w:r>
      <w:proofErr w:type="spellStart"/>
      <w:r>
        <w:t>khi</w:t>
      </w:r>
      <w:proofErr w:type="spellEnd"/>
      <w:r>
        <w:t xml:space="preserve">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về</w:t>
      </w:r>
      <w:proofErr w:type="spellEnd"/>
      <w:r>
        <w:t xml:space="preserve"> </w:t>
      </w:r>
      <w:proofErr w:type="spellStart"/>
      <w:r>
        <w:t>máy</w:t>
      </w:r>
      <w:proofErr w:type="spellEnd"/>
      <w:r>
        <w:t xml:space="preserve">, ta </w:t>
      </w:r>
      <w:proofErr w:type="spellStart"/>
      <w:r>
        <w:t>cần</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trong</w:t>
      </w:r>
      <w:proofErr w:type="spellEnd"/>
      <w:r>
        <w:t xml:space="preserve"> app </w:t>
      </w:r>
      <w:proofErr w:type="spellStart"/>
      <w:r>
        <w:t>với</w:t>
      </w:r>
      <w:proofErr w:type="spellEnd"/>
      <w:r>
        <w:t xml:space="preserve"> email </w:t>
      </w:r>
      <w:proofErr w:type="spellStart"/>
      <w:r>
        <w:t>của</w:t>
      </w:r>
      <w:proofErr w:type="spellEnd"/>
      <w:r>
        <w:t xml:space="preserve"> </w:t>
      </w:r>
      <w:proofErr w:type="spellStart"/>
      <w:r>
        <w:t>mình</w:t>
      </w:r>
      <w:proofErr w:type="spellEnd"/>
      <w:r>
        <w:t xml:space="preserve">. Sau </w:t>
      </w:r>
      <w:proofErr w:type="spellStart"/>
      <w:r>
        <w:t>đó</w:t>
      </w:r>
      <w:proofErr w:type="spellEnd"/>
      <w:r>
        <w:t xml:space="preserve">, ta </w:t>
      </w:r>
      <w:proofErr w:type="spellStart"/>
      <w:r>
        <w:t>tạo</w:t>
      </w:r>
      <w:proofErr w:type="spellEnd"/>
      <w:r>
        <w:t xml:space="preserve"> </w:t>
      </w:r>
      <w:proofErr w:type="spellStart"/>
      <w:r>
        <w:t>một</w:t>
      </w:r>
      <w:proofErr w:type="spellEnd"/>
      <w:r>
        <w:t xml:space="preserve"> project </w:t>
      </w:r>
      <w:proofErr w:type="spellStart"/>
      <w:r>
        <w:t>bằng</w:t>
      </w:r>
      <w:proofErr w:type="spellEnd"/>
      <w:r>
        <w:t xml:space="preserve"> </w:t>
      </w:r>
      <w:proofErr w:type="spellStart"/>
      <w:r>
        <w:t>cách</w:t>
      </w:r>
      <w:proofErr w:type="spellEnd"/>
      <w:r>
        <w:t xml:space="preserve"> click </w:t>
      </w:r>
      <w:proofErr w:type="spellStart"/>
      <w:r>
        <w:t>vào</w:t>
      </w:r>
      <w:proofErr w:type="spellEnd"/>
      <w:r>
        <w:t xml:space="preserve"> </w:t>
      </w:r>
      <w:proofErr w:type="spellStart"/>
      <w:r>
        <w:t>mục</w:t>
      </w:r>
      <w:proofErr w:type="spellEnd"/>
      <w:r>
        <w:t xml:space="preserve"> </w:t>
      </w:r>
      <w:r>
        <w:rPr>
          <w:b/>
        </w:rPr>
        <w:t>New Project</w:t>
      </w:r>
      <w:r w:rsidR="00E57EB6">
        <w:rPr>
          <w:b/>
        </w:rPr>
        <w:t>.</w:t>
      </w:r>
      <w:r>
        <w:rPr>
          <w:b/>
        </w:rPr>
        <w:t xml:space="preserve">  </w:t>
      </w:r>
    </w:p>
    <w:p w14:paraId="614106AA" w14:textId="6548275E" w:rsidR="00B72180" w:rsidRDefault="00E57EB6" w:rsidP="00E57EB6">
      <w:r>
        <w:rPr>
          <w:noProof/>
        </w:rPr>
        <w:lastRenderedPageBreak/>
        <mc:AlternateContent>
          <mc:Choice Requires="wps">
            <w:drawing>
              <wp:anchor distT="0" distB="0" distL="114300" distR="114300" simplePos="0" relativeHeight="251720192" behindDoc="0" locked="0" layoutInCell="1" allowOverlap="1" wp14:anchorId="047A37CA" wp14:editId="2CBC5A5B">
                <wp:simplePos x="0" y="0"/>
                <wp:positionH relativeFrom="column">
                  <wp:posOffset>687705</wp:posOffset>
                </wp:positionH>
                <wp:positionV relativeFrom="paragraph">
                  <wp:posOffset>3509010</wp:posOffset>
                </wp:positionV>
                <wp:extent cx="3855720" cy="635"/>
                <wp:effectExtent l="0" t="0" r="0" b="0"/>
                <wp:wrapTopAndBottom/>
                <wp:docPr id="26" name="Hộp Văn bản 26"/>
                <wp:cNvGraphicFramePr/>
                <a:graphic xmlns:a="http://schemas.openxmlformats.org/drawingml/2006/main">
                  <a:graphicData uri="http://schemas.microsoft.com/office/word/2010/wordprocessingShape">
                    <wps:wsp>
                      <wps:cNvSpPr txBox="1"/>
                      <wps:spPr>
                        <a:xfrm>
                          <a:off x="0" y="0"/>
                          <a:ext cx="3855720" cy="635"/>
                        </a:xfrm>
                        <a:prstGeom prst="rect">
                          <a:avLst/>
                        </a:prstGeom>
                        <a:solidFill>
                          <a:prstClr val="white"/>
                        </a:solidFill>
                        <a:ln>
                          <a:noFill/>
                        </a:ln>
                      </wps:spPr>
                      <wps:txbx>
                        <w:txbxContent>
                          <w:p w14:paraId="53B0EA65" w14:textId="773FB87F" w:rsidR="00E57EB6" w:rsidRPr="000551DD" w:rsidRDefault="00E57EB6" w:rsidP="00E57EB6">
                            <w:pPr>
                              <w:pStyle w:val="Chuthich"/>
                              <w:rPr>
                                <w:noProof/>
                                <w:sz w:val="26"/>
                                <w:szCs w:val="20"/>
                              </w:rPr>
                            </w:pPr>
                            <w:bookmarkStart w:id="208" w:name="_Toc78552283"/>
                            <w:proofErr w:type="spellStart"/>
                            <w:r>
                              <w:t>Hình</w:t>
                            </w:r>
                            <w:proofErr w:type="spellEnd"/>
                            <w:r>
                              <w:t xml:space="preserve"> </w:t>
                            </w:r>
                            <w:fldSimple w:instr=" STYLEREF 1 \s ">
                              <w:r w:rsidR="008D136C">
                                <w:rPr>
                                  <w:noProof/>
                                </w:rPr>
                                <w:t>3</w:t>
                              </w:r>
                            </w:fldSimple>
                            <w:r w:rsidR="008D136C">
                              <w:t>.</w:t>
                            </w:r>
                            <w:fldSimple w:instr=" SEQ Hình \* ARABIC \s 1 ">
                              <w:r w:rsidR="008D136C">
                                <w:rPr>
                                  <w:noProof/>
                                </w:rPr>
                                <w:t>13</w:t>
                              </w:r>
                            </w:fldSimple>
                            <w:r w:rsidR="00B80326">
                              <w:t xml:space="preserve"> </w:t>
                            </w:r>
                            <w:r w:rsidR="00DA2DFF">
                              <w:t xml:space="preserve">Giao </w:t>
                            </w:r>
                            <w:proofErr w:type="spellStart"/>
                            <w:r w:rsidR="00DA2DFF">
                              <w:t>diện</w:t>
                            </w:r>
                            <w:proofErr w:type="spellEnd"/>
                            <w:r w:rsidR="00DA2DFF">
                              <w:t xml:space="preserve"> </w:t>
                            </w:r>
                            <w:proofErr w:type="spellStart"/>
                            <w:r w:rsidR="00CC0E04">
                              <w:t>tạo</w:t>
                            </w:r>
                            <w:proofErr w:type="spellEnd"/>
                            <w:r w:rsidR="00CC0E04">
                              <w:t xml:space="preserve"> Project </w:t>
                            </w:r>
                            <w:proofErr w:type="spellStart"/>
                            <w:r w:rsidR="00CC0E04">
                              <w:t>trên</w:t>
                            </w:r>
                            <w:proofErr w:type="spellEnd"/>
                            <w:r w:rsidR="00CC0E04">
                              <w:t xml:space="preserve"> </w:t>
                            </w:r>
                            <w:proofErr w:type="spellStart"/>
                            <w:r w:rsidR="00CC0E04">
                              <w:t>ứng</w:t>
                            </w:r>
                            <w:proofErr w:type="spellEnd"/>
                            <w:r w:rsidR="00CC0E04">
                              <w:t xml:space="preserve"> </w:t>
                            </w:r>
                            <w:proofErr w:type="spellStart"/>
                            <w:r w:rsidR="00CC0E04">
                              <w:t>dụng</w:t>
                            </w:r>
                            <w:proofErr w:type="spellEnd"/>
                            <w:r w:rsidR="00CC0E04">
                              <w:t xml:space="preserve"> Blynk</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A37CA" id="Hộp Văn bản 26" o:spid="_x0000_s1041" type="#_x0000_t202" style="position:absolute;left:0;text-align:left;margin-left:54.15pt;margin-top:276.3pt;width:303.6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" stroked="f">
                <v:textbox style="mso-fit-shape-to-text:t" inset="0,0,0,0">
                  <w:txbxContent>
                    <w:p w14:paraId="53B0EA65" w14:textId="773FB87F" w:rsidR="00E57EB6" w:rsidRPr="000551DD" w:rsidRDefault="00E57EB6" w:rsidP="00E57EB6">
                      <w:pPr>
                        <w:pStyle w:val="Chuthich"/>
                        <w:rPr>
                          <w:noProof/>
                          <w:sz w:val="26"/>
                          <w:szCs w:val="20"/>
                        </w:rPr>
                      </w:pPr>
                      <w:bookmarkStart w:id="209" w:name="_Toc78552283"/>
                      <w:proofErr w:type="spellStart"/>
                      <w:r>
                        <w:t>Hình</w:t>
                      </w:r>
                      <w:proofErr w:type="spellEnd"/>
                      <w:r>
                        <w:t xml:space="preserve"> </w:t>
                      </w:r>
                      <w:fldSimple w:instr=" STYLEREF 1 \s ">
                        <w:r w:rsidR="008D136C">
                          <w:rPr>
                            <w:noProof/>
                          </w:rPr>
                          <w:t>3</w:t>
                        </w:r>
                      </w:fldSimple>
                      <w:r w:rsidR="008D136C">
                        <w:t>.</w:t>
                      </w:r>
                      <w:fldSimple w:instr=" SEQ Hình \* ARABIC \s 1 ">
                        <w:r w:rsidR="008D136C">
                          <w:rPr>
                            <w:noProof/>
                          </w:rPr>
                          <w:t>13</w:t>
                        </w:r>
                      </w:fldSimple>
                      <w:r w:rsidR="00B80326">
                        <w:t xml:space="preserve"> </w:t>
                      </w:r>
                      <w:r w:rsidR="00DA2DFF">
                        <w:t xml:space="preserve">Giao </w:t>
                      </w:r>
                      <w:proofErr w:type="spellStart"/>
                      <w:r w:rsidR="00DA2DFF">
                        <w:t>diện</w:t>
                      </w:r>
                      <w:proofErr w:type="spellEnd"/>
                      <w:r w:rsidR="00DA2DFF">
                        <w:t xml:space="preserve"> </w:t>
                      </w:r>
                      <w:proofErr w:type="spellStart"/>
                      <w:r w:rsidR="00CC0E04">
                        <w:t>tạo</w:t>
                      </w:r>
                      <w:proofErr w:type="spellEnd"/>
                      <w:r w:rsidR="00CC0E04">
                        <w:t xml:space="preserve"> Project </w:t>
                      </w:r>
                      <w:proofErr w:type="spellStart"/>
                      <w:r w:rsidR="00CC0E04">
                        <w:t>trên</w:t>
                      </w:r>
                      <w:proofErr w:type="spellEnd"/>
                      <w:r w:rsidR="00CC0E04">
                        <w:t xml:space="preserve"> </w:t>
                      </w:r>
                      <w:proofErr w:type="spellStart"/>
                      <w:r w:rsidR="00CC0E04">
                        <w:t>ứng</w:t>
                      </w:r>
                      <w:proofErr w:type="spellEnd"/>
                      <w:r w:rsidR="00CC0E04">
                        <w:t xml:space="preserve"> </w:t>
                      </w:r>
                      <w:proofErr w:type="spellStart"/>
                      <w:r w:rsidR="00CC0E04">
                        <w:t>dụng</w:t>
                      </w:r>
                      <w:proofErr w:type="spellEnd"/>
                      <w:r w:rsidR="00CC0E04">
                        <w:t xml:space="preserve"> Blynk</w:t>
                      </w:r>
                      <w:bookmarkEnd w:id="209"/>
                    </w:p>
                  </w:txbxContent>
                </v:textbox>
                <w10:wrap type="topAndBottom"/>
              </v:shape>
            </w:pict>
          </mc:Fallback>
        </mc:AlternateContent>
      </w:r>
      <w:r w:rsidR="00B72180">
        <w:rPr>
          <w:b/>
          <w:noProof/>
        </w:rPr>
        <w:drawing>
          <wp:anchor distT="0" distB="0" distL="114300" distR="114300" simplePos="0" relativeHeight="251717120" behindDoc="0" locked="0" layoutInCell="1" allowOverlap="1" wp14:anchorId="73DE0F47" wp14:editId="14440864">
            <wp:simplePos x="0" y="0"/>
            <wp:positionH relativeFrom="page">
              <wp:align>center</wp:align>
            </wp:positionH>
            <wp:positionV relativeFrom="paragraph">
              <wp:posOffset>0</wp:posOffset>
            </wp:positionV>
            <wp:extent cx="3680460" cy="3451860"/>
            <wp:effectExtent l="0" t="0" r="0" b="0"/>
            <wp:wrapTopAndBottom/>
            <wp:docPr id="1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3680460" cy="3451860"/>
                    </a:xfrm>
                    <a:prstGeom prst="rect">
                      <a:avLst/>
                    </a:prstGeom>
                    <a:ln/>
                  </pic:spPr>
                </pic:pic>
              </a:graphicData>
            </a:graphic>
            <wp14:sizeRelH relativeFrom="margin">
              <wp14:pctWidth>0</wp14:pctWidth>
            </wp14:sizeRelH>
            <wp14:sizeRelV relativeFrom="margin">
              <wp14:pctHeight>0</wp14:pctHeight>
            </wp14:sizeRelV>
          </wp:anchor>
        </w:drawing>
      </w:r>
      <w:r w:rsidR="00B72180">
        <w:t xml:space="preserve">Sau </w:t>
      </w:r>
      <w:proofErr w:type="spellStart"/>
      <w:r w:rsidR="00B72180">
        <w:t>đó</w:t>
      </w:r>
      <w:proofErr w:type="spellEnd"/>
      <w:r w:rsidR="00B72180">
        <w:t xml:space="preserve"> ta </w:t>
      </w:r>
      <w:proofErr w:type="spellStart"/>
      <w:r w:rsidR="00B72180">
        <w:t>sẽ</w:t>
      </w:r>
      <w:proofErr w:type="spellEnd"/>
      <w:r w:rsidR="00B72180">
        <w:t xml:space="preserve"> </w:t>
      </w:r>
      <w:proofErr w:type="spellStart"/>
      <w:r w:rsidR="00B72180">
        <w:t>đặt</w:t>
      </w:r>
      <w:proofErr w:type="spellEnd"/>
      <w:r w:rsidR="00B72180">
        <w:t xml:space="preserve"> </w:t>
      </w:r>
      <w:proofErr w:type="spellStart"/>
      <w:r w:rsidR="00B72180">
        <w:t>tên</w:t>
      </w:r>
      <w:proofErr w:type="spellEnd"/>
      <w:r w:rsidR="00B72180">
        <w:t xml:space="preserve"> </w:t>
      </w:r>
      <w:proofErr w:type="spellStart"/>
      <w:r w:rsidR="00B72180">
        <w:t>cho</w:t>
      </w:r>
      <w:proofErr w:type="spellEnd"/>
      <w:r w:rsidR="00B72180">
        <w:t xml:space="preserve"> project </w:t>
      </w:r>
      <w:proofErr w:type="spellStart"/>
      <w:r w:rsidR="00B72180">
        <w:t>của</w:t>
      </w:r>
      <w:proofErr w:type="spellEnd"/>
      <w:r w:rsidR="00B72180">
        <w:t xml:space="preserve"> </w:t>
      </w:r>
      <w:proofErr w:type="spellStart"/>
      <w:r w:rsidR="00B72180">
        <w:t>mình</w:t>
      </w:r>
      <w:proofErr w:type="spellEnd"/>
      <w:r w:rsidR="00B72180">
        <w:t xml:space="preserve"> </w:t>
      </w:r>
      <w:proofErr w:type="spellStart"/>
      <w:r w:rsidR="00B72180">
        <w:t>và</w:t>
      </w:r>
      <w:proofErr w:type="spellEnd"/>
      <w:r w:rsidR="00B72180">
        <w:t xml:space="preserve"> </w:t>
      </w:r>
      <w:proofErr w:type="spellStart"/>
      <w:r w:rsidR="00B72180">
        <w:t>chọn</w:t>
      </w:r>
      <w:proofErr w:type="spellEnd"/>
      <w:r w:rsidR="00B72180">
        <w:t xml:space="preserve"> ESP32 Dev Board </w:t>
      </w:r>
      <w:proofErr w:type="spellStart"/>
      <w:r w:rsidR="00B72180">
        <w:t>cho</w:t>
      </w:r>
      <w:proofErr w:type="spellEnd"/>
      <w:r w:rsidR="00B72180">
        <w:t xml:space="preserve"> </w:t>
      </w:r>
      <w:proofErr w:type="spellStart"/>
      <w:r w:rsidR="00B72180">
        <w:t>mục</w:t>
      </w:r>
      <w:proofErr w:type="spellEnd"/>
      <w:r w:rsidR="00B72180">
        <w:t xml:space="preserve"> CHOOSE DEVICE </w:t>
      </w:r>
      <w:proofErr w:type="spellStart"/>
      <w:r w:rsidR="00B72180">
        <w:t>và</w:t>
      </w:r>
      <w:proofErr w:type="spellEnd"/>
      <w:r w:rsidR="00B72180">
        <w:t xml:space="preserve"> </w:t>
      </w:r>
      <w:proofErr w:type="spellStart"/>
      <w:r w:rsidR="00B72180">
        <w:t>chọn</w:t>
      </w:r>
      <w:proofErr w:type="spellEnd"/>
      <w:r w:rsidR="00B72180">
        <w:t xml:space="preserve"> WIFI </w:t>
      </w:r>
      <w:proofErr w:type="spellStart"/>
      <w:r w:rsidR="00B72180">
        <w:t>cho</w:t>
      </w:r>
      <w:proofErr w:type="spellEnd"/>
      <w:r w:rsidR="00B72180">
        <w:t xml:space="preserve"> </w:t>
      </w:r>
      <w:proofErr w:type="spellStart"/>
      <w:r w:rsidR="00B72180">
        <w:t>mục</w:t>
      </w:r>
      <w:proofErr w:type="spellEnd"/>
      <w:r w:rsidR="00B72180">
        <w:t xml:space="preserve"> CONNECTION TYPE </w:t>
      </w:r>
      <w:proofErr w:type="spellStart"/>
      <w:r w:rsidR="00B72180">
        <w:t>rồi</w:t>
      </w:r>
      <w:proofErr w:type="spellEnd"/>
      <w:r w:rsidR="00B72180">
        <w:t xml:space="preserve"> click </w:t>
      </w:r>
      <w:proofErr w:type="spellStart"/>
      <w:r w:rsidR="00B72180">
        <w:t>vào</w:t>
      </w:r>
      <w:proofErr w:type="spellEnd"/>
      <w:r w:rsidR="00B72180">
        <w:t xml:space="preserve"> Create.</w:t>
      </w:r>
    </w:p>
    <w:p w14:paraId="0421EB1D" w14:textId="3F0B4284" w:rsidR="00B72180" w:rsidRDefault="008F6123" w:rsidP="008F6123">
      <w:r>
        <w:rPr>
          <w:noProof/>
        </w:rPr>
        <mc:AlternateContent>
          <mc:Choice Requires="wps">
            <w:drawing>
              <wp:anchor distT="0" distB="0" distL="114300" distR="114300" simplePos="0" relativeHeight="251726336" behindDoc="0" locked="0" layoutInCell="1" allowOverlap="1" wp14:anchorId="24678EE5" wp14:editId="3CF212F0">
                <wp:simplePos x="0" y="0"/>
                <wp:positionH relativeFrom="margin">
                  <wp:align>left</wp:align>
                </wp:positionH>
                <wp:positionV relativeFrom="paragraph">
                  <wp:posOffset>3943985</wp:posOffset>
                </wp:positionV>
                <wp:extent cx="5577840" cy="635"/>
                <wp:effectExtent l="0" t="0" r="3810" b="0"/>
                <wp:wrapTopAndBottom/>
                <wp:docPr id="30" name="Hộp Văn bản 30"/>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19DB7909" w14:textId="5319C394" w:rsidR="008F6123" w:rsidRPr="002764B3" w:rsidRDefault="008F6123" w:rsidP="008F6123">
                            <w:pPr>
                              <w:pStyle w:val="Chuthich"/>
                              <w:rPr>
                                <w:noProof/>
                                <w:sz w:val="26"/>
                                <w:szCs w:val="20"/>
                              </w:rPr>
                            </w:pPr>
                            <w:bookmarkStart w:id="210" w:name="_Toc78552284"/>
                            <w:proofErr w:type="spellStart"/>
                            <w:r>
                              <w:t>Hình</w:t>
                            </w:r>
                            <w:proofErr w:type="spellEnd"/>
                            <w:r>
                              <w:t xml:space="preserve"> </w:t>
                            </w:r>
                            <w:fldSimple w:instr=" STYLEREF 1 \s ">
                              <w:r w:rsidR="008D136C">
                                <w:rPr>
                                  <w:noProof/>
                                </w:rPr>
                                <w:t>3</w:t>
                              </w:r>
                            </w:fldSimple>
                            <w:r w:rsidR="008D136C">
                              <w:t>.</w:t>
                            </w:r>
                            <w:fldSimple w:instr=" SEQ Hình \* ARABIC \s 1 ">
                              <w:r w:rsidR="008D136C">
                                <w:rPr>
                                  <w:noProof/>
                                </w:rPr>
                                <w:t>14</w:t>
                              </w:r>
                            </w:fldSimple>
                            <w:r w:rsidR="00CC0E04">
                              <w:t xml:space="preserve"> </w:t>
                            </w:r>
                            <w:proofErr w:type="spellStart"/>
                            <w:r w:rsidR="00CC0E04">
                              <w:t>Màn</w:t>
                            </w:r>
                            <w:proofErr w:type="spellEnd"/>
                            <w:r w:rsidR="00CC0E04">
                              <w:t xml:space="preserve"> </w:t>
                            </w:r>
                            <w:proofErr w:type="spellStart"/>
                            <w:r w:rsidR="00CC0E04">
                              <w:t>hình</w:t>
                            </w:r>
                            <w:proofErr w:type="spellEnd"/>
                            <w:r w:rsidR="00CC0E04">
                              <w:t xml:space="preserve"> </w:t>
                            </w:r>
                            <w:proofErr w:type="spellStart"/>
                            <w:r w:rsidR="00CC0E04">
                              <w:t>hiển</w:t>
                            </w:r>
                            <w:proofErr w:type="spellEnd"/>
                            <w:r w:rsidR="00CC0E04">
                              <w:t xml:space="preserve"> </w:t>
                            </w:r>
                            <w:proofErr w:type="spellStart"/>
                            <w:r w:rsidR="00CC0E04">
                              <w:t>thị</w:t>
                            </w:r>
                            <w:proofErr w:type="spellEnd"/>
                            <w:r w:rsidR="00CC0E04">
                              <w:t xml:space="preserve"> </w:t>
                            </w:r>
                            <w:proofErr w:type="spellStart"/>
                            <w:r w:rsidR="00CC0E04">
                              <w:t>sau</w:t>
                            </w:r>
                            <w:proofErr w:type="spellEnd"/>
                            <w:r w:rsidR="00CC0E04">
                              <w:t xml:space="preserve"> </w:t>
                            </w:r>
                            <w:proofErr w:type="spellStart"/>
                            <w:r w:rsidR="00CC0E04">
                              <w:t>khi</w:t>
                            </w:r>
                            <w:proofErr w:type="spellEnd"/>
                            <w:r w:rsidR="00CC0E04">
                              <w:t xml:space="preserve"> </w:t>
                            </w:r>
                            <w:proofErr w:type="spellStart"/>
                            <w:r w:rsidR="00CC0E04">
                              <w:t>tạo</w:t>
                            </w:r>
                            <w:proofErr w:type="spellEnd"/>
                            <w:r w:rsidR="00CC0E04">
                              <w:t xml:space="preserve"> Project</w:t>
                            </w:r>
                            <w:r w:rsidR="00750E44">
                              <w:t xml:space="preserve">: </w:t>
                            </w:r>
                            <w:proofErr w:type="spellStart"/>
                            <w:r w:rsidR="00EE058F">
                              <w:t>Chọn</w:t>
                            </w:r>
                            <w:proofErr w:type="spellEnd"/>
                            <w:r w:rsidR="00242E1F">
                              <w:t xml:space="preserve"> Widget Box</w:t>
                            </w:r>
                            <w:r w:rsidR="00EE058F">
                              <w:t xml:space="preserve"> </w:t>
                            </w:r>
                            <w:proofErr w:type="spellStart"/>
                            <w:r w:rsidR="00EE058F">
                              <w:t>mong</w:t>
                            </w:r>
                            <w:proofErr w:type="spellEnd"/>
                            <w:r w:rsidR="00EE058F">
                              <w:t xml:space="preserve"> </w:t>
                            </w:r>
                            <w:proofErr w:type="spellStart"/>
                            <w:r w:rsidR="00EE058F">
                              <w:t>muốn</w:t>
                            </w:r>
                            <w:bookmarkEnd w:id="2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678EE5" id="Hộp Văn bản 30" o:spid="_x0000_s1042" type="#_x0000_t202" style="position:absolute;left:0;text-align:left;margin-left:0;margin-top:310.55pt;width:439.2pt;height:.05pt;z-index:251726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" stroked="f">
                <v:textbox style="mso-fit-shape-to-text:t" inset="0,0,0,0">
                  <w:txbxContent>
                    <w:p w14:paraId="19DB7909" w14:textId="5319C394" w:rsidR="008F6123" w:rsidRPr="002764B3" w:rsidRDefault="008F6123" w:rsidP="008F6123">
                      <w:pPr>
                        <w:pStyle w:val="Chuthich"/>
                        <w:rPr>
                          <w:noProof/>
                          <w:sz w:val="26"/>
                          <w:szCs w:val="20"/>
                        </w:rPr>
                      </w:pPr>
                      <w:bookmarkStart w:id="211" w:name="_Toc78552284"/>
                      <w:proofErr w:type="spellStart"/>
                      <w:r>
                        <w:t>Hình</w:t>
                      </w:r>
                      <w:proofErr w:type="spellEnd"/>
                      <w:r>
                        <w:t xml:space="preserve"> </w:t>
                      </w:r>
                      <w:fldSimple w:instr=" STYLEREF 1 \s ">
                        <w:r w:rsidR="008D136C">
                          <w:rPr>
                            <w:noProof/>
                          </w:rPr>
                          <w:t>3</w:t>
                        </w:r>
                      </w:fldSimple>
                      <w:r w:rsidR="008D136C">
                        <w:t>.</w:t>
                      </w:r>
                      <w:fldSimple w:instr=" SEQ Hình \* ARABIC \s 1 ">
                        <w:r w:rsidR="008D136C">
                          <w:rPr>
                            <w:noProof/>
                          </w:rPr>
                          <w:t>14</w:t>
                        </w:r>
                      </w:fldSimple>
                      <w:r w:rsidR="00CC0E04">
                        <w:t xml:space="preserve"> </w:t>
                      </w:r>
                      <w:proofErr w:type="spellStart"/>
                      <w:r w:rsidR="00CC0E04">
                        <w:t>Màn</w:t>
                      </w:r>
                      <w:proofErr w:type="spellEnd"/>
                      <w:r w:rsidR="00CC0E04">
                        <w:t xml:space="preserve"> </w:t>
                      </w:r>
                      <w:proofErr w:type="spellStart"/>
                      <w:r w:rsidR="00CC0E04">
                        <w:t>hình</w:t>
                      </w:r>
                      <w:proofErr w:type="spellEnd"/>
                      <w:r w:rsidR="00CC0E04">
                        <w:t xml:space="preserve"> </w:t>
                      </w:r>
                      <w:proofErr w:type="spellStart"/>
                      <w:r w:rsidR="00CC0E04">
                        <w:t>hiển</w:t>
                      </w:r>
                      <w:proofErr w:type="spellEnd"/>
                      <w:r w:rsidR="00CC0E04">
                        <w:t xml:space="preserve"> </w:t>
                      </w:r>
                      <w:proofErr w:type="spellStart"/>
                      <w:r w:rsidR="00CC0E04">
                        <w:t>thị</w:t>
                      </w:r>
                      <w:proofErr w:type="spellEnd"/>
                      <w:r w:rsidR="00CC0E04">
                        <w:t xml:space="preserve"> </w:t>
                      </w:r>
                      <w:proofErr w:type="spellStart"/>
                      <w:r w:rsidR="00CC0E04">
                        <w:t>sau</w:t>
                      </w:r>
                      <w:proofErr w:type="spellEnd"/>
                      <w:r w:rsidR="00CC0E04">
                        <w:t xml:space="preserve"> </w:t>
                      </w:r>
                      <w:proofErr w:type="spellStart"/>
                      <w:r w:rsidR="00CC0E04">
                        <w:t>khi</w:t>
                      </w:r>
                      <w:proofErr w:type="spellEnd"/>
                      <w:r w:rsidR="00CC0E04">
                        <w:t xml:space="preserve"> </w:t>
                      </w:r>
                      <w:proofErr w:type="spellStart"/>
                      <w:r w:rsidR="00CC0E04">
                        <w:t>tạo</w:t>
                      </w:r>
                      <w:proofErr w:type="spellEnd"/>
                      <w:r w:rsidR="00CC0E04">
                        <w:t xml:space="preserve"> Project</w:t>
                      </w:r>
                      <w:r w:rsidR="00750E44">
                        <w:t xml:space="preserve">: </w:t>
                      </w:r>
                      <w:proofErr w:type="spellStart"/>
                      <w:r w:rsidR="00EE058F">
                        <w:t>Chọn</w:t>
                      </w:r>
                      <w:proofErr w:type="spellEnd"/>
                      <w:r w:rsidR="00242E1F">
                        <w:t xml:space="preserve"> Widget Box</w:t>
                      </w:r>
                      <w:r w:rsidR="00EE058F">
                        <w:t xml:space="preserve"> </w:t>
                      </w:r>
                      <w:proofErr w:type="spellStart"/>
                      <w:r w:rsidR="00EE058F">
                        <w:t>mong</w:t>
                      </w:r>
                      <w:proofErr w:type="spellEnd"/>
                      <w:r w:rsidR="00EE058F">
                        <w:t xml:space="preserve"> </w:t>
                      </w:r>
                      <w:proofErr w:type="spellStart"/>
                      <w:r w:rsidR="00EE058F">
                        <w:t>muốn</w:t>
                      </w:r>
                      <w:bookmarkEnd w:id="211"/>
                      <w:proofErr w:type="spellEnd"/>
                    </w:p>
                  </w:txbxContent>
                </v:textbox>
                <w10:wrap type="topAndBottom" anchorx="margin"/>
              </v:shape>
            </w:pict>
          </mc:Fallback>
        </mc:AlternateContent>
      </w:r>
      <w:r w:rsidR="00E57EB6">
        <w:rPr>
          <w:noProof/>
        </w:rPr>
        <mc:AlternateContent>
          <mc:Choice Requires="wpg">
            <w:drawing>
              <wp:anchor distT="0" distB="0" distL="114300" distR="114300" simplePos="0" relativeHeight="251723264" behindDoc="0" locked="0" layoutInCell="1" allowOverlap="1" wp14:anchorId="68ED810C" wp14:editId="2C35E39F">
                <wp:simplePos x="0" y="0"/>
                <wp:positionH relativeFrom="page">
                  <wp:align>center</wp:align>
                </wp:positionH>
                <wp:positionV relativeFrom="paragraph">
                  <wp:posOffset>601980</wp:posOffset>
                </wp:positionV>
                <wp:extent cx="3679200" cy="3452400"/>
                <wp:effectExtent l="0" t="0" r="0" b="0"/>
                <wp:wrapTopAndBottom/>
                <wp:docPr id="29" name="Nhóm 29"/>
                <wp:cNvGraphicFramePr/>
                <a:graphic xmlns:a="http://schemas.openxmlformats.org/drawingml/2006/main">
                  <a:graphicData uri="http://schemas.microsoft.com/office/word/2010/wordprocessingGroup">
                    <wpg:wgp>
                      <wpg:cNvGrpSpPr/>
                      <wpg:grpSpPr>
                        <a:xfrm>
                          <a:off x="0" y="0"/>
                          <a:ext cx="3679200" cy="3452400"/>
                          <a:chOff x="0" y="0"/>
                          <a:chExt cx="5499100" cy="4900295"/>
                        </a:xfrm>
                      </wpg:grpSpPr>
                      <pic:pic xmlns:pic="http://schemas.openxmlformats.org/drawingml/2006/picture">
                        <pic:nvPicPr>
                          <pic:cNvPr id="149" name="image12.png"/>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755900" cy="4896485"/>
                          </a:xfrm>
                          <a:prstGeom prst="rect">
                            <a:avLst/>
                          </a:prstGeom>
                          <a:ln/>
                        </pic:spPr>
                      </pic:pic>
                      <pic:pic xmlns:pic="http://schemas.openxmlformats.org/drawingml/2006/picture">
                        <pic:nvPicPr>
                          <pic:cNvPr id="154" name="image10.png"/>
                          <pic:cNvPicPr/>
                        </pic:nvPicPr>
                        <pic:blipFill>
                          <a:blip r:embed="rId69" cstate="print">
                            <a:extLst>
                              <a:ext uri="{28A0092B-C50C-407E-A947-70E740481C1C}">
                                <a14:useLocalDpi xmlns:a14="http://schemas.microsoft.com/office/drawing/2010/main" val="0"/>
                              </a:ext>
                            </a:extLst>
                          </a:blip>
                          <a:srcRect/>
                          <a:stretch>
                            <a:fillRect/>
                          </a:stretch>
                        </pic:blipFill>
                        <pic:spPr>
                          <a:xfrm>
                            <a:off x="2750820" y="0"/>
                            <a:ext cx="2748280" cy="490029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72DC28B7" id="Nhóm 29" o:spid="_x0000_s1026" style="position:absolute;margin-left:0;margin-top:47.4pt;width:289.7pt;height:271.85pt;z-index:251723264;mso-position-horizontal:center;mso-position-horizontal-relative:page;mso-width-relative:margin;mso-height-relative:margin" coordsize="54991,4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2.png" o:spid="_x0000_s1027" type="#_x0000_t75" style="position:absolute;width:27559;height:48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">
                  <v:imagedata r:id="rId70" o:title=""/>
                </v:shape>
                <v:shape id="image10.png" o:spid="_x0000_s1028" type="#_x0000_t75" style="position:absolute;left:27508;width:27483;height:49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">
                  <v:imagedata r:id="rId71" o:title=""/>
                </v:shape>
                <w10:wrap type="topAndBottom" anchorx="page"/>
              </v:group>
            </w:pict>
          </mc:Fallback>
        </mc:AlternateContent>
      </w:r>
      <w:r w:rsidR="00B72180">
        <w:t xml:space="preserve">Sau </w:t>
      </w:r>
      <w:proofErr w:type="spellStart"/>
      <w:r w:rsidR="00B72180">
        <w:t>đó</w:t>
      </w:r>
      <w:proofErr w:type="spellEnd"/>
      <w:r w:rsidR="00B72180">
        <w:t xml:space="preserve"> click </w:t>
      </w:r>
      <w:proofErr w:type="spellStart"/>
      <w:r w:rsidR="00B72180">
        <w:t>vào</w:t>
      </w:r>
      <w:proofErr w:type="spellEnd"/>
      <w:r w:rsidR="00B72180">
        <w:t xml:space="preserve"> OK, ta </w:t>
      </w:r>
      <w:proofErr w:type="spellStart"/>
      <w:r w:rsidR="00B72180">
        <w:t>sẽ</w:t>
      </w:r>
      <w:proofErr w:type="spellEnd"/>
      <w:r w:rsidR="00B72180">
        <w:t xml:space="preserve"> </w:t>
      </w:r>
      <w:proofErr w:type="spellStart"/>
      <w:r w:rsidR="00B72180">
        <w:t>thấy</w:t>
      </w:r>
      <w:proofErr w:type="spellEnd"/>
      <w:r w:rsidR="00B72180">
        <w:t xml:space="preserve"> </w:t>
      </w:r>
      <w:proofErr w:type="spellStart"/>
      <w:r w:rsidR="00B72180">
        <w:t>cửa</w:t>
      </w:r>
      <w:proofErr w:type="spellEnd"/>
      <w:r w:rsidR="00B72180">
        <w:t xml:space="preserve"> </w:t>
      </w:r>
      <w:proofErr w:type="spellStart"/>
      <w:r w:rsidR="00B72180">
        <w:t>sổ</w:t>
      </w:r>
      <w:proofErr w:type="spellEnd"/>
      <w:r w:rsidR="00B72180">
        <w:t xml:space="preserve"> canvas, </w:t>
      </w:r>
      <w:proofErr w:type="spellStart"/>
      <w:r w:rsidR="00B72180">
        <w:t>chạm</w:t>
      </w:r>
      <w:proofErr w:type="spellEnd"/>
      <w:r w:rsidR="00B72180">
        <w:t xml:space="preserve"> </w:t>
      </w:r>
      <w:proofErr w:type="spellStart"/>
      <w:r w:rsidR="00B72180">
        <w:t>vào</w:t>
      </w:r>
      <w:proofErr w:type="spellEnd"/>
      <w:r w:rsidR="00B72180">
        <w:t xml:space="preserve"> </w:t>
      </w:r>
      <w:proofErr w:type="spellStart"/>
      <w:r w:rsidR="00B72180">
        <w:t>bất</w:t>
      </w:r>
      <w:proofErr w:type="spellEnd"/>
      <w:r w:rsidR="00B72180">
        <w:t xml:space="preserve"> </w:t>
      </w:r>
      <w:proofErr w:type="spellStart"/>
      <w:r w:rsidR="00B72180">
        <w:t>kỳ</w:t>
      </w:r>
      <w:proofErr w:type="spellEnd"/>
      <w:r w:rsidR="00B72180">
        <w:t xml:space="preserve"> </w:t>
      </w:r>
      <w:proofErr w:type="spellStart"/>
      <w:r w:rsidR="00B72180">
        <w:t>vị</w:t>
      </w:r>
      <w:proofErr w:type="spellEnd"/>
      <w:r w:rsidR="00B72180">
        <w:t xml:space="preserve"> </w:t>
      </w:r>
      <w:proofErr w:type="spellStart"/>
      <w:r w:rsidR="00B72180">
        <w:t>trí</w:t>
      </w:r>
      <w:proofErr w:type="spellEnd"/>
      <w:r w:rsidR="00B72180">
        <w:t xml:space="preserve"> </w:t>
      </w:r>
      <w:proofErr w:type="spellStart"/>
      <w:r w:rsidR="00B72180">
        <w:t>nào</w:t>
      </w:r>
      <w:proofErr w:type="spellEnd"/>
      <w:r w:rsidR="00B72180">
        <w:t xml:space="preserve"> </w:t>
      </w:r>
      <w:proofErr w:type="spellStart"/>
      <w:r w:rsidR="00B72180">
        <w:t>trên</w:t>
      </w:r>
      <w:proofErr w:type="spellEnd"/>
      <w:r w:rsidR="00B72180">
        <w:t xml:space="preserve"> canvas </w:t>
      </w:r>
      <w:proofErr w:type="spellStart"/>
      <w:r w:rsidR="00B72180">
        <w:t>để</w:t>
      </w:r>
      <w:proofErr w:type="spellEnd"/>
      <w:r w:rsidR="00B72180">
        <w:t xml:space="preserve"> </w:t>
      </w:r>
      <w:proofErr w:type="spellStart"/>
      <w:r w:rsidR="00B72180">
        <w:t>mở</w:t>
      </w:r>
      <w:proofErr w:type="spellEnd"/>
      <w:r w:rsidR="00B72180">
        <w:t xml:space="preserve"> Widget Box, </w:t>
      </w:r>
      <w:proofErr w:type="spellStart"/>
      <w:r w:rsidR="00B72180">
        <w:t>có</w:t>
      </w:r>
      <w:proofErr w:type="spellEnd"/>
      <w:r w:rsidR="00B72180">
        <w:t xml:space="preserve"> </w:t>
      </w:r>
      <w:proofErr w:type="spellStart"/>
      <w:r w:rsidR="00B72180">
        <w:t>rất</w:t>
      </w:r>
      <w:proofErr w:type="spellEnd"/>
      <w:r w:rsidR="00B72180">
        <w:t xml:space="preserve"> </w:t>
      </w:r>
      <w:proofErr w:type="spellStart"/>
      <w:r w:rsidR="00B72180">
        <w:t>nhiều</w:t>
      </w:r>
      <w:proofErr w:type="spellEnd"/>
      <w:r w:rsidR="00B72180">
        <w:t xml:space="preserve"> widgets </w:t>
      </w:r>
      <w:proofErr w:type="spellStart"/>
      <w:r w:rsidR="00B72180">
        <w:t>chúng</w:t>
      </w:r>
      <w:proofErr w:type="spellEnd"/>
      <w:r w:rsidR="00B72180">
        <w:t xml:space="preserve"> ta </w:t>
      </w:r>
      <w:proofErr w:type="spellStart"/>
      <w:r w:rsidR="00B72180">
        <w:t>có</w:t>
      </w:r>
      <w:proofErr w:type="spellEnd"/>
      <w:r w:rsidR="00B72180">
        <w:t xml:space="preserve"> </w:t>
      </w:r>
      <w:proofErr w:type="spellStart"/>
      <w:r w:rsidR="00B72180">
        <w:t>thể</w:t>
      </w:r>
      <w:proofErr w:type="spellEnd"/>
      <w:r w:rsidR="00B72180">
        <w:t xml:space="preserve"> </w:t>
      </w:r>
      <w:proofErr w:type="spellStart"/>
      <w:r w:rsidR="00B72180">
        <w:t>sử</w:t>
      </w:r>
      <w:proofErr w:type="spellEnd"/>
      <w:r w:rsidR="00B72180">
        <w:t xml:space="preserve"> </w:t>
      </w:r>
      <w:proofErr w:type="spellStart"/>
      <w:r w:rsidR="00B72180">
        <w:t>dụng</w:t>
      </w:r>
      <w:proofErr w:type="spellEnd"/>
      <w:r w:rsidR="00B72180">
        <w:t xml:space="preserve"> </w:t>
      </w:r>
      <w:proofErr w:type="spellStart"/>
      <w:r w:rsidR="00B72180">
        <w:t>được</w:t>
      </w:r>
      <w:proofErr w:type="spellEnd"/>
      <w:r w:rsidR="00B72180">
        <w:t xml:space="preserve"> </w:t>
      </w:r>
      <w:proofErr w:type="spellStart"/>
      <w:r w:rsidR="00B72180">
        <w:t>để</w:t>
      </w:r>
      <w:proofErr w:type="spellEnd"/>
      <w:r w:rsidR="00B72180">
        <w:t xml:space="preserve"> </w:t>
      </w:r>
      <w:proofErr w:type="spellStart"/>
      <w:r w:rsidR="00B72180">
        <w:t>tại</w:t>
      </w:r>
      <w:proofErr w:type="spellEnd"/>
      <w:r w:rsidR="00B72180">
        <w:t xml:space="preserve"> </w:t>
      </w:r>
      <w:proofErr w:type="spellStart"/>
      <w:r w:rsidR="00B72180">
        <w:t>đây</w:t>
      </w:r>
      <w:proofErr w:type="spellEnd"/>
      <w:r w:rsidR="00B72180">
        <w:t xml:space="preserve">. </w:t>
      </w:r>
    </w:p>
    <w:p w14:paraId="24457175" w14:textId="77777777" w:rsidR="00B72180" w:rsidRDefault="00B72180" w:rsidP="00B72180">
      <w:r>
        <w:lastRenderedPageBreak/>
        <w:t xml:space="preserve">Trong </w:t>
      </w:r>
      <w:proofErr w:type="spellStart"/>
      <w:r>
        <w:t>sản</w:t>
      </w:r>
      <w:proofErr w:type="spellEnd"/>
      <w:r>
        <w:t xml:space="preserve"> </w:t>
      </w:r>
      <w:proofErr w:type="spellStart"/>
      <w:r>
        <w:t>phẩm</w:t>
      </w:r>
      <w:proofErr w:type="spellEnd"/>
      <w:r>
        <w:t xml:space="preserve"> </w:t>
      </w:r>
      <w:proofErr w:type="spellStart"/>
      <w:r>
        <w:t>này</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Blynk App bao </w:t>
      </w:r>
      <w:proofErr w:type="spellStart"/>
      <w:r>
        <w:t>gồm</w:t>
      </w:r>
      <w:proofErr w:type="spellEnd"/>
      <w:r>
        <w:t xml:space="preserve"> 2 Slider. </w:t>
      </w:r>
      <w:proofErr w:type="spellStart"/>
      <w:r>
        <w:t>Chúng</w:t>
      </w:r>
      <w:proofErr w:type="spellEnd"/>
      <w:r>
        <w:t xml:space="preserve"> ta </w:t>
      </w:r>
      <w:proofErr w:type="spellStart"/>
      <w:r>
        <w:t>sẽ</w:t>
      </w:r>
      <w:proofErr w:type="spellEnd"/>
      <w:r>
        <w:t xml:space="preserve"> set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slider </w:t>
      </w:r>
      <w:proofErr w:type="spellStart"/>
      <w:r>
        <w:t>bằng</w:t>
      </w:r>
      <w:proofErr w:type="spellEnd"/>
      <w:r>
        <w:t xml:space="preserve"> </w:t>
      </w:r>
      <w:proofErr w:type="spellStart"/>
      <w:r>
        <w:t>cách</w:t>
      </w:r>
      <w:proofErr w:type="spellEnd"/>
      <w:r>
        <w:t xml:space="preserve"> click </w:t>
      </w:r>
      <w:proofErr w:type="spellStart"/>
      <w:r>
        <w:t>vào</w:t>
      </w:r>
      <w:proofErr w:type="spellEnd"/>
      <w:r>
        <w:t xml:space="preserve"> </w:t>
      </w:r>
      <w:proofErr w:type="spellStart"/>
      <w:r>
        <w:t>chính</w:t>
      </w:r>
      <w:proofErr w:type="spellEnd"/>
      <w:r>
        <w:t xml:space="preserve"> slider </w:t>
      </w:r>
      <w:proofErr w:type="spellStart"/>
      <w:r>
        <w:t>mà</w:t>
      </w:r>
      <w:proofErr w:type="spellEnd"/>
      <w:r>
        <w:t xml:space="preserve"> </w:t>
      </w:r>
      <w:proofErr w:type="spellStart"/>
      <w:r>
        <w:t>mình</w:t>
      </w:r>
      <w:proofErr w:type="spellEnd"/>
      <w:r>
        <w:t xml:space="preserve"> </w:t>
      </w:r>
      <w:proofErr w:type="spellStart"/>
      <w:r>
        <w:t>muốn</w:t>
      </w:r>
      <w:proofErr w:type="spellEnd"/>
      <w:r>
        <w:t xml:space="preserve"> set </w:t>
      </w:r>
      <w:proofErr w:type="spellStart"/>
      <w:r>
        <w:t>giá</w:t>
      </w:r>
      <w:proofErr w:type="spellEnd"/>
      <w:r>
        <w:t xml:space="preserve"> </w:t>
      </w:r>
      <w:proofErr w:type="spellStart"/>
      <w:r>
        <w:t>trị</w:t>
      </w:r>
      <w:proofErr w:type="spellEnd"/>
      <w:r>
        <w:t xml:space="preserve">. Như </w:t>
      </w:r>
      <w:proofErr w:type="spellStart"/>
      <w:r>
        <w:t>trong</w:t>
      </w:r>
      <w:proofErr w:type="spellEnd"/>
      <w:r>
        <w:t xml:space="preserve"> </w:t>
      </w:r>
      <w:proofErr w:type="spellStart"/>
      <w:r>
        <w:t>hình</w:t>
      </w:r>
      <w:proofErr w:type="spellEnd"/>
      <w:r>
        <w:t xml:space="preserve"> </w:t>
      </w:r>
      <w:proofErr w:type="spellStart"/>
      <w:r>
        <w:t>dưới</w:t>
      </w:r>
      <w:proofErr w:type="spellEnd"/>
      <w:r>
        <w:t xml:space="preserve"> </w:t>
      </w:r>
      <w:proofErr w:type="spellStart"/>
      <w:r>
        <w:t>đây</w:t>
      </w:r>
      <w:proofErr w:type="spellEnd"/>
      <w:r>
        <w:t xml:space="preserve">, Slider </w:t>
      </w:r>
      <w:proofErr w:type="spellStart"/>
      <w:r>
        <w:t>bên</w:t>
      </w:r>
      <w:proofErr w:type="spellEnd"/>
      <w:r>
        <w:t xml:space="preserve"> </w:t>
      </w:r>
      <w:proofErr w:type="spellStart"/>
      <w:r>
        <w:t>trái</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0 </w:t>
      </w:r>
      <w:proofErr w:type="spellStart"/>
      <w:r>
        <w:t>đến</w:t>
      </w:r>
      <w:proofErr w:type="spellEnd"/>
      <w:r>
        <w:t xml:space="preserve"> 255) </w:t>
      </w:r>
      <w:proofErr w:type="spellStart"/>
      <w:r>
        <w:t>đồng</w:t>
      </w:r>
      <w:proofErr w:type="spellEnd"/>
      <w:r>
        <w:t xml:space="preserve"> </w:t>
      </w:r>
      <w:proofErr w:type="spellStart"/>
      <w:r>
        <w:t>thời</w:t>
      </w:r>
      <w:proofErr w:type="spellEnd"/>
      <w:r>
        <w:t xml:space="preserve"> </w:t>
      </w:r>
      <w:proofErr w:type="spellStart"/>
      <w:r>
        <w:t>để</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chân</w:t>
      </w:r>
      <w:proofErr w:type="spellEnd"/>
      <w:r>
        <w:t xml:space="preserve"> </w:t>
      </w:r>
      <w:proofErr w:type="spellStart"/>
      <w:r>
        <w:t>ảo</w:t>
      </w:r>
      <w:proofErr w:type="spellEnd"/>
      <w:r>
        <w:t xml:space="preserve"> </w:t>
      </w:r>
      <w:proofErr w:type="spellStart"/>
      <w:r>
        <w:t>là</w:t>
      </w:r>
      <w:proofErr w:type="spellEnd"/>
      <w:r>
        <w:t xml:space="preserve"> V1, Slider </w:t>
      </w:r>
      <w:proofErr w:type="spellStart"/>
      <w:r>
        <w:t>bên</w:t>
      </w:r>
      <w:proofErr w:type="spellEnd"/>
      <w:r>
        <w:t xml:space="preserve"> </w:t>
      </w:r>
      <w:proofErr w:type="spellStart"/>
      <w:r>
        <w:t>phải</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dừng</w:t>
      </w:r>
      <w:proofErr w:type="spellEnd"/>
      <w:r>
        <w:t xml:space="preserve"> </w:t>
      </w:r>
      <w:proofErr w:type="spellStart"/>
      <w:r>
        <w:t>của</w:t>
      </w:r>
      <w:proofErr w:type="spellEnd"/>
      <w:r>
        <w:t xml:space="preserve"> </w:t>
      </w:r>
      <w:proofErr w:type="spellStart"/>
      <w:r>
        <w:t>xe</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1 </w:t>
      </w:r>
      <w:proofErr w:type="spellStart"/>
      <w:r>
        <w:t>đến</w:t>
      </w:r>
      <w:proofErr w:type="spellEnd"/>
      <w:r>
        <w:t xml:space="preserve"> 5) </w:t>
      </w:r>
      <w:proofErr w:type="spellStart"/>
      <w:r>
        <w:t>ứng</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ảo</w:t>
      </w:r>
      <w:proofErr w:type="spellEnd"/>
      <w:r>
        <w:t xml:space="preserve"> </w:t>
      </w:r>
      <w:proofErr w:type="spellStart"/>
      <w:r>
        <w:t>là</w:t>
      </w:r>
      <w:proofErr w:type="spellEnd"/>
      <w:r>
        <w:t xml:space="preserve"> V2.</w:t>
      </w:r>
      <w:r>
        <w:rPr>
          <w:noProof/>
        </w:rPr>
        <mc:AlternateContent>
          <mc:Choice Requires="wps">
            <w:drawing>
              <wp:anchor distT="0" distB="0" distL="114300" distR="114300" simplePos="0" relativeHeight="251714048" behindDoc="0" locked="0" layoutInCell="1" hidden="0" allowOverlap="1" wp14:anchorId="054B51BB" wp14:editId="2A6A0EF3">
                <wp:simplePos x="0" y="0"/>
                <wp:positionH relativeFrom="column">
                  <wp:posOffset>1498600</wp:posOffset>
                </wp:positionH>
                <wp:positionV relativeFrom="paragraph">
                  <wp:posOffset>5918200</wp:posOffset>
                </wp:positionV>
                <wp:extent cx="2753995" cy="12700"/>
                <wp:effectExtent l="0" t="0" r="0" b="0"/>
                <wp:wrapTopAndBottom distT="0" distB="0"/>
                <wp:docPr id="137" name="Hình chữ nhật 137"/>
                <wp:cNvGraphicFramePr/>
                <a:graphic xmlns:a="http://schemas.openxmlformats.org/drawingml/2006/main">
                  <a:graphicData uri="http://schemas.microsoft.com/office/word/2010/wordprocessingShape">
                    <wps:wsp>
                      <wps:cNvSpPr/>
                      <wps:spPr>
                        <a:xfrm>
                          <a:off x="3969003" y="3779683"/>
                          <a:ext cx="2753995" cy="635"/>
                        </a:xfrm>
                        <a:prstGeom prst="rect">
                          <a:avLst/>
                        </a:prstGeom>
                        <a:solidFill>
                          <a:srgbClr val="FFFFFF"/>
                        </a:solidFill>
                        <a:ln>
                          <a:noFill/>
                        </a:ln>
                      </wps:spPr>
                      <wps:txbx>
                        <w:txbxContent>
                          <w:p w14:paraId="18063A36" w14:textId="77777777" w:rsidR="00B72180" w:rsidRDefault="00B72180" w:rsidP="00B72180">
                            <w:pPr>
                              <w:spacing w:line="240" w:lineRule="auto"/>
                              <w:jc w:val="center"/>
                              <w:textDirection w:val="btLr"/>
                            </w:pPr>
                            <w:proofErr w:type="spellStart"/>
                            <w:proofErr w:type="gramStart"/>
                            <w:r>
                              <w:rPr>
                                <w:rFonts w:eastAsia="Times New Roman" w:cs="Times New Roman"/>
                                <w:b/>
                                <w:color w:val="000000"/>
                                <w:sz w:val="24"/>
                              </w:rPr>
                              <w:t>Hình</w:t>
                            </w:r>
                            <w:proofErr w:type="spellEnd"/>
                            <w:r>
                              <w:rPr>
                                <w:rFonts w:eastAsia="Times New Roman" w:cs="Times New Roman"/>
                                <w:b/>
                                <w:color w:val="000000"/>
                                <w:sz w:val="24"/>
                              </w:rPr>
                              <w:t xml:space="preserve">  STYLEREF</w:t>
                            </w:r>
                            <w:proofErr w:type="gramEnd"/>
                            <w:r>
                              <w:rPr>
                                <w:rFonts w:eastAsia="Times New Roman" w:cs="Times New Roman"/>
                                <w:b/>
                                <w:color w:val="000000"/>
                                <w:sz w:val="24"/>
                              </w:rPr>
                              <w:t xml:space="preserve"> 1 \s 3. SEQ </w:t>
                            </w:r>
                            <w:proofErr w:type="spellStart"/>
                            <w:r>
                              <w:rPr>
                                <w:rFonts w:eastAsia="Times New Roman" w:cs="Times New Roman"/>
                                <w:b/>
                                <w:color w:val="000000"/>
                                <w:sz w:val="24"/>
                              </w:rPr>
                              <w:t>Hình</w:t>
                            </w:r>
                            <w:proofErr w:type="spellEnd"/>
                            <w:r>
                              <w:rPr>
                                <w:rFonts w:eastAsia="Times New Roman" w:cs="Times New Roman"/>
                                <w:b/>
                                <w:color w:val="000000"/>
                                <w:sz w:val="24"/>
                              </w:rPr>
                              <w:t xml:space="preserve"> \* ARABIC \s 1 13 </w:t>
                            </w:r>
                            <w:proofErr w:type="spellStart"/>
                            <w:r>
                              <w:rPr>
                                <w:rFonts w:eastAsia="Times New Roman" w:cs="Times New Roman"/>
                                <w:b/>
                                <w:color w:val="000000"/>
                                <w:sz w:val="24"/>
                              </w:rPr>
                              <w:t>Màn</w:t>
                            </w:r>
                            <w:proofErr w:type="spellEnd"/>
                            <w:r>
                              <w:rPr>
                                <w:rFonts w:eastAsia="Times New Roman" w:cs="Times New Roman"/>
                                <w:b/>
                                <w:color w:val="000000"/>
                                <w:sz w:val="24"/>
                              </w:rPr>
                              <w:t xml:space="preserve"> </w:t>
                            </w:r>
                            <w:proofErr w:type="spellStart"/>
                            <w:r>
                              <w:rPr>
                                <w:rFonts w:eastAsia="Times New Roman" w:cs="Times New Roman"/>
                                <w:b/>
                                <w:color w:val="000000"/>
                                <w:sz w:val="24"/>
                              </w:rPr>
                              <w:t>hình</w:t>
                            </w:r>
                            <w:proofErr w:type="spellEnd"/>
                            <w:r>
                              <w:rPr>
                                <w:rFonts w:eastAsia="Times New Roman" w:cs="Times New Roman"/>
                                <w:b/>
                                <w:color w:val="000000"/>
                                <w:sz w:val="24"/>
                              </w:rPr>
                              <w:t xml:space="preserve"> </w:t>
                            </w:r>
                            <w:proofErr w:type="spellStart"/>
                            <w:r>
                              <w:rPr>
                                <w:rFonts w:eastAsia="Times New Roman" w:cs="Times New Roman"/>
                                <w:b/>
                                <w:color w:val="000000"/>
                                <w:sz w:val="24"/>
                              </w:rPr>
                              <w:t>ứng</w:t>
                            </w:r>
                            <w:proofErr w:type="spellEnd"/>
                            <w:r>
                              <w:rPr>
                                <w:rFonts w:eastAsia="Times New Roman" w:cs="Times New Roman"/>
                                <w:b/>
                                <w:color w:val="000000"/>
                                <w:sz w:val="24"/>
                              </w:rPr>
                              <w:t xml:space="preserve"> </w:t>
                            </w:r>
                            <w:proofErr w:type="spellStart"/>
                            <w:r>
                              <w:rPr>
                                <w:rFonts w:eastAsia="Times New Roman" w:cs="Times New Roman"/>
                                <w:b/>
                                <w:color w:val="000000"/>
                                <w:sz w:val="24"/>
                              </w:rPr>
                              <w:t>dụng</w:t>
                            </w:r>
                            <w:proofErr w:type="spellEnd"/>
                            <w:r>
                              <w:rPr>
                                <w:rFonts w:eastAsia="Times New Roman" w:cs="Times New Roman"/>
                                <w:b/>
                                <w:color w:val="000000"/>
                                <w:sz w:val="24"/>
                              </w:rPr>
                              <w:t xml:space="preserve"> Blynk </w:t>
                            </w:r>
                          </w:p>
                        </w:txbxContent>
                      </wps:txbx>
                      <wps:bodyPr spcFirstLastPara="1" wrap="square" lIns="0" tIns="0" rIns="0" bIns="0" anchor="t" anchorCtr="0">
                        <a:noAutofit/>
                      </wps:bodyPr>
                    </wps:wsp>
                  </a:graphicData>
                </a:graphic>
              </wp:anchor>
            </w:drawing>
          </mc:Choice>
          <mc:Fallback>
            <w:pict>
              <v:rect w14:anchorId="054B51BB" id="Hình chữ nhật 137" o:spid="_x0000_s1043" style="position:absolute;left:0;text-align:left;margin-left:118pt;margin-top:466pt;width:216.85pt;height:1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" stroked="f">
                <v:textbox inset="0,0,0,0">
                  <w:txbxContent>
                    <w:p w14:paraId="18063A36" w14:textId="77777777" w:rsidR="00B72180" w:rsidRDefault="00B72180" w:rsidP="00B72180">
                      <w:pPr>
                        <w:spacing w:line="240" w:lineRule="auto"/>
                        <w:jc w:val="center"/>
                        <w:textDirection w:val="btLr"/>
                      </w:pPr>
                      <w:proofErr w:type="spellStart"/>
                      <w:proofErr w:type="gramStart"/>
                      <w:r>
                        <w:rPr>
                          <w:rFonts w:eastAsia="Times New Roman" w:cs="Times New Roman"/>
                          <w:b/>
                          <w:color w:val="000000"/>
                          <w:sz w:val="24"/>
                        </w:rPr>
                        <w:t>Hình</w:t>
                      </w:r>
                      <w:proofErr w:type="spellEnd"/>
                      <w:r>
                        <w:rPr>
                          <w:rFonts w:eastAsia="Times New Roman" w:cs="Times New Roman"/>
                          <w:b/>
                          <w:color w:val="000000"/>
                          <w:sz w:val="24"/>
                        </w:rPr>
                        <w:t xml:space="preserve">  STYLEREF</w:t>
                      </w:r>
                      <w:proofErr w:type="gramEnd"/>
                      <w:r>
                        <w:rPr>
                          <w:rFonts w:eastAsia="Times New Roman" w:cs="Times New Roman"/>
                          <w:b/>
                          <w:color w:val="000000"/>
                          <w:sz w:val="24"/>
                        </w:rPr>
                        <w:t xml:space="preserve"> 1 \s 3. SEQ </w:t>
                      </w:r>
                      <w:proofErr w:type="spellStart"/>
                      <w:r>
                        <w:rPr>
                          <w:rFonts w:eastAsia="Times New Roman" w:cs="Times New Roman"/>
                          <w:b/>
                          <w:color w:val="000000"/>
                          <w:sz w:val="24"/>
                        </w:rPr>
                        <w:t>Hình</w:t>
                      </w:r>
                      <w:proofErr w:type="spellEnd"/>
                      <w:r>
                        <w:rPr>
                          <w:rFonts w:eastAsia="Times New Roman" w:cs="Times New Roman"/>
                          <w:b/>
                          <w:color w:val="000000"/>
                          <w:sz w:val="24"/>
                        </w:rPr>
                        <w:t xml:space="preserve"> \* ARABIC \s 1 13 </w:t>
                      </w:r>
                      <w:proofErr w:type="spellStart"/>
                      <w:r>
                        <w:rPr>
                          <w:rFonts w:eastAsia="Times New Roman" w:cs="Times New Roman"/>
                          <w:b/>
                          <w:color w:val="000000"/>
                          <w:sz w:val="24"/>
                        </w:rPr>
                        <w:t>Màn</w:t>
                      </w:r>
                      <w:proofErr w:type="spellEnd"/>
                      <w:r>
                        <w:rPr>
                          <w:rFonts w:eastAsia="Times New Roman" w:cs="Times New Roman"/>
                          <w:b/>
                          <w:color w:val="000000"/>
                          <w:sz w:val="24"/>
                        </w:rPr>
                        <w:t xml:space="preserve"> </w:t>
                      </w:r>
                      <w:proofErr w:type="spellStart"/>
                      <w:r>
                        <w:rPr>
                          <w:rFonts w:eastAsia="Times New Roman" w:cs="Times New Roman"/>
                          <w:b/>
                          <w:color w:val="000000"/>
                          <w:sz w:val="24"/>
                        </w:rPr>
                        <w:t>hình</w:t>
                      </w:r>
                      <w:proofErr w:type="spellEnd"/>
                      <w:r>
                        <w:rPr>
                          <w:rFonts w:eastAsia="Times New Roman" w:cs="Times New Roman"/>
                          <w:b/>
                          <w:color w:val="000000"/>
                          <w:sz w:val="24"/>
                        </w:rPr>
                        <w:t xml:space="preserve"> </w:t>
                      </w:r>
                      <w:proofErr w:type="spellStart"/>
                      <w:r>
                        <w:rPr>
                          <w:rFonts w:eastAsia="Times New Roman" w:cs="Times New Roman"/>
                          <w:b/>
                          <w:color w:val="000000"/>
                          <w:sz w:val="24"/>
                        </w:rPr>
                        <w:t>ứng</w:t>
                      </w:r>
                      <w:proofErr w:type="spellEnd"/>
                      <w:r>
                        <w:rPr>
                          <w:rFonts w:eastAsia="Times New Roman" w:cs="Times New Roman"/>
                          <w:b/>
                          <w:color w:val="000000"/>
                          <w:sz w:val="24"/>
                        </w:rPr>
                        <w:t xml:space="preserve"> </w:t>
                      </w:r>
                      <w:proofErr w:type="spellStart"/>
                      <w:r>
                        <w:rPr>
                          <w:rFonts w:eastAsia="Times New Roman" w:cs="Times New Roman"/>
                          <w:b/>
                          <w:color w:val="000000"/>
                          <w:sz w:val="24"/>
                        </w:rPr>
                        <w:t>dụng</w:t>
                      </w:r>
                      <w:proofErr w:type="spellEnd"/>
                      <w:r>
                        <w:rPr>
                          <w:rFonts w:eastAsia="Times New Roman" w:cs="Times New Roman"/>
                          <w:b/>
                          <w:color w:val="000000"/>
                          <w:sz w:val="24"/>
                        </w:rPr>
                        <w:t xml:space="preserve"> Blynk </w:t>
                      </w:r>
                    </w:p>
                  </w:txbxContent>
                </v:textbox>
                <w10:wrap type="topAndBottom"/>
              </v:rect>
            </w:pict>
          </mc:Fallback>
        </mc:AlternateContent>
      </w:r>
    </w:p>
    <w:p w14:paraId="3A3E9C19" w14:textId="56B676CE" w:rsidR="00B72180" w:rsidRPr="008F6123" w:rsidRDefault="008F6123" w:rsidP="008F6123">
      <w:pPr>
        <w:rPr>
          <w:highlight w:val="white"/>
        </w:rPr>
      </w:pPr>
      <w:r>
        <w:rPr>
          <w:noProof/>
        </w:rPr>
        <mc:AlternateContent>
          <mc:Choice Requires="wps">
            <w:drawing>
              <wp:anchor distT="0" distB="0" distL="114300" distR="114300" simplePos="0" relativeHeight="251732480" behindDoc="0" locked="0" layoutInCell="1" allowOverlap="1" wp14:anchorId="4C423D08" wp14:editId="41CC3EFE">
                <wp:simplePos x="0" y="0"/>
                <wp:positionH relativeFrom="column">
                  <wp:posOffset>860425</wp:posOffset>
                </wp:positionH>
                <wp:positionV relativeFrom="paragraph">
                  <wp:posOffset>4130040</wp:posOffset>
                </wp:positionV>
                <wp:extent cx="3679190" cy="635"/>
                <wp:effectExtent l="0" t="0" r="0" b="0"/>
                <wp:wrapTopAndBottom/>
                <wp:docPr id="36" name="Hộp Văn bản 36"/>
                <wp:cNvGraphicFramePr/>
                <a:graphic xmlns:a="http://schemas.openxmlformats.org/drawingml/2006/main">
                  <a:graphicData uri="http://schemas.microsoft.com/office/word/2010/wordprocessingShape">
                    <wps:wsp>
                      <wps:cNvSpPr txBox="1"/>
                      <wps:spPr>
                        <a:xfrm>
                          <a:off x="0" y="0"/>
                          <a:ext cx="3679190" cy="635"/>
                        </a:xfrm>
                        <a:prstGeom prst="rect">
                          <a:avLst/>
                        </a:prstGeom>
                        <a:solidFill>
                          <a:prstClr val="white"/>
                        </a:solidFill>
                        <a:ln>
                          <a:noFill/>
                        </a:ln>
                      </wps:spPr>
                      <wps:txbx>
                        <w:txbxContent>
                          <w:p w14:paraId="4D44FEA8" w14:textId="2EE55481" w:rsidR="008F6123" w:rsidRPr="00E407F9" w:rsidRDefault="008F6123" w:rsidP="008F6123">
                            <w:pPr>
                              <w:pStyle w:val="Chuthich"/>
                              <w:rPr>
                                <w:noProof/>
                                <w:sz w:val="26"/>
                                <w:szCs w:val="20"/>
                              </w:rPr>
                            </w:pPr>
                            <w:bookmarkStart w:id="212" w:name="_Toc78552285"/>
                            <w:proofErr w:type="spellStart"/>
                            <w:r>
                              <w:t>Hình</w:t>
                            </w:r>
                            <w:proofErr w:type="spellEnd"/>
                            <w:r>
                              <w:t xml:space="preserve"> </w:t>
                            </w:r>
                            <w:fldSimple w:instr=" STYLEREF 1 \s ">
                              <w:r w:rsidR="008D136C">
                                <w:rPr>
                                  <w:noProof/>
                                </w:rPr>
                                <w:t>3</w:t>
                              </w:r>
                            </w:fldSimple>
                            <w:r w:rsidR="008D136C">
                              <w:t>.</w:t>
                            </w:r>
                            <w:fldSimple w:instr=" SEQ Hình \* ARABIC \s 1 ">
                              <w:r w:rsidR="008D136C">
                                <w:rPr>
                                  <w:noProof/>
                                </w:rPr>
                                <w:t>15</w:t>
                              </w:r>
                            </w:fldSimple>
                            <w:r w:rsidR="000F592D">
                              <w:t xml:space="preserve"> </w:t>
                            </w:r>
                            <w:proofErr w:type="spellStart"/>
                            <w:r w:rsidR="00C83877">
                              <w:t>Tạo</w:t>
                            </w:r>
                            <w:proofErr w:type="spellEnd"/>
                            <w:r w:rsidR="00C83877">
                              <w:t xml:space="preserve"> </w:t>
                            </w:r>
                            <w:proofErr w:type="spellStart"/>
                            <w:r w:rsidR="00C83877">
                              <w:t>tham</w:t>
                            </w:r>
                            <w:proofErr w:type="spellEnd"/>
                            <w:r w:rsidR="00C83877">
                              <w:t xml:space="preserve"> </w:t>
                            </w:r>
                            <w:proofErr w:type="spellStart"/>
                            <w:r w:rsidR="00C83877">
                              <w:t>số</w:t>
                            </w:r>
                            <w:proofErr w:type="spellEnd"/>
                            <w:r w:rsidR="00C83877">
                              <w:t xml:space="preserve"> </w:t>
                            </w:r>
                            <w:proofErr w:type="spellStart"/>
                            <w:r w:rsidR="00C83877">
                              <w:t>cho</w:t>
                            </w:r>
                            <w:proofErr w:type="spellEnd"/>
                            <w:r w:rsidR="00FA0885">
                              <w:t xml:space="preserve"> </w:t>
                            </w:r>
                            <w:r w:rsidR="00153044">
                              <w:t xml:space="preserve">widget </w:t>
                            </w:r>
                            <w:proofErr w:type="spellStart"/>
                            <w:r w:rsidR="0007156B">
                              <w:t>đã</w:t>
                            </w:r>
                            <w:proofErr w:type="spellEnd"/>
                            <w:r w:rsidR="0007156B">
                              <w:t xml:space="preserve"> </w:t>
                            </w:r>
                            <w:proofErr w:type="spellStart"/>
                            <w:r w:rsidR="0007156B">
                              <w:t>chọn</w:t>
                            </w:r>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23D08" id="Hộp Văn bản 36" o:spid="_x0000_s1044" type="#_x0000_t202" style="position:absolute;left:0;text-align:left;margin-left:67.75pt;margin-top:325.2pt;width:289.7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" stroked="f">
                <v:textbox style="mso-fit-shape-to-text:t" inset="0,0,0,0">
                  <w:txbxContent>
                    <w:p w14:paraId="4D44FEA8" w14:textId="2EE55481" w:rsidR="008F6123" w:rsidRPr="00E407F9" w:rsidRDefault="008F6123" w:rsidP="008F6123">
                      <w:pPr>
                        <w:pStyle w:val="Chuthich"/>
                        <w:rPr>
                          <w:noProof/>
                          <w:sz w:val="26"/>
                          <w:szCs w:val="20"/>
                        </w:rPr>
                      </w:pPr>
                      <w:bookmarkStart w:id="213" w:name="_Toc78552285"/>
                      <w:proofErr w:type="spellStart"/>
                      <w:r>
                        <w:t>Hình</w:t>
                      </w:r>
                      <w:proofErr w:type="spellEnd"/>
                      <w:r>
                        <w:t xml:space="preserve"> </w:t>
                      </w:r>
                      <w:fldSimple w:instr=" STYLEREF 1 \s ">
                        <w:r w:rsidR="008D136C">
                          <w:rPr>
                            <w:noProof/>
                          </w:rPr>
                          <w:t>3</w:t>
                        </w:r>
                      </w:fldSimple>
                      <w:r w:rsidR="008D136C">
                        <w:t>.</w:t>
                      </w:r>
                      <w:fldSimple w:instr=" SEQ Hình \* ARABIC \s 1 ">
                        <w:r w:rsidR="008D136C">
                          <w:rPr>
                            <w:noProof/>
                          </w:rPr>
                          <w:t>15</w:t>
                        </w:r>
                      </w:fldSimple>
                      <w:r w:rsidR="000F592D">
                        <w:t xml:space="preserve"> </w:t>
                      </w:r>
                      <w:proofErr w:type="spellStart"/>
                      <w:r w:rsidR="00C83877">
                        <w:t>Tạo</w:t>
                      </w:r>
                      <w:proofErr w:type="spellEnd"/>
                      <w:r w:rsidR="00C83877">
                        <w:t xml:space="preserve"> </w:t>
                      </w:r>
                      <w:proofErr w:type="spellStart"/>
                      <w:r w:rsidR="00C83877">
                        <w:t>tham</w:t>
                      </w:r>
                      <w:proofErr w:type="spellEnd"/>
                      <w:r w:rsidR="00C83877">
                        <w:t xml:space="preserve"> </w:t>
                      </w:r>
                      <w:proofErr w:type="spellStart"/>
                      <w:r w:rsidR="00C83877">
                        <w:t>số</w:t>
                      </w:r>
                      <w:proofErr w:type="spellEnd"/>
                      <w:r w:rsidR="00C83877">
                        <w:t xml:space="preserve"> </w:t>
                      </w:r>
                      <w:proofErr w:type="spellStart"/>
                      <w:r w:rsidR="00C83877">
                        <w:t>cho</w:t>
                      </w:r>
                      <w:proofErr w:type="spellEnd"/>
                      <w:r w:rsidR="00FA0885">
                        <w:t xml:space="preserve"> </w:t>
                      </w:r>
                      <w:r w:rsidR="00153044">
                        <w:t xml:space="preserve">widget </w:t>
                      </w:r>
                      <w:proofErr w:type="spellStart"/>
                      <w:r w:rsidR="0007156B">
                        <w:t>đã</w:t>
                      </w:r>
                      <w:proofErr w:type="spellEnd"/>
                      <w:r w:rsidR="0007156B">
                        <w:t xml:space="preserve"> </w:t>
                      </w:r>
                      <w:proofErr w:type="spellStart"/>
                      <w:r w:rsidR="0007156B">
                        <w:t>chọn</w:t>
                      </w:r>
                      <w:bookmarkEnd w:id="213"/>
                      <w:proofErr w:type="spellEnd"/>
                    </w:p>
                  </w:txbxContent>
                </v:textbox>
                <w10:wrap type="topAndBottom"/>
              </v:shape>
            </w:pict>
          </mc:Fallback>
        </mc:AlternateContent>
      </w:r>
      <w:r>
        <w:rPr>
          <w:noProof/>
        </w:rPr>
        <mc:AlternateContent>
          <mc:Choice Requires="wpg">
            <w:drawing>
              <wp:anchor distT="0" distB="0" distL="114300" distR="114300" simplePos="0" relativeHeight="251729408" behindDoc="0" locked="0" layoutInCell="1" allowOverlap="1" wp14:anchorId="2313B7A9" wp14:editId="53997163">
                <wp:simplePos x="0" y="0"/>
                <wp:positionH relativeFrom="page">
                  <wp:align>center</wp:align>
                </wp:positionH>
                <wp:positionV relativeFrom="paragraph">
                  <wp:posOffset>621030</wp:posOffset>
                </wp:positionV>
                <wp:extent cx="3679200" cy="3452400"/>
                <wp:effectExtent l="0" t="0" r="0" b="0"/>
                <wp:wrapTopAndBottom/>
                <wp:docPr id="32" name="Nhóm 32"/>
                <wp:cNvGraphicFramePr/>
                <a:graphic xmlns:a="http://schemas.openxmlformats.org/drawingml/2006/main">
                  <a:graphicData uri="http://schemas.microsoft.com/office/word/2010/wordprocessingGroup">
                    <wpg:wgp>
                      <wpg:cNvGrpSpPr/>
                      <wpg:grpSpPr>
                        <a:xfrm>
                          <a:off x="0" y="0"/>
                          <a:ext cx="3679200" cy="3452400"/>
                          <a:chOff x="0" y="0"/>
                          <a:chExt cx="5324475" cy="4732655"/>
                        </a:xfrm>
                      </wpg:grpSpPr>
                      <pic:pic xmlns:pic="http://schemas.openxmlformats.org/drawingml/2006/picture">
                        <pic:nvPicPr>
                          <pic:cNvPr id="165" name="image24.png"/>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656205" cy="4732655"/>
                          </a:xfrm>
                          <a:prstGeom prst="rect">
                            <a:avLst/>
                          </a:prstGeom>
                          <a:ln/>
                        </pic:spPr>
                      </pic:pic>
                      <pic:pic xmlns:pic="http://schemas.openxmlformats.org/drawingml/2006/picture">
                        <pic:nvPicPr>
                          <pic:cNvPr id="182" name="image61.png"/>
                          <pic:cNvPicPr/>
                        </pic:nvPicPr>
                        <pic:blipFill>
                          <a:blip r:embed="rId73" cstate="print">
                            <a:extLst>
                              <a:ext uri="{28A0092B-C50C-407E-A947-70E740481C1C}">
                                <a14:useLocalDpi xmlns:a14="http://schemas.microsoft.com/office/drawing/2010/main" val="0"/>
                              </a:ext>
                            </a:extLst>
                          </a:blip>
                          <a:srcRect/>
                          <a:stretch>
                            <a:fillRect/>
                          </a:stretch>
                        </pic:blipFill>
                        <pic:spPr>
                          <a:xfrm>
                            <a:off x="2659380" y="0"/>
                            <a:ext cx="2665095" cy="473265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5516ECCA" id="Nhóm 32" o:spid="_x0000_s1026" style="position:absolute;margin-left:0;margin-top:48.9pt;width:289.7pt;height:271.85pt;z-index:251729408;mso-position-horizontal:center;mso-position-horizontal-relative:page;mso-width-relative:margin;mso-height-relative:margin" coordsize="53244,47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">
                <v:shape id="image24.png" o:spid="_x0000_s1027" type="#_x0000_t75" style="position:absolute;width:26562;height:47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">
                  <v:imagedata r:id="rId74" o:title=""/>
                </v:shape>
                <v:shape id="image61.png" o:spid="_x0000_s1028" type="#_x0000_t75" style="position:absolute;left:26593;width:26651;height:47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">
                  <v:imagedata r:id="rId75" o:title=""/>
                </v:shape>
                <w10:wrap type="topAndBottom" anchorx="page"/>
              </v:group>
            </w:pict>
          </mc:Fallback>
        </mc:AlternateContent>
      </w:r>
      <w:proofErr w:type="spellStart"/>
      <w:r w:rsidR="00B72180">
        <w:t>Bây</w:t>
      </w:r>
      <w:proofErr w:type="spellEnd"/>
      <w:r w:rsidR="00B72180">
        <w:t xml:space="preserve"> </w:t>
      </w:r>
      <w:proofErr w:type="spellStart"/>
      <w:r w:rsidR="00B72180">
        <w:t>giờ</w:t>
      </w:r>
      <w:proofErr w:type="spellEnd"/>
      <w:r w:rsidR="00B72180">
        <w:t xml:space="preserve"> </w:t>
      </w:r>
      <w:proofErr w:type="spellStart"/>
      <w:r w:rsidR="00B72180">
        <w:t>chúng</w:t>
      </w:r>
      <w:proofErr w:type="spellEnd"/>
      <w:r w:rsidR="00B72180">
        <w:t xml:space="preserve"> ta </w:t>
      </w:r>
      <w:proofErr w:type="spellStart"/>
      <w:r w:rsidR="00B72180">
        <w:t>kiểm</w:t>
      </w:r>
      <w:proofErr w:type="spellEnd"/>
      <w:r w:rsidR="00B72180">
        <w:t xml:space="preserve"> </w:t>
      </w:r>
      <w:proofErr w:type="spellStart"/>
      <w:r w:rsidR="00B72180">
        <w:t>tra</w:t>
      </w:r>
      <w:proofErr w:type="spellEnd"/>
      <w:r w:rsidR="00B72180">
        <w:t xml:space="preserve"> email </w:t>
      </w:r>
      <w:proofErr w:type="spellStart"/>
      <w:r w:rsidR="00B72180">
        <w:t>mà</w:t>
      </w:r>
      <w:proofErr w:type="spellEnd"/>
      <w:r w:rsidR="00B72180">
        <w:t xml:space="preserve"> </w:t>
      </w:r>
      <w:proofErr w:type="spellStart"/>
      <w:r w:rsidR="00B72180">
        <w:t>mình</w:t>
      </w:r>
      <w:proofErr w:type="spellEnd"/>
      <w:r w:rsidR="00B72180">
        <w:t xml:space="preserve"> </w:t>
      </w:r>
      <w:proofErr w:type="spellStart"/>
      <w:r w:rsidR="00B72180">
        <w:t>đã</w:t>
      </w:r>
      <w:proofErr w:type="spellEnd"/>
      <w:r w:rsidR="00B72180">
        <w:t xml:space="preserve"> </w:t>
      </w:r>
      <w:proofErr w:type="spellStart"/>
      <w:r w:rsidR="00B72180">
        <w:t>đăng</w:t>
      </w:r>
      <w:proofErr w:type="spellEnd"/>
      <w:r w:rsidR="00B72180">
        <w:t xml:space="preserve"> </w:t>
      </w:r>
      <w:proofErr w:type="spellStart"/>
      <w:r w:rsidR="00B72180">
        <w:t>ký</w:t>
      </w:r>
      <w:proofErr w:type="spellEnd"/>
      <w:r w:rsidR="00B72180">
        <w:t xml:space="preserve"> </w:t>
      </w:r>
      <w:proofErr w:type="spellStart"/>
      <w:r w:rsidR="00B72180">
        <w:t>tài</w:t>
      </w:r>
      <w:proofErr w:type="spellEnd"/>
      <w:r w:rsidR="00B72180">
        <w:t xml:space="preserve"> </w:t>
      </w:r>
      <w:proofErr w:type="spellStart"/>
      <w:r w:rsidR="00B72180">
        <w:t>khoản</w:t>
      </w:r>
      <w:proofErr w:type="spellEnd"/>
      <w:r w:rsidR="00B72180">
        <w:t xml:space="preserve"> </w:t>
      </w:r>
      <w:proofErr w:type="spellStart"/>
      <w:r w:rsidR="00B72180">
        <w:t>trên</w:t>
      </w:r>
      <w:proofErr w:type="spellEnd"/>
      <w:r w:rsidR="00B72180">
        <w:t xml:space="preserve"> app, </w:t>
      </w:r>
      <w:proofErr w:type="spellStart"/>
      <w:r w:rsidR="00B72180">
        <w:t>chúng</w:t>
      </w:r>
      <w:proofErr w:type="spellEnd"/>
      <w:r w:rsidR="00B72180">
        <w:t xml:space="preserve"> ta </w:t>
      </w:r>
      <w:proofErr w:type="spellStart"/>
      <w:r w:rsidR="00B72180">
        <w:t>sẽ</w:t>
      </w:r>
      <w:proofErr w:type="spellEnd"/>
      <w:r w:rsidR="00B72180">
        <w:t xml:space="preserve"> </w:t>
      </w:r>
      <w:proofErr w:type="spellStart"/>
      <w:r w:rsidR="00B72180">
        <w:t>thấy</w:t>
      </w:r>
      <w:proofErr w:type="spellEnd"/>
      <w:r w:rsidR="00B72180">
        <w:t xml:space="preserve"> </w:t>
      </w:r>
      <w:proofErr w:type="spellStart"/>
      <w:r w:rsidR="00B72180">
        <w:t>mã</w:t>
      </w:r>
      <w:proofErr w:type="spellEnd"/>
      <w:r w:rsidR="00B72180">
        <w:t xml:space="preserve"> </w:t>
      </w:r>
      <w:r w:rsidR="00B72180">
        <w:rPr>
          <w:b/>
          <w:highlight w:val="white"/>
        </w:rPr>
        <w:t xml:space="preserve">authentication token. </w:t>
      </w:r>
      <w:proofErr w:type="spellStart"/>
      <w:r w:rsidR="00B72180">
        <w:rPr>
          <w:highlight w:val="white"/>
        </w:rPr>
        <w:t>Mã</w:t>
      </w:r>
      <w:proofErr w:type="spellEnd"/>
      <w:r w:rsidR="00B72180">
        <w:rPr>
          <w:highlight w:val="white"/>
        </w:rPr>
        <w:t xml:space="preserve"> </w:t>
      </w:r>
      <w:proofErr w:type="spellStart"/>
      <w:r w:rsidR="00B72180">
        <w:rPr>
          <w:highlight w:val="white"/>
        </w:rPr>
        <w:t>này</w:t>
      </w:r>
      <w:proofErr w:type="spellEnd"/>
      <w:r w:rsidR="00B72180">
        <w:rPr>
          <w:highlight w:val="white"/>
        </w:rPr>
        <w:t xml:space="preserve"> </w:t>
      </w:r>
      <w:proofErr w:type="spellStart"/>
      <w:r w:rsidR="00B72180">
        <w:rPr>
          <w:highlight w:val="white"/>
        </w:rPr>
        <w:t>sẽ</w:t>
      </w:r>
      <w:proofErr w:type="spellEnd"/>
      <w:r w:rsidR="00B72180">
        <w:rPr>
          <w:highlight w:val="white"/>
        </w:rPr>
        <w:t xml:space="preserve"> </w:t>
      </w:r>
      <w:proofErr w:type="spellStart"/>
      <w:r w:rsidR="00B72180">
        <w:rPr>
          <w:highlight w:val="white"/>
        </w:rPr>
        <w:t>được</w:t>
      </w:r>
      <w:proofErr w:type="spellEnd"/>
      <w:r w:rsidR="00B72180">
        <w:rPr>
          <w:highlight w:val="white"/>
        </w:rPr>
        <w:t xml:space="preserve"> </w:t>
      </w:r>
      <w:proofErr w:type="spellStart"/>
      <w:r w:rsidR="00B72180">
        <w:rPr>
          <w:highlight w:val="white"/>
        </w:rPr>
        <w:t>sử</w:t>
      </w:r>
      <w:proofErr w:type="spellEnd"/>
      <w:r w:rsidR="00B72180">
        <w:rPr>
          <w:highlight w:val="white"/>
        </w:rPr>
        <w:t xml:space="preserve"> </w:t>
      </w:r>
      <w:proofErr w:type="spellStart"/>
      <w:r w:rsidR="00B72180">
        <w:rPr>
          <w:highlight w:val="white"/>
        </w:rPr>
        <w:t>dụng</w:t>
      </w:r>
      <w:proofErr w:type="spellEnd"/>
      <w:r w:rsidR="00B72180">
        <w:rPr>
          <w:highlight w:val="white"/>
        </w:rPr>
        <w:t xml:space="preserve"> ở </w:t>
      </w:r>
      <w:proofErr w:type="spellStart"/>
      <w:r w:rsidR="00B72180">
        <w:rPr>
          <w:highlight w:val="white"/>
        </w:rPr>
        <w:t>trong</w:t>
      </w:r>
      <w:proofErr w:type="spellEnd"/>
      <w:r w:rsidR="00B72180">
        <w:rPr>
          <w:highlight w:val="white"/>
        </w:rPr>
        <w:t xml:space="preserve"> </w:t>
      </w:r>
      <w:proofErr w:type="spellStart"/>
      <w:r w:rsidR="00B72180">
        <w:rPr>
          <w:highlight w:val="white"/>
        </w:rPr>
        <w:t>phần</w:t>
      </w:r>
      <w:proofErr w:type="spellEnd"/>
      <w:r w:rsidR="00B72180">
        <w:rPr>
          <w:highlight w:val="white"/>
        </w:rPr>
        <w:t xml:space="preserve"> code.</w:t>
      </w:r>
    </w:p>
    <w:p w14:paraId="0EF73AE3" w14:textId="5B0655F7" w:rsidR="00B72180" w:rsidRPr="008F6123" w:rsidRDefault="00B72180" w:rsidP="008F6123">
      <w:pPr>
        <w:pStyle w:val="u3"/>
      </w:pPr>
      <w:bookmarkStart w:id="214" w:name="_Toc78552251"/>
      <w:r w:rsidRPr="008F6123">
        <w:t xml:space="preserve">Code </w:t>
      </w:r>
      <w:proofErr w:type="spellStart"/>
      <w:r w:rsidRPr="008F6123">
        <w:t>cho</w:t>
      </w:r>
      <w:proofErr w:type="spellEnd"/>
      <w:r w:rsidRPr="008F6123">
        <w:t xml:space="preserve"> ESP32</w:t>
      </w:r>
      <w:bookmarkEnd w:id="214"/>
    </w:p>
    <w:p w14:paraId="3D9ACBBD" w14:textId="3C5A7948" w:rsidR="00B72180" w:rsidRDefault="00B72180" w:rsidP="008A1013">
      <w:pPr>
        <w:rPr>
          <w:highlight w:val="white"/>
        </w:rPr>
      </w:pPr>
      <w:proofErr w:type="spellStart"/>
      <w:r>
        <w:rPr>
          <w:sz w:val="25"/>
          <w:szCs w:val="25"/>
          <w:highlight w:val="white"/>
        </w:rPr>
        <w:t>Đầu</w:t>
      </w:r>
      <w:proofErr w:type="spellEnd"/>
      <w:r>
        <w:rPr>
          <w:sz w:val="25"/>
          <w:szCs w:val="25"/>
          <w:highlight w:val="white"/>
        </w:rPr>
        <w:t xml:space="preserve"> </w:t>
      </w:r>
      <w:proofErr w:type="spellStart"/>
      <w:r>
        <w:rPr>
          <w:sz w:val="25"/>
          <w:szCs w:val="25"/>
          <w:highlight w:val="white"/>
        </w:rPr>
        <w:t>tiên</w:t>
      </w:r>
      <w:proofErr w:type="spellEnd"/>
      <w:r>
        <w:rPr>
          <w:sz w:val="25"/>
          <w:szCs w:val="25"/>
          <w:highlight w:val="white"/>
        </w:rPr>
        <w:t xml:space="preserve"> </w:t>
      </w:r>
      <w:proofErr w:type="spellStart"/>
      <w:r>
        <w:rPr>
          <w:sz w:val="25"/>
          <w:szCs w:val="25"/>
          <w:highlight w:val="white"/>
        </w:rPr>
        <w:t>chúng</w:t>
      </w:r>
      <w:proofErr w:type="spellEnd"/>
      <w:r>
        <w:rPr>
          <w:sz w:val="25"/>
          <w:szCs w:val="25"/>
          <w:highlight w:val="white"/>
        </w:rPr>
        <w:t xml:space="preserve"> ta </w:t>
      </w:r>
      <w:proofErr w:type="spellStart"/>
      <w:r>
        <w:rPr>
          <w:sz w:val="25"/>
          <w:szCs w:val="25"/>
          <w:highlight w:val="white"/>
        </w:rPr>
        <w:t>phải</w:t>
      </w:r>
      <w:proofErr w:type="spellEnd"/>
      <w:r>
        <w:rPr>
          <w:sz w:val="25"/>
          <w:szCs w:val="25"/>
          <w:highlight w:val="white"/>
        </w:rPr>
        <w:t xml:space="preserve"> </w:t>
      </w:r>
      <w:proofErr w:type="spellStart"/>
      <w:r>
        <w:rPr>
          <w:sz w:val="25"/>
          <w:szCs w:val="25"/>
          <w:highlight w:val="white"/>
        </w:rPr>
        <w:t>tải</w:t>
      </w:r>
      <w:proofErr w:type="spellEnd"/>
      <w:r>
        <w:rPr>
          <w:sz w:val="25"/>
          <w:szCs w:val="25"/>
          <w:highlight w:val="white"/>
        </w:rPr>
        <w:t xml:space="preserve"> </w:t>
      </w:r>
      <w:proofErr w:type="spellStart"/>
      <w:r>
        <w:rPr>
          <w:sz w:val="25"/>
          <w:szCs w:val="25"/>
          <w:highlight w:val="white"/>
        </w:rPr>
        <w:t>thư</w:t>
      </w:r>
      <w:proofErr w:type="spellEnd"/>
      <w:r>
        <w:rPr>
          <w:sz w:val="25"/>
          <w:szCs w:val="25"/>
          <w:highlight w:val="white"/>
        </w:rPr>
        <w:t xml:space="preserve"> </w:t>
      </w:r>
      <w:proofErr w:type="spellStart"/>
      <w:r>
        <w:rPr>
          <w:sz w:val="25"/>
          <w:szCs w:val="25"/>
          <w:highlight w:val="white"/>
        </w:rPr>
        <w:t>viện</w:t>
      </w:r>
      <w:proofErr w:type="spellEnd"/>
      <w:r>
        <w:rPr>
          <w:sz w:val="25"/>
          <w:szCs w:val="25"/>
          <w:highlight w:val="white"/>
        </w:rPr>
        <w:t xml:space="preserve"> Blynk</w:t>
      </w:r>
      <w:r w:rsidR="008A1013">
        <w:rPr>
          <w:sz w:val="25"/>
          <w:szCs w:val="25"/>
        </w:rPr>
        <w:t xml:space="preserve"> (</w:t>
      </w:r>
      <w:hyperlink r:id="rId76">
        <w:r>
          <w:rPr>
            <w:highlight w:val="white"/>
          </w:rPr>
          <w:t>https://github.com/blynkkk/blynk-library</w:t>
        </w:r>
      </w:hyperlink>
      <w:r>
        <w:rPr>
          <w:highlight w:val="white"/>
        </w:rPr>
        <w:t xml:space="preserve">). </w:t>
      </w:r>
      <w:proofErr w:type="spellStart"/>
      <w:r>
        <w:rPr>
          <w:highlight w:val="white"/>
        </w:rPr>
        <w:t>Nó</w:t>
      </w:r>
      <w:proofErr w:type="spellEnd"/>
      <w:r>
        <w:rPr>
          <w:highlight w:val="white"/>
        </w:rPr>
        <w:t xml:space="preserve"> </w:t>
      </w:r>
      <w:proofErr w:type="spellStart"/>
      <w:r>
        <w:rPr>
          <w:highlight w:val="white"/>
        </w:rPr>
        <w:t>là</w:t>
      </w:r>
      <w:proofErr w:type="spellEnd"/>
      <w:r>
        <w:rPr>
          <w:highlight w:val="white"/>
        </w:rPr>
        <w:t xml:space="preserve"> </w:t>
      </w:r>
      <w:proofErr w:type="spellStart"/>
      <w:r>
        <w:rPr>
          <w:highlight w:val="white"/>
        </w:rPr>
        <w:t>một</w:t>
      </w:r>
      <w:proofErr w:type="spellEnd"/>
      <w:r>
        <w:rPr>
          <w:highlight w:val="white"/>
        </w:rPr>
        <w:t xml:space="preserve"> </w:t>
      </w:r>
      <w:proofErr w:type="spellStart"/>
      <w:r>
        <w:rPr>
          <w:highlight w:val="white"/>
        </w:rPr>
        <w:t>tệp</w:t>
      </w:r>
      <w:proofErr w:type="spellEnd"/>
      <w:r>
        <w:rPr>
          <w:highlight w:val="white"/>
        </w:rPr>
        <w:t xml:space="preserve"> zip, </w:t>
      </w:r>
      <w:proofErr w:type="spellStart"/>
      <w:r>
        <w:rPr>
          <w:highlight w:val="white"/>
        </w:rPr>
        <w:t>tải</w:t>
      </w:r>
      <w:proofErr w:type="spellEnd"/>
      <w:r>
        <w:rPr>
          <w:highlight w:val="white"/>
        </w:rPr>
        <w:t xml:space="preserve"> </w:t>
      </w:r>
      <w:proofErr w:type="spellStart"/>
      <w:r>
        <w:rPr>
          <w:highlight w:val="white"/>
        </w:rPr>
        <w:t>xuống</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giải</w:t>
      </w:r>
      <w:proofErr w:type="spellEnd"/>
      <w:r>
        <w:rPr>
          <w:highlight w:val="white"/>
        </w:rPr>
        <w:t xml:space="preserve"> </w:t>
      </w:r>
      <w:proofErr w:type="spellStart"/>
      <w:r>
        <w:rPr>
          <w:highlight w:val="white"/>
        </w:rPr>
        <w:t>nén</w:t>
      </w:r>
      <w:proofErr w:type="spellEnd"/>
      <w:r>
        <w:rPr>
          <w:highlight w:val="white"/>
        </w:rPr>
        <w:t xml:space="preserve"> </w:t>
      </w:r>
      <w:proofErr w:type="spellStart"/>
      <w:r>
        <w:rPr>
          <w:highlight w:val="white"/>
        </w:rPr>
        <w:t>nó</w:t>
      </w:r>
      <w:proofErr w:type="spellEnd"/>
      <w:r>
        <w:rPr>
          <w:highlight w:val="white"/>
        </w:rPr>
        <w:t xml:space="preserve"> </w:t>
      </w:r>
      <w:proofErr w:type="spellStart"/>
      <w:r>
        <w:rPr>
          <w:highlight w:val="white"/>
        </w:rPr>
        <w:t>rồi</w:t>
      </w:r>
      <w:proofErr w:type="spellEnd"/>
      <w:r>
        <w:rPr>
          <w:highlight w:val="white"/>
        </w:rPr>
        <w:t xml:space="preserve"> </w:t>
      </w:r>
      <w:proofErr w:type="spellStart"/>
      <w:r>
        <w:rPr>
          <w:highlight w:val="white"/>
        </w:rPr>
        <w:t>sao</w:t>
      </w:r>
      <w:proofErr w:type="spellEnd"/>
      <w:r>
        <w:rPr>
          <w:highlight w:val="white"/>
        </w:rPr>
        <w:t xml:space="preserve"> </w:t>
      </w:r>
      <w:proofErr w:type="spellStart"/>
      <w:r>
        <w:rPr>
          <w:highlight w:val="white"/>
        </w:rPr>
        <w:t>chép</w:t>
      </w:r>
      <w:proofErr w:type="spellEnd"/>
      <w:r>
        <w:rPr>
          <w:highlight w:val="white"/>
        </w:rPr>
        <w:t xml:space="preserve"> </w:t>
      </w:r>
      <w:proofErr w:type="spellStart"/>
      <w:r>
        <w:rPr>
          <w:highlight w:val="white"/>
        </w:rPr>
        <w:t>tệp</w:t>
      </w:r>
      <w:proofErr w:type="spellEnd"/>
      <w:r>
        <w:rPr>
          <w:highlight w:val="white"/>
        </w:rPr>
        <w:t xml:space="preserve"> </w:t>
      </w:r>
      <w:proofErr w:type="spellStart"/>
      <w:r>
        <w:rPr>
          <w:highlight w:val="white"/>
        </w:rPr>
        <w:t>thư</w:t>
      </w:r>
      <w:proofErr w:type="spellEnd"/>
      <w:r>
        <w:rPr>
          <w:highlight w:val="white"/>
        </w:rPr>
        <w:t xml:space="preserve"> </w:t>
      </w:r>
      <w:proofErr w:type="spellStart"/>
      <w:r>
        <w:rPr>
          <w:highlight w:val="white"/>
        </w:rPr>
        <w:t>viện</w:t>
      </w:r>
      <w:proofErr w:type="spellEnd"/>
      <w:r>
        <w:rPr>
          <w:highlight w:val="white"/>
        </w:rPr>
        <w:t xml:space="preserve"> </w:t>
      </w:r>
      <w:proofErr w:type="spellStart"/>
      <w:r>
        <w:rPr>
          <w:highlight w:val="white"/>
        </w:rPr>
        <w:t>này</w:t>
      </w:r>
      <w:proofErr w:type="spellEnd"/>
      <w:r>
        <w:rPr>
          <w:highlight w:val="white"/>
        </w:rPr>
        <w:t xml:space="preserve"> </w:t>
      </w:r>
      <w:proofErr w:type="spellStart"/>
      <w:r>
        <w:rPr>
          <w:highlight w:val="white"/>
        </w:rPr>
        <w:t>vào</w:t>
      </w:r>
      <w:proofErr w:type="spellEnd"/>
      <w:r>
        <w:rPr>
          <w:highlight w:val="white"/>
        </w:rPr>
        <w:t xml:space="preserve"> </w:t>
      </w:r>
      <w:proofErr w:type="spellStart"/>
      <w:r>
        <w:rPr>
          <w:highlight w:val="white"/>
        </w:rPr>
        <w:t>các</w:t>
      </w:r>
      <w:proofErr w:type="spellEnd"/>
      <w:r>
        <w:rPr>
          <w:highlight w:val="white"/>
        </w:rPr>
        <w:t xml:space="preserve"> </w:t>
      </w:r>
      <w:proofErr w:type="spellStart"/>
      <w:r>
        <w:rPr>
          <w:highlight w:val="white"/>
        </w:rPr>
        <w:t>tệp</w:t>
      </w:r>
      <w:proofErr w:type="spellEnd"/>
      <w:r>
        <w:rPr>
          <w:highlight w:val="white"/>
        </w:rPr>
        <w:t xml:space="preserve"> Thư </w:t>
      </w:r>
      <w:proofErr w:type="spellStart"/>
      <w:r>
        <w:rPr>
          <w:highlight w:val="white"/>
        </w:rPr>
        <w:t>viện</w:t>
      </w:r>
      <w:proofErr w:type="spellEnd"/>
      <w:r>
        <w:rPr>
          <w:highlight w:val="white"/>
        </w:rPr>
        <w:t xml:space="preserve"> Arduino. </w:t>
      </w:r>
      <w:proofErr w:type="spellStart"/>
      <w:r>
        <w:rPr>
          <w:highlight w:val="white"/>
        </w:rPr>
        <w:t>Bạn</w:t>
      </w:r>
      <w:proofErr w:type="spellEnd"/>
      <w:r>
        <w:rPr>
          <w:highlight w:val="white"/>
        </w:rPr>
        <w:t xml:space="preserve"> </w:t>
      </w:r>
      <w:proofErr w:type="spellStart"/>
      <w:r>
        <w:rPr>
          <w:highlight w:val="white"/>
        </w:rPr>
        <w:t>có</w:t>
      </w:r>
      <w:proofErr w:type="spellEnd"/>
      <w:r>
        <w:rPr>
          <w:highlight w:val="white"/>
        </w:rPr>
        <w:t xml:space="preserve"> </w:t>
      </w:r>
      <w:proofErr w:type="spellStart"/>
      <w:r>
        <w:rPr>
          <w:highlight w:val="white"/>
        </w:rPr>
        <w:t>thể</w:t>
      </w:r>
      <w:proofErr w:type="spellEnd"/>
      <w:r>
        <w:rPr>
          <w:highlight w:val="white"/>
        </w:rPr>
        <w:t xml:space="preserve"> </w:t>
      </w:r>
      <w:proofErr w:type="spellStart"/>
      <w:r>
        <w:rPr>
          <w:highlight w:val="white"/>
        </w:rPr>
        <w:t>tìm</w:t>
      </w:r>
      <w:proofErr w:type="spellEnd"/>
      <w:r>
        <w:rPr>
          <w:highlight w:val="white"/>
        </w:rPr>
        <w:t xml:space="preserve"> </w:t>
      </w:r>
      <w:proofErr w:type="spellStart"/>
      <w:r>
        <w:rPr>
          <w:highlight w:val="white"/>
        </w:rPr>
        <w:t>thấy</w:t>
      </w:r>
      <w:proofErr w:type="spellEnd"/>
      <w:r>
        <w:rPr>
          <w:highlight w:val="white"/>
        </w:rPr>
        <w:t xml:space="preserve"> </w:t>
      </w:r>
      <w:proofErr w:type="spellStart"/>
      <w:r>
        <w:rPr>
          <w:highlight w:val="white"/>
        </w:rPr>
        <w:t>tệp</w:t>
      </w:r>
      <w:proofErr w:type="spellEnd"/>
      <w:r>
        <w:rPr>
          <w:highlight w:val="white"/>
        </w:rPr>
        <w:t xml:space="preserve"> </w:t>
      </w:r>
      <w:proofErr w:type="spellStart"/>
      <w:r>
        <w:rPr>
          <w:highlight w:val="white"/>
        </w:rPr>
        <w:t>thư</w:t>
      </w:r>
      <w:proofErr w:type="spellEnd"/>
      <w:r>
        <w:rPr>
          <w:highlight w:val="white"/>
        </w:rPr>
        <w:t xml:space="preserve"> </w:t>
      </w:r>
      <w:proofErr w:type="spellStart"/>
      <w:r>
        <w:rPr>
          <w:highlight w:val="white"/>
        </w:rPr>
        <w:t>viện</w:t>
      </w:r>
      <w:proofErr w:type="spellEnd"/>
      <w:r>
        <w:rPr>
          <w:highlight w:val="white"/>
        </w:rPr>
        <w:t xml:space="preserve"> Arduino </w:t>
      </w:r>
      <w:proofErr w:type="spellStart"/>
      <w:r>
        <w:rPr>
          <w:highlight w:val="white"/>
        </w:rPr>
        <w:t>của</w:t>
      </w:r>
      <w:proofErr w:type="spellEnd"/>
      <w:r>
        <w:rPr>
          <w:highlight w:val="white"/>
        </w:rPr>
        <w:t xml:space="preserve"> </w:t>
      </w:r>
      <w:proofErr w:type="spellStart"/>
      <w:r>
        <w:rPr>
          <w:highlight w:val="white"/>
        </w:rPr>
        <w:t>mình</w:t>
      </w:r>
      <w:proofErr w:type="spellEnd"/>
      <w:r>
        <w:rPr>
          <w:highlight w:val="white"/>
        </w:rPr>
        <w:t xml:space="preserve"> </w:t>
      </w:r>
      <w:proofErr w:type="spellStart"/>
      <w:r>
        <w:rPr>
          <w:highlight w:val="white"/>
        </w:rPr>
        <w:t>trong</w:t>
      </w:r>
      <w:proofErr w:type="spellEnd"/>
      <w:r>
        <w:rPr>
          <w:highlight w:val="white"/>
        </w:rPr>
        <w:t xml:space="preserve"> </w:t>
      </w:r>
      <w:r w:rsidRPr="008A1013">
        <w:rPr>
          <w:b/>
          <w:bCs/>
          <w:highlight w:val="white"/>
        </w:rPr>
        <w:t xml:space="preserve">Tài </w:t>
      </w:r>
      <w:proofErr w:type="spellStart"/>
      <w:r w:rsidRPr="008A1013">
        <w:rPr>
          <w:b/>
          <w:bCs/>
          <w:highlight w:val="white"/>
        </w:rPr>
        <w:t>liệu</w:t>
      </w:r>
      <w:proofErr w:type="spellEnd"/>
      <m:oMath>
        <m:r>
          <m:rPr>
            <m:sty m:val="bi"/>
          </m:rPr>
          <w:rPr>
            <w:rFonts w:ascii="Cambria Math" w:hAnsi="Cambria Math"/>
            <w:highlight w:val="white"/>
          </w:rPr>
          <m:t>→</m:t>
        </m:r>
      </m:oMath>
      <w:r w:rsidRPr="008A1013">
        <w:rPr>
          <w:b/>
          <w:bCs/>
          <w:highlight w:val="white"/>
        </w:rPr>
        <w:t>Arduino</w:t>
      </w:r>
      <m:oMath>
        <m:r>
          <m:rPr>
            <m:sty m:val="bi"/>
          </m:rPr>
          <w:rPr>
            <w:rFonts w:ascii="Cambria Math" w:hAnsi="Cambria Math"/>
            <w:highlight w:val="white"/>
          </w:rPr>
          <m:t>→</m:t>
        </m:r>
      </m:oMath>
      <w:r w:rsidRPr="008A1013">
        <w:rPr>
          <w:b/>
          <w:bCs/>
          <w:highlight w:val="white"/>
        </w:rPr>
        <w:t xml:space="preserve">thư </w:t>
      </w:r>
      <w:proofErr w:type="spellStart"/>
      <w:r w:rsidRPr="008A1013">
        <w:rPr>
          <w:b/>
          <w:bCs/>
          <w:highlight w:val="white"/>
        </w:rPr>
        <w:t>viện</w:t>
      </w:r>
      <w:proofErr w:type="spellEnd"/>
      <w:r>
        <w:rPr>
          <w:highlight w:val="white"/>
        </w:rPr>
        <w:t>.</w:t>
      </w:r>
    </w:p>
    <w:p w14:paraId="7686F11E" w14:textId="7D99AFB1" w:rsidR="00B72180" w:rsidRDefault="00B72180" w:rsidP="00B72180">
      <w:pPr>
        <w:ind w:firstLine="0"/>
        <w:rPr>
          <w:highlight w:val="white"/>
        </w:rPr>
      </w:pPr>
      <w:proofErr w:type="spellStart"/>
      <w:r>
        <w:rPr>
          <w:highlight w:val="white"/>
        </w:rPr>
        <w:t>Chúng</w:t>
      </w:r>
      <w:proofErr w:type="spellEnd"/>
      <w:r>
        <w:rPr>
          <w:highlight w:val="white"/>
        </w:rPr>
        <w:t xml:space="preserve"> ta </w:t>
      </w:r>
      <w:proofErr w:type="spellStart"/>
      <w:r>
        <w:rPr>
          <w:highlight w:val="white"/>
        </w:rPr>
        <w:t>bắt</w:t>
      </w:r>
      <w:proofErr w:type="spellEnd"/>
      <w:r>
        <w:rPr>
          <w:highlight w:val="white"/>
        </w:rPr>
        <w:t xml:space="preserve"> </w:t>
      </w:r>
      <w:proofErr w:type="spellStart"/>
      <w:r>
        <w:rPr>
          <w:highlight w:val="white"/>
        </w:rPr>
        <w:t>đầu</w:t>
      </w:r>
      <w:proofErr w:type="spellEnd"/>
      <w:r>
        <w:rPr>
          <w:highlight w:val="white"/>
        </w:rPr>
        <w:t xml:space="preserve"> code </w:t>
      </w:r>
      <w:proofErr w:type="spellStart"/>
      <w:r>
        <w:rPr>
          <w:highlight w:val="white"/>
        </w:rPr>
        <w:t>bằng</w:t>
      </w:r>
      <w:proofErr w:type="spellEnd"/>
      <w:r>
        <w:rPr>
          <w:highlight w:val="white"/>
        </w:rPr>
        <w:t xml:space="preserve"> </w:t>
      </w:r>
      <w:proofErr w:type="spellStart"/>
      <w:r>
        <w:rPr>
          <w:highlight w:val="white"/>
        </w:rPr>
        <w:t>việc</w:t>
      </w:r>
      <w:proofErr w:type="spellEnd"/>
      <w:r w:rsidR="008D7535">
        <w:rPr>
          <w:highlight w:val="white"/>
        </w:rPr>
        <w:t xml:space="preserve"> </w:t>
      </w:r>
      <w:proofErr w:type="spellStart"/>
      <w:r w:rsidR="008D7535">
        <w:rPr>
          <w:highlight w:val="white"/>
        </w:rPr>
        <w:t>khai</w:t>
      </w:r>
      <w:proofErr w:type="spellEnd"/>
      <w:r w:rsidR="008D7535">
        <w:rPr>
          <w:highlight w:val="white"/>
        </w:rPr>
        <w:t xml:space="preserve"> </w:t>
      </w:r>
      <w:proofErr w:type="spellStart"/>
      <w:r w:rsidR="008D7535">
        <w:rPr>
          <w:highlight w:val="white"/>
        </w:rPr>
        <w:t>báo</w:t>
      </w:r>
      <w:proofErr w:type="spellEnd"/>
      <w:r>
        <w:rPr>
          <w:highlight w:val="white"/>
        </w:rPr>
        <w:t xml:space="preserve"> </w:t>
      </w:r>
      <w:proofErr w:type="spellStart"/>
      <w:r>
        <w:rPr>
          <w:highlight w:val="white"/>
        </w:rPr>
        <w:t>một</w:t>
      </w:r>
      <w:proofErr w:type="spellEnd"/>
      <w:r>
        <w:rPr>
          <w:highlight w:val="white"/>
        </w:rPr>
        <w:t xml:space="preserve"> </w:t>
      </w:r>
      <w:proofErr w:type="spellStart"/>
      <w:r>
        <w:rPr>
          <w:highlight w:val="white"/>
        </w:rPr>
        <w:t>số</w:t>
      </w:r>
      <w:proofErr w:type="spellEnd"/>
      <w:r>
        <w:rPr>
          <w:highlight w:val="white"/>
        </w:rPr>
        <w:t xml:space="preserve"> </w:t>
      </w:r>
      <w:proofErr w:type="spellStart"/>
      <w:r>
        <w:rPr>
          <w:highlight w:val="white"/>
        </w:rPr>
        <w:t>thư</w:t>
      </w:r>
      <w:proofErr w:type="spellEnd"/>
      <w:r>
        <w:rPr>
          <w:highlight w:val="white"/>
        </w:rPr>
        <w:t xml:space="preserve"> </w:t>
      </w:r>
      <w:proofErr w:type="spellStart"/>
      <w:r>
        <w:rPr>
          <w:highlight w:val="white"/>
        </w:rPr>
        <w:t>viện</w:t>
      </w:r>
      <w:proofErr w:type="spellEnd"/>
      <w:r>
        <w:rPr>
          <w:highlight w:val="white"/>
        </w:rPr>
        <w:t xml:space="preserve"> </w:t>
      </w:r>
      <w:proofErr w:type="spellStart"/>
      <w:r>
        <w:rPr>
          <w:highlight w:val="white"/>
        </w:rPr>
        <w:t>cần</w:t>
      </w:r>
      <w:proofErr w:type="spellEnd"/>
      <w:r>
        <w:rPr>
          <w:highlight w:val="white"/>
        </w:rPr>
        <w:t xml:space="preserve"> </w:t>
      </w:r>
      <w:proofErr w:type="spellStart"/>
      <w:r>
        <w:rPr>
          <w:highlight w:val="white"/>
        </w:rPr>
        <w:t>thiết</w:t>
      </w:r>
      <w:proofErr w:type="spellEnd"/>
      <w:r>
        <w:rPr>
          <w:highlight w:val="white"/>
        </w:rPr>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616D18" w14:paraId="207FB0FD" w14:textId="77777777" w:rsidTr="00616D18">
        <w:tc>
          <w:tcPr>
            <w:tcW w:w="9061" w:type="dxa"/>
          </w:tcPr>
          <w:p w14:paraId="5DB5945A" w14:textId="77777777" w:rsidR="00616D18" w:rsidRDefault="00616D18" w:rsidP="00616D18">
            <w:pPr>
              <w:ind w:firstLine="0"/>
              <w:rPr>
                <w:rFonts w:ascii="Courier New" w:eastAsia="Courier New" w:hAnsi="Courier New" w:cs="Courier New"/>
                <w:color w:val="333333"/>
                <w:sz w:val="20"/>
                <w:shd w:val="clear" w:color="auto" w:fill="F5F5F5"/>
              </w:rPr>
            </w:pPr>
            <w:bookmarkStart w:id="215" w:name="_Toc77285394"/>
            <w:r>
              <w:rPr>
                <w:rFonts w:ascii="Courier New" w:eastAsia="Courier New" w:hAnsi="Courier New" w:cs="Courier New"/>
                <w:b/>
                <w:color w:val="333333"/>
                <w:sz w:val="20"/>
                <w:shd w:val="clear" w:color="auto" w:fill="F5F5F5"/>
              </w:rPr>
              <w:t>#include &lt;</w:t>
            </w:r>
            <w:proofErr w:type="spellStart"/>
            <w:r>
              <w:rPr>
                <w:rFonts w:ascii="Courier New" w:eastAsia="Courier New" w:hAnsi="Courier New" w:cs="Courier New"/>
                <w:b/>
                <w:color w:val="333333"/>
                <w:sz w:val="20"/>
                <w:shd w:val="clear" w:color="auto" w:fill="F5F5F5"/>
              </w:rPr>
              <w:t>WiFi.h</w:t>
            </w:r>
            <w:proofErr w:type="spellEnd"/>
            <w:r>
              <w:rPr>
                <w:rFonts w:ascii="Courier New" w:eastAsia="Courier New" w:hAnsi="Courier New" w:cs="Courier New"/>
                <w:b/>
                <w:color w:val="333333"/>
                <w:sz w:val="20"/>
                <w:shd w:val="clear" w:color="auto" w:fill="F5F5F5"/>
              </w:rPr>
              <w:t>&gt;</w:t>
            </w:r>
          </w:p>
          <w:p w14:paraId="1A09349D" w14:textId="77777777" w:rsidR="00616D18" w:rsidRDefault="00616D18" w:rsidP="00616D18">
            <w:pPr>
              <w:ind w:firstLine="0"/>
              <w:rPr>
                <w:rFonts w:ascii="Courier New" w:eastAsia="Courier New" w:hAnsi="Courier New" w:cs="Courier New"/>
                <w:color w:val="333333"/>
                <w:sz w:val="20"/>
                <w:shd w:val="clear" w:color="auto" w:fill="F5F5F5"/>
              </w:rPr>
            </w:pPr>
            <w:r>
              <w:rPr>
                <w:rFonts w:ascii="Courier New" w:eastAsia="Courier New" w:hAnsi="Courier New" w:cs="Courier New"/>
                <w:b/>
                <w:color w:val="333333"/>
                <w:sz w:val="20"/>
                <w:shd w:val="clear" w:color="auto" w:fill="F5F5F5"/>
              </w:rPr>
              <w:t>#include &lt;</w:t>
            </w:r>
            <w:proofErr w:type="spellStart"/>
            <w:r>
              <w:rPr>
                <w:rFonts w:ascii="Courier New" w:eastAsia="Courier New" w:hAnsi="Courier New" w:cs="Courier New"/>
                <w:b/>
                <w:color w:val="333333"/>
                <w:sz w:val="20"/>
                <w:shd w:val="clear" w:color="auto" w:fill="F5F5F5"/>
              </w:rPr>
              <w:t>WiFiClient.h</w:t>
            </w:r>
            <w:proofErr w:type="spellEnd"/>
            <w:r>
              <w:rPr>
                <w:rFonts w:ascii="Courier New" w:eastAsia="Courier New" w:hAnsi="Courier New" w:cs="Courier New"/>
                <w:b/>
                <w:color w:val="333333"/>
                <w:sz w:val="20"/>
                <w:shd w:val="clear" w:color="auto" w:fill="F5F5F5"/>
              </w:rPr>
              <w:t>&gt;</w:t>
            </w:r>
          </w:p>
          <w:p w14:paraId="303FF3FB" w14:textId="0551F745" w:rsidR="00616D18" w:rsidRDefault="00616D18" w:rsidP="00616D18">
            <w:pPr>
              <w:spacing w:before="0" w:after="180" w:line="405" w:lineRule="auto"/>
              <w:ind w:firstLine="0"/>
              <w:rPr>
                <w:highlight w:val="white"/>
              </w:rPr>
            </w:pPr>
            <w:r>
              <w:rPr>
                <w:rFonts w:ascii="Courier New" w:eastAsia="Courier New" w:hAnsi="Courier New" w:cs="Courier New"/>
                <w:b/>
                <w:color w:val="333333"/>
                <w:sz w:val="20"/>
                <w:shd w:val="clear" w:color="auto" w:fill="F5F5F5"/>
              </w:rPr>
              <w:t>#include &lt;BlynkSimpleEsp32.h&gt;</w:t>
            </w:r>
          </w:p>
        </w:tc>
      </w:tr>
    </w:tbl>
    <w:p w14:paraId="3CA094C4" w14:textId="6471228F" w:rsidR="00B72180" w:rsidRDefault="00B72180" w:rsidP="00B72180">
      <w:pPr>
        <w:ind w:firstLine="0"/>
        <w:rPr>
          <w:b/>
          <w:highlight w:val="white"/>
        </w:rPr>
      </w:pPr>
      <w:r>
        <w:rPr>
          <w:highlight w:val="white"/>
        </w:rPr>
        <w:lastRenderedPageBreak/>
        <w:t xml:space="preserve">Sau </w:t>
      </w:r>
      <w:proofErr w:type="spellStart"/>
      <w:r>
        <w:rPr>
          <w:highlight w:val="white"/>
        </w:rPr>
        <w:t>đó</w:t>
      </w:r>
      <w:proofErr w:type="spellEnd"/>
      <w:r>
        <w:rPr>
          <w:highlight w:val="white"/>
        </w:rPr>
        <w:t xml:space="preserve">, </w:t>
      </w:r>
      <w:proofErr w:type="spellStart"/>
      <w:r>
        <w:rPr>
          <w:highlight w:val="white"/>
        </w:rPr>
        <w:t>chúng</w:t>
      </w:r>
      <w:proofErr w:type="spellEnd"/>
      <w:r>
        <w:rPr>
          <w:highlight w:val="white"/>
        </w:rPr>
        <w:t xml:space="preserve"> ta </w:t>
      </w:r>
      <w:proofErr w:type="spellStart"/>
      <w:r>
        <w:rPr>
          <w:highlight w:val="white"/>
        </w:rPr>
        <w:t>sẽ</w:t>
      </w:r>
      <w:proofErr w:type="spellEnd"/>
      <w:r>
        <w:rPr>
          <w:highlight w:val="white"/>
        </w:rPr>
        <w:t xml:space="preserve"> </w:t>
      </w:r>
      <w:proofErr w:type="spellStart"/>
      <w:r w:rsidR="008322F1">
        <w:rPr>
          <w:highlight w:val="white"/>
        </w:rPr>
        <w:t>cấu</w:t>
      </w:r>
      <w:proofErr w:type="spellEnd"/>
      <w:r w:rsidR="008322F1">
        <w:rPr>
          <w:highlight w:val="white"/>
        </w:rPr>
        <w:t xml:space="preserve"> </w:t>
      </w:r>
      <w:proofErr w:type="spellStart"/>
      <w:r w:rsidR="008322F1">
        <w:rPr>
          <w:highlight w:val="white"/>
        </w:rPr>
        <w:t>hình</w:t>
      </w:r>
      <w:proofErr w:type="spellEnd"/>
      <w:r>
        <w:rPr>
          <w:highlight w:val="white"/>
        </w:rPr>
        <w:t xml:space="preserve"> </w:t>
      </w:r>
      <w:proofErr w:type="spellStart"/>
      <w:r>
        <w:rPr>
          <w:highlight w:val="white"/>
        </w:rPr>
        <w:t>các</w:t>
      </w:r>
      <w:proofErr w:type="spellEnd"/>
      <w:r>
        <w:rPr>
          <w:highlight w:val="white"/>
        </w:rPr>
        <w:t xml:space="preserve"> </w:t>
      </w:r>
      <w:proofErr w:type="spellStart"/>
      <w:r>
        <w:rPr>
          <w:highlight w:val="white"/>
        </w:rPr>
        <w:t>thông</w:t>
      </w:r>
      <w:proofErr w:type="spellEnd"/>
      <w:r>
        <w:rPr>
          <w:highlight w:val="white"/>
        </w:rPr>
        <w:t xml:space="preserve"> </w:t>
      </w:r>
      <w:proofErr w:type="spellStart"/>
      <w:r>
        <w:rPr>
          <w:highlight w:val="white"/>
        </w:rPr>
        <w:t>số</w:t>
      </w:r>
      <w:proofErr w:type="spellEnd"/>
      <w:r>
        <w:rPr>
          <w:highlight w:val="white"/>
        </w:rPr>
        <w:t xml:space="preserve"> </w:t>
      </w:r>
      <w:proofErr w:type="spellStart"/>
      <w:r>
        <w:rPr>
          <w:highlight w:val="white"/>
        </w:rPr>
        <w:t>để</w:t>
      </w:r>
      <w:proofErr w:type="spellEnd"/>
      <w:r>
        <w:rPr>
          <w:highlight w:val="white"/>
        </w:rPr>
        <w:t xml:space="preserve"> </w:t>
      </w:r>
      <w:proofErr w:type="spellStart"/>
      <w:r>
        <w:rPr>
          <w:highlight w:val="white"/>
        </w:rPr>
        <w:t>kết</w:t>
      </w:r>
      <w:proofErr w:type="spellEnd"/>
      <w:r>
        <w:rPr>
          <w:highlight w:val="white"/>
        </w:rPr>
        <w:t xml:space="preserve"> </w:t>
      </w:r>
      <w:proofErr w:type="spellStart"/>
      <w:r>
        <w:rPr>
          <w:highlight w:val="white"/>
        </w:rPr>
        <w:t>nối</w:t>
      </w:r>
      <w:proofErr w:type="spellEnd"/>
      <w:r>
        <w:rPr>
          <w:highlight w:val="white"/>
        </w:rPr>
        <w:t xml:space="preserve"> </w:t>
      </w:r>
      <w:proofErr w:type="spellStart"/>
      <w:r>
        <w:rPr>
          <w:highlight w:val="white"/>
        </w:rPr>
        <w:t>với</w:t>
      </w:r>
      <w:proofErr w:type="spellEnd"/>
      <w:r>
        <w:rPr>
          <w:highlight w:val="white"/>
        </w:rPr>
        <w:t xml:space="preserve"> Blynk, bao </w:t>
      </w:r>
      <w:proofErr w:type="spellStart"/>
      <w:r>
        <w:rPr>
          <w:highlight w:val="white"/>
        </w:rPr>
        <w:t>gồm</w:t>
      </w:r>
      <w:proofErr w:type="spellEnd"/>
      <w:r>
        <w:rPr>
          <w:highlight w:val="white"/>
        </w:rPr>
        <w:t>: authentication token</w:t>
      </w:r>
      <w:r w:rsidR="008322F1">
        <w:rPr>
          <w:highlight w:val="white"/>
        </w:rPr>
        <w:t xml:space="preserve"> </w:t>
      </w:r>
      <w:r>
        <w:rPr>
          <w:highlight w:val="white"/>
        </w:rPr>
        <w:t>(</w:t>
      </w:r>
      <w:proofErr w:type="spellStart"/>
      <w:r>
        <w:rPr>
          <w:highlight w:val="white"/>
        </w:rPr>
        <w:t>đã</w:t>
      </w:r>
      <w:proofErr w:type="spellEnd"/>
      <w:r>
        <w:rPr>
          <w:highlight w:val="white"/>
        </w:rPr>
        <w:t xml:space="preserve"> </w:t>
      </w:r>
      <w:proofErr w:type="spellStart"/>
      <w:r>
        <w:rPr>
          <w:highlight w:val="white"/>
        </w:rPr>
        <w:t>lấy</w:t>
      </w:r>
      <w:proofErr w:type="spellEnd"/>
      <w:r>
        <w:rPr>
          <w:highlight w:val="white"/>
        </w:rPr>
        <w:t xml:space="preserve"> ở </w:t>
      </w:r>
      <w:proofErr w:type="spellStart"/>
      <w:r>
        <w:rPr>
          <w:highlight w:val="white"/>
        </w:rPr>
        <w:t>trong</w:t>
      </w:r>
      <w:proofErr w:type="spellEnd"/>
      <w:r>
        <w:rPr>
          <w:highlight w:val="white"/>
        </w:rPr>
        <w:t xml:space="preserve"> mail), </w:t>
      </w:r>
      <w:proofErr w:type="spellStart"/>
      <w:r>
        <w:rPr>
          <w:highlight w:val="white"/>
        </w:rPr>
        <w:t>tên</w:t>
      </w:r>
      <w:proofErr w:type="spellEnd"/>
      <w:r>
        <w:rPr>
          <w:highlight w:val="white"/>
        </w:rPr>
        <w:t xml:space="preserve"> </w:t>
      </w:r>
      <w:proofErr w:type="spellStart"/>
      <w:r>
        <w:rPr>
          <w:highlight w:val="white"/>
        </w:rPr>
        <w:t>wifi</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mật</w:t>
      </w:r>
      <w:proofErr w:type="spellEnd"/>
      <w:r>
        <w:rPr>
          <w:highlight w:val="white"/>
        </w:rPr>
        <w:t xml:space="preserve"> </w:t>
      </w:r>
      <w:proofErr w:type="spellStart"/>
      <w:r>
        <w:rPr>
          <w:highlight w:val="white"/>
        </w:rPr>
        <w:t>khẩu</w:t>
      </w:r>
      <w:proofErr w:type="spellEnd"/>
      <w:r>
        <w:rPr>
          <w:highlight w:val="white"/>
        </w:rPr>
        <w:t xml:space="preserve"> </w:t>
      </w:r>
      <w:proofErr w:type="spellStart"/>
      <w:r>
        <w:rPr>
          <w:highlight w:val="white"/>
        </w:rPr>
        <w:t>wifi</w:t>
      </w:r>
      <w:proofErr w:type="spellEnd"/>
      <w:r>
        <w:rPr>
          <w:highlight w:val="white"/>
        </w:rPr>
        <w:t xml:space="preserve"> </w:t>
      </w:r>
      <w:proofErr w:type="spellStart"/>
      <w:r>
        <w:rPr>
          <w:highlight w:val="white"/>
        </w:rPr>
        <w:t>tương</w:t>
      </w:r>
      <w:proofErr w:type="spellEnd"/>
      <w:r>
        <w:rPr>
          <w:highlight w:val="white"/>
        </w:rPr>
        <w:t xml:space="preserve"> </w:t>
      </w:r>
      <w:proofErr w:type="spellStart"/>
      <w:proofErr w:type="gramStart"/>
      <w:r>
        <w:rPr>
          <w:highlight w:val="white"/>
        </w:rPr>
        <w:t>ứng</w:t>
      </w:r>
      <w:proofErr w:type="spellEnd"/>
      <w:r>
        <w:rPr>
          <w:highlight w:val="white"/>
        </w:rPr>
        <w:t xml:space="preserve"> :</w:t>
      </w:r>
      <w:proofErr w:type="gramEnd"/>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0A62D1" w14:paraId="6A7527B7" w14:textId="77777777" w:rsidTr="000A62D1">
        <w:tc>
          <w:tcPr>
            <w:tcW w:w="9061" w:type="dxa"/>
          </w:tcPr>
          <w:p w14:paraId="2B819211" w14:textId="77777777" w:rsidR="000A62D1" w:rsidRDefault="000A62D1" w:rsidP="000A62D1">
            <w:pPr>
              <w:ind w:firstLine="0"/>
              <w:rPr>
                <w:rFonts w:ascii="Courier New" w:eastAsia="Courier New" w:hAnsi="Courier New" w:cs="Courier New"/>
                <w:b/>
                <w:color w:val="333333"/>
                <w:sz w:val="20"/>
                <w:shd w:val="clear" w:color="auto" w:fill="F5F5F5"/>
              </w:rPr>
            </w:pPr>
            <w:r>
              <w:rPr>
                <w:rFonts w:ascii="Courier New" w:eastAsia="Courier New" w:hAnsi="Courier New" w:cs="Courier New"/>
                <w:b/>
                <w:color w:val="333333"/>
                <w:sz w:val="20"/>
                <w:shd w:val="clear" w:color="auto" w:fill="F5F5F5"/>
              </w:rPr>
              <w:t xml:space="preserve">char </w:t>
            </w:r>
            <w:proofErr w:type="gramStart"/>
            <w:r>
              <w:rPr>
                <w:rFonts w:ascii="Courier New" w:eastAsia="Courier New" w:hAnsi="Courier New" w:cs="Courier New"/>
                <w:b/>
                <w:color w:val="333333"/>
                <w:sz w:val="20"/>
                <w:shd w:val="clear" w:color="auto" w:fill="F5F5F5"/>
              </w:rPr>
              <w:t>auth[</w:t>
            </w:r>
            <w:proofErr w:type="gramEnd"/>
            <w:r>
              <w:rPr>
                <w:rFonts w:ascii="Courier New" w:eastAsia="Courier New" w:hAnsi="Courier New" w:cs="Courier New"/>
                <w:b/>
                <w:color w:val="333333"/>
                <w:sz w:val="20"/>
                <w:shd w:val="clear" w:color="auto" w:fill="F5F5F5"/>
              </w:rPr>
              <w:t>] = "your auth";</w:t>
            </w:r>
          </w:p>
          <w:p w14:paraId="24CD4FF3" w14:textId="77777777" w:rsidR="000A62D1" w:rsidRDefault="000A62D1" w:rsidP="000A62D1">
            <w:pPr>
              <w:ind w:firstLine="0"/>
              <w:rPr>
                <w:rFonts w:ascii="Courier New" w:eastAsia="Courier New" w:hAnsi="Courier New" w:cs="Courier New"/>
                <w:b/>
                <w:color w:val="333333"/>
                <w:sz w:val="20"/>
                <w:shd w:val="clear" w:color="auto" w:fill="F5F5F5"/>
              </w:rPr>
            </w:pPr>
            <w:r>
              <w:rPr>
                <w:rFonts w:ascii="Courier New" w:eastAsia="Courier New" w:hAnsi="Courier New" w:cs="Courier New"/>
                <w:b/>
                <w:color w:val="333333"/>
                <w:sz w:val="20"/>
                <w:shd w:val="clear" w:color="auto" w:fill="F5F5F5"/>
              </w:rPr>
              <w:t xml:space="preserve">char </w:t>
            </w:r>
            <w:proofErr w:type="spellStart"/>
            <w:proofErr w:type="gramStart"/>
            <w:r>
              <w:rPr>
                <w:rFonts w:ascii="Courier New" w:eastAsia="Courier New" w:hAnsi="Courier New" w:cs="Courier New"/>
                <w:b/>
                <w:color w:val="333333"/>
                <w:sz w:val="20"/>
                <w:shd w:val="clear" w:color="auto" w:fill="F5F5F5"/>
              </w:rPr>
              <w:t>ssid</w:t>
            </w:r>
            <w:proofErr w:type="spellEnd"/>
            <w:r>
              <w:rPr>
                <w:rFonts w:ascii="Courier New" w:eastAsia="Courier New" w:hAnsi="Courier New" w:cs="Courier New"/>
                <w:b/>
                <w:color w:val="333333"/>
                <w:sz w:val="20"/>
                <w:shd w:val="clear" w:color="auto" w:fill="F5F5F5"/>
              </w:rPr>
              <w:t>[</w:t>
            </w:r>
            <w:proofErr w:type="gramEnd"/>
            <w:r>
              <w:rPr>
                <w:rFonts w:ascii="Courier New" w:eastAsia="Courier New" w:hAnsi="Courier New" w:cs="Courier New"/>
                <w:b/>
                <w:color w:val="333333"/>
                <w:sz w:val="20"/>
                <w:shd w:val="clear" w:color="auto" w:fill="F5F5F5"/>
              </w:rPr>
              <w:t xml:space="preserve">] = "your </w:t>
            </w:r>
            <w:proofErr w:type="spellStart"/>
            <w:r>
              <w:rPr>
                <w:rFonts w:ascii="Courier New" w:eastAsia="Courier New" w:hAnsi="Courier New" w:cs="Courier New"/>
                <w:b/>
                <w:color w:val="333333"/>
                <w:sz w:val="20"/>
                <w:shd w:val="clear" w:color="auto" w:fill="F5F5F5"/>
              </w:rPr>
              <w:t>wifi</w:t>
            </w:r>
            <w:proofErr w:type="spellEnd"/>
            <w:r>
              <w:rPr>
                <w:rFonts w:ascii="Courier New" w:eastAsia="Courier New" w:hAnsi="Courier New" w:cs="Courier New"/>
                <w:b/>
                <w:color w:val="333333"/>
                <w:sz w:val="20"/>
                <w:shd w:val="clear" w:color="auto" w:fill="F5F5F5"/>
              </w:rPr>
              <w:t xml:space="preserve"> name";</w:t>
            </w:r>
          </w:p>
          <w:p w14:paraId="1B60C513" w14:textId="0A3201F0" w:rsidR="000A62D1" w:rsidRDefault="000A62D1" w:rsidP="00B72180">
            <w:pPr>
              <w:spacing w:before="0" w:after="180" w:line="405" w:lineRule="auto"/>
              <w:ind w:firstLine="0"/>
              <w:rPr>
                <w:rFonts w:ascii="Courier New" w:eastAsia="Courier New" w:hAnsi="Courier New" w:cs="Courier New"/>
                <w:b/>
                <w:color w:val="333333"/>
                <w:sz w:val="20"/>
                <w:shd w:val="clear" w:color="auto" w:fill="F5F5F5"/>
              </w:rPr>
            </w:pPr>
            <w:r>
              <w:rPr>
                <w:rFonts w:ascii="Courier New" w:eastAsia="Courier New" w:hAnsi="Courier New" w:cs="Courier New"/>
                <w:b/>
                <w:color w:val="333333"/>
                <w:sz w:val="20"/>
                <w:shd w:val="clear" w:color="auto" w:fill="F5F5F5"/>
              </w:rPr>
              <w:t xml:space="preserve">char </w:t>
            </w:r>
            <w:proofErr w:type="gramStart"/>
            <w:r>
              <w:rPr>
                <w:rFonts w:ascii="Courier New" w:eastAsia="Courier New" w:hAnsi="Courier New" w:cs="Courier New"/>
                <w:b/>
                <w:color w:val="333333"/>
                <w:sz w:val="20"/>
                <w:shd w:val="clear" w:color="auto" w:fill="F5F5F5"/>
              </w:rPr>
              <w:t>pass[</w:t>
            </w:r>
            <w:proofErr w:type="gramEnd"/>
            <w:r>
              <w:rPr>
                <w:rFonts w:ascii="Courier New" w:eastAsia="Courier New" w:hAnsi="Courier New" w:cs="Courier New"/>
                <w:b/>
                <w:color w:val="333333"/>
                <w:sz w:val="20"/>
                <w:shd w:val="clear" w:color="auto" w:fill="F5F5F5"/>
              </w:rPr>
              <w:t>] = "your password";</w:t>
            </w:r>
          </w:p>
        </w:tc>
      </w:tr>
    </w:tbl>
    <w:p w14:paraId="4D67D2C9" w14:textId="0F48351D" w:rsidR="00B72180" w:rsidRPr="007C024E" w:rsidRDefault="008D136C" w:rsidP="00B72180">
      <w:pPr>
        <w:spacing w:before="0" w:after="180" w:line="405" w:lineRule="auto"/>
        <w:ind w:firstLine="0"/>
        <w:rPr>
          <w:highlight w:val="white"/>
        </w:rPr>
      </w:pPr>
      <w:r w:rsidRPr="007C024E">
        <w:rPr>
          <w:noProof/>
          <w:highlight w:val="white"/>
        </w:rPr>
        <mc:AlternateContent>
          <mc:Choice Requires="wps">
            <w:drawing>
              <wp:anchor distT="0" distB="0" distL="114300" distR="114300" simplePos="0" relativeHeight="251738624" behindDoc="0" locked="0" layoutInCell="1" allowOverlap="1" wp14:anchorId="34CEB648" wp14:editId="4FA4F28B">
                <wp:simplePos x="0" y="0"/>
                <wp:positionH relativeFrom="margin">
                  <wp:align>left</wp:align>
                </wp:positionH>
                <wp:positionV relativeFrom="paragraph">
                  <wp:posOffset>3020060</wp:posOffset>
                </wp:positionV>
                <wp:extent cx="5180330" cy="635"/>
                <wp:effectExtent l="0" t="0" r="1270" b="0"/>
                <wp:wrapTopAndBottom/>
                <wp:docPr id="38" name="Hộp Văn bản 38"/>
                <wp:cNvGraphicFramePr/>
                <a:graphic xmlns:a="http://schemas.openxmlformats.org/drawingml/2006/main">
                  <a:graphicData uri="http://schemas.microsoft.com/office/word/2010/wordprocessingShape">
                    <wps:wsp>
                      <wps:cNvSpPr txBox="1"/>
                      <wps:spPr>
                        <a:xfrm>
                          <a:off x="0" y="0"/>
                          <a:ext cx="5180330" cy="635"/>
                        </a:xfrm>
                        <a:prstGeom prst="rect">
                          <a:avLst/>
                        </a:prstGeom>
                        <a:solidFill>
                          <a:prstClr val="white"/>
                        </a:solidFill>
                        <a:ln>
                          <a:noFill/>
                        </a:ln>
                      </wps:spPr>
                      <wps:txbx>
                        <w:txbxContent>
                          <w:p w14:paraId="1600A88F" w14:textId="05F99FE8" w:rsidR="008D136C" w:rsidRPr="00541BDB" w:rsidRDefault="008D136C" w:rsidP="008D136C">
                            <w:pPr>
                              <w:pStyle w:val="Chuthich"/>
                              <w:rPr>
                                <w:noProof/>
                                <w:sz w:val="26"/>
                                <w:szCs w:val="20"/>
                              </w:rPr>
                            </w:pPr>
                            <w:bookmarkStart w:id="216" w:name="_Toc78552286"/>
                            <w:proofErr w:type="spellStart"/>
                            <w:r>
                              <w:t>Hình</w:t>
                            </w:r>
                            <w:proofErr w:type="spellEnd"/>
                            <w:r>
                              <w:t xml:space="preserve"> </w:t>
                            </w:r>
                            <w:fldSimple w:instr=" STYLEREF 1 \s ">
                              <w:r>
                                <w:rPr>
                                  <w:noProof/>
                                </w:rPr>
                                <w:t>3</w:t>
                              </w:r>
                            </w:fldSimple>
                            <w:r>
                              <w:t>.</w:t>
                            </w:r>
                            <w:fldSimple w:instr=" SEQ Hình \* ARABIC \s 1 ">
                              <w:r>
                                <w:rPr>
                                  <w:noProof/>
                                </w:rPr>
                                <w:t>16</w:t>
                              </w:r>
                            </w:fldSimple>
                            <w:r w:rsidR="0015117A">
                              <w:t xml:space="preserve"> </w:t>
                            </w:r>
                            <w:r w:rsidR="001144D8">
                              <w:t xml:space="preserve">Code </w:t>
                            </w:r>
                            <w:proofErr w:type="spellStart"/>
                            <w:r w:rsidR="001144D8">
                              <w:t>đọc</w:t>
                            </w:r>
                            <w:proofErr w:type="spellEnd"/>
                            <w:r w:rsidR="001144D8">
                              <w:t xml:space="preserve"> </w:t>
                            </w:r>
                            <w:proofErr w:type="spellStart"/>
                            <w:r w:rsidR="001144D8">
                              <w:t>giá</w:t>
                            </w:r>
                            <w:proofErr w:type="spellEnd"/>
                            <w:r w:rsidR="001144D8">
                              <w:t xml:space="preserve"> </w:t>
                            </w:r>
                            <w:proofErr w:type="spellStart"/>
                            <w:r w:rsidR="001144D8">
                              <w:t>trị</w:t>
                            </w:r>
                            <w:proofErr w:type="spellEnd"/>
                            <w:r w:rsidR="001144D8">
                              <w:t xml:space="preserve"> </w:t>
                            </w:r>
                            <w:proofErr w:type="spellStart"/>
                            <w:r w:rsidR="001144D8">
                              <w:t>từ</w:t>
                            </w:r>
                            <w:proofErr w:type="spellEnd"/>
                            <w:r w:rsidR="001144D8">
                              <w:t xml:space="preserve"> Blynk </w:t>
                            </w:r>
                            <w:proofErr w:type="spellStart"/>
                            <w:r w:rsidR="001144D8">
                              <w:t>và</w:t>
                            </w:r>
                            <w:proofErr w:type="spellEnd"/>
                            <w:r w:rsidR="001144D8">
                              <w:t xml:space="preserve"> </w:t>
                            </w:r>
                            <w:proofErr w:type="spellStart"/>
                            <w:r w:rsidR="001144D8">
                              <w:t>giao</w:t>
                            </w:r>
                            <w:proofErr w:type="spellEnd"/>
                            <w:r w:rsidR="001144D8">
                              <w:t xml:space="preserve"> </w:t>
                            </w:r>
                            <w:proofErr w:type="spellStart"/>
                            <w:r w:rsidR="001144D8">
                              <w:t>diện</w:t>
                            </w:r>
                            <w:proofErr w:type="spellEnd"/>
                            <w:r w:rsidR="001144D8">
                              <w:t xml:space="preserve"> </w:t>
                            </w:r>
                            <w:proofErr w:type="spellStart"/>
                            <w:r w:rsidR="00B03597">
                              <w:t>người</w:t>
                            </w:r>
                            <w:proofErr w:type="spellEnd"/>
                            <w:r w:rsidR="00B03597">
                              <w:t xml:space="preserve"> </w:t>
                            </w:r>
                            <w:proofErr w:type="spellStart"/>
                            <w:r w:rsidR="00B03597">
                              <w:t>dùng</w:t>
                            </w:r>
                            <w:proofErr w:type="spellEnd"/>
                            <w:r w:rsidR="00B03597">
                              <w:t xml:space="preserve"> </w:t>
                            </w:r>
                            <w:proofErr w:type="spellStart"/>
                            <w:r w:rsidR="005F6E11">
                              <w:t>được</w:t>
                            </w:r>
                            <w:proofErr w:type="spellEnd"/>
                            <w:r w:rsidR="005F6E11">
                              <w:t xml:space="preserve"> </w:t>
                            </w:r>
                            <w:proofErr w:type="spellStart"/>
                            <w:r w:rsidR="005F6E11">
                              <w:t>thiết</w:t>
                            </w:r>
                            <w:proofErr w:type="spellEnd"/>
                            <w:r w:rsidR="005F6E11">
                              <w:t xml:space="preserve"> </w:t>
                            </w:r>
                            <w:proofErr w:type="spellStart"/>
                            <w:r w:rsidR="005F6E11">
                              <w:t>lập</w:t>
                            </w:r>
                            <w:bookmarkEnd w:id="2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EB648" id="Hộp Văn bản 38" o:spid="_x0000_s1045" type="#_x0000_t202" style="position:absolute;left:0;text-align:left;margin-left:0;margin-top:237.8pt;width:407.9pt;height:.05pt;z-index:251738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" stroked="f">
                <v:textbox style="mso-fit-shape-to-text:t" inset="0,0,0,0">
                  <w:txbxContent>
                    <w:p w14:paraId="1600A88F" w14:textId="05F99FE8" w:rsidR="008D136C" w:rsidRPr="00541BDB" w:rsidRDefault="008D136C" w:rsidP="008D136C">
                      <w:pPr>
                        <w:pStyle w:val="Chuthich"/>
                        <w:rPr>
                          <w:noProof/>
                          <w:sz w:val="26"/>
                          <w:szCs w:val="20"/>
                        </w:rPr>
                      </w:pPr>
                      <w:bookmarkStart w:id="217" w:name="_Toc78552286"/>
                      <w:proofErr w:type="spellStart"/>
                      <w:r>
                        <w:t>Hình</w:t>
                      </w:r>
                      <w:proofErr w:type="spellEnd"/>
                      <w:r>
                        <w:t xml:space="preserve"> </w:t>
                      </w:r>
                      <w:fldSimple w:instr=" STYLEREF 1 \s ">
                        <w:r>
                          <w:rPr>
                            <w:noProof/>
                          </w:rPr>
                          <w:t>3</w:t>
                        </w:r>
                      </w:fldSimple>
                      <w:r>
                        <w:t>.</w:t>
                      </w:r>
                      <w:fldSimple w:instr=" SEQ Hình \* ARABIC \s 1 ">
                        <w:r>
                          <w:rPr>
                            <w:noProof/>
                          </w:rPr>
                          <w:t>16</w:t>
                        </w:r>
                      </w:fldSimple>
                      <w:r w:rsidR="0015117A">
                        <w:t xml:space="preserve"> </w:t>
                      </w:r>
                      <w:r w:rsidR="001144D8">
                        <w:t xml:space="preserve">Code </w:t>
                      </w:r>
                      <w:proofErr w:type="spellStart"/>
                      <w:r w:rsidR="001144D8">
                        <w:t>đọc</w:t>
                      </w:r>
                      <w:proofErr w:type="spellEnd"/>
                      <w:r w:rsidR="001144D8">
                        <w:t xml:space="preserve"> </w:t>
                      </w:r>
                      <w:proofErr w:type="spellStart"/>
                      <w:r w:rsidR="001144D8">
                        <w:t>giá</w:t>
                      </w:r>
                      <w:proofErr w:type="spellEnd"/>
                      <w:r w:rsidR="001144D8">
                        <w:t xml:space="preserve"> </w:t>
                      </w:r>
                      <w:proofErr w:type="spellStart"/>
                      <w:r w:rsidR="001144D8">
                        <w:t>trị</w:t>
                      </w:r>
                      <w:proofErr w:type="spellEnd"/>
                      <w:r w:rsidR="001144D8">
                        <w:t xml:space="preserve"> </w:t>
                      </w:r>
                      <w:proofErr w:type="spellStart"/>
                      <w:r w:rsidR="001144D8">
                        <w:t>từ</w:t>
                      </w:r>
                      <w:proofErr w:type="spellEnd"/>
                      <w:r w:rsidR="001144D8">
                        <w:t xml:space="preserve"> Blynk </w:t>
                      </w:r>
                      <w:proofErr w:type="spellStart"/>
                      <w:r w:rsidR="001144D8">
                        <w:t>và</w:t>
                      </w:r>
                      <w:proofErr w:type="spellEnd"/>
                      <w:r w:rsidR="001144D8">
                        <w:t xml:space="preserve"> </w:t>
                      </w:r>
                      <w:proofErr w:type="spellStart"/>
                      <w:r w:rsidR="001144D8">
                        <w:t>giao</w:t>
                      </w:r>
                      <w:proofErr w:type="spellEnd"/>
                      <w:r w:rsidR="001144D8">
                        <w:t xml:space="preserve"> </w:t>
                      </w:r>
                      <w:proofErr w:type="spellStart"/>
                      <w:r w:rsidR="001144D8">
                        <w:t>diện</w:t>
                      </w:r>
                      <w:proofErr w:type="spellEnd"/>
                      <w:r w:rsidR="001144D8">
                        <w:t xml:space="preserve"> </w:t>
                      </w:r>
                      <w:proofErr w:type="spellStart"/>
                      <w:r w:rsidR="00B03597">
                        <w:t>người</w:t>
                      </w:r>
                      <w:proofErr w:type="spellEnd"/>
                      <w:r w:rsidR="00B03597">
                        <w:t xml:space="preserve"> </w:t>
                      </w:r>
                      <w:proofErr w:type="spellStart"/>
                      <w:r w:rsidR="00B03597">
                        <w:t>dùng</w:t>
                      </w:r>
                      <w:proofErr w:type="spellEnd"/>
                      <w:r w:rsidR="00B03597">
                        <w:t xml:space="preserve"> </w:t>
                      </w:r>
                      <w:proofErr w:type="spellStart"/>
                      <w:r w:rsidR="005F6E11">
                        <w:t>được</w:t>
                      </w:r>
                      <w:proofErr w:type="spellEnd"/>
                      <w:r w:rsidR="005F6E11">
                        <w:t xml:space="preserve"> </w:t>
                      </w:r>
                      <w:proofErr w:type="spellStart"/>
                      <w:r w:rsidR="005F6E11">
                        <w:t>thiết</w:t>
                      </w:r>
                      <w:proofErr w:type="spellEnd"/>
                      <w:r w:rsidR="005F6E11">
                        <w:t xml:space="preserve"> </w:t>
                      </w:r>
                      <w:proofErr w:type="spellStart"/>
                      <w:r w:rsidR="005F6E11">
                        <w:t>lập</w:t>
                      </w:r>
                      <w:bookmarkEnd w:id="217"/>
                      <w:proofErr w:type="spellEnd"/>
                    </w:p>
                  </w:txbxContent>
                </v:textbox>
                <w10:wrap type="topAndBottom" anchorx="margin"/>
              </v:shape>
            </w:pict>
          </mc:Fallback>
        </mc:AlternateContent>
      </w:r>
      <w:r w:rsidRPr="007C024E">
        <w:rPr>
          <w:highlight w:val="white"/>
        </w:rPr>
        <mc:AlternateContent>
          <mc:Choice Requires="wpg">
            <w:drawing>
              <wp:anchor distT="0" distB="0" distL="114300" distR="114300" simplePos="0" relativeHeight="251735552" behindDoc="0" locked="0" layoutInCell="1" allowOverlap="1" wp14:anchorId="066456CC" wp14:editId="7069BDA3">
                <wp:simplePos x="0" y="0"/>
                <wp:positionH relativeFrom="page">
                  <wp:align>center</wp:align>
                </wp:positionH>
                <wp:positionV relativeFrom="paragraph">
                  <wp:posOffset>833120</wp:posOffset>
                </wp:positionV>
                <wp:extent cx="4959350" cy="2125980"/>
                <wp:effectExtent l="0" t="0" r="0" b="7620"/>
                <wp:wrapTopAndBottom/>
                <wp:docPr id="37" name="Nhóm 37"/>
                <wp:cNvGraphicFramePr/>
                <a:graphic xmlns:a="http://schemas.openxmlformats.org/drawingml/2006/main">
                  <a:graphicData uri="http://schemas.microsoft.com/office/word/2010/wordprocessingGroup">
                    <wpg:wgp>
                      <wpg:cNvGrpSpPr/>
                      <wpg:grpSpPr>
                        <a:xfrm>
                          <a:off x="0" y="0"/>
                          <a:ext cx="4959350" cy="2125980"/>
                          <a:chOff x="0" y="0"/>
                          <a:chExt cx="4959350" cy="2125980"/>
                        </a:xfrm>
                      </wpg:grpSpPr>
                      <pic:pic xmlns:pic="http://schemas.openxmlformats.org/drawingml/2006/picture">
                        <pic:nvPicPr>
                          <pic:cNvPr id="163" name="image19.png"/>
                          <pic:cNvPicPr/>
                        </pic:nvPicPr>
                        <pic:blipFill>
                          <a:blip r:embed="rId77">
                            <a:extLst>
                              <a:ext uri="{28A0092B-C50C-407E-A947-70E740481C1C}">
                                <a14:useLocalDpi xmlns:a14="http://schemas.microsoft.com/office/drawing/2010/main" val="0"/>
                              </a:ext>
                            </a:extLst>
                          </a:blip>
                          <a:srcRect/>
                          <a:stretch>
                            <a:fillRect/>
                          </a:stretch>
                        </pic:blipFill>
                        <pic:spPr>
                          <a:xfrm>
                            <a:off x="0" y="0"/>
                            <a:ext cx="2448560" cy="2123440"/>
                          </a:xfrm>
                          <a:prstGeom prst="rect">
                            <a:avLst/>
                          </a:prstGeom>
                          <a:ln/>
                        </pic:spPr>
                      </pic:pic>
                      <pic:pic xmlns:pic="http://schemas.openxmlformats.org/drawingml/2006/picture">
                        <pic:nvPicPr>
                          <pic:cNvPr id="169" name="image28.png"/>
                          <pic:cNvPicPr/>
                        </pic:nvPicPr>
                        <pic:blipFill>
                          <a:blip r:embed="rId78" cstate="print">
                            <a:extLst>
                              <a:ext uri="{28A0092B-C50C-407E-A947-70E740481C1C}">
                                <a14:useLocalDpi xmlns:a14="http://schemas.microsoft.com/office/drawing/2010/main" val="0"/>
                              </a:ext>
                            </a:extLst>
                          </a:blip>
                          <a:srcRect b="57487"/>
                          <a:stretch>
                            <a:fillRect/>
                          </a:stretch>
                        </pic:blipFill>
                        <pic:spPr>
                          <a:xfrm>
                            <a:off x="2446020" y="0"/>
                            <a:ext cx="2513330" cy="2125980"/>
                          </a:xfrm>
                          <a:prstGeom prst="rect">
                            <a:avLst/>
                          </a:prstGeom>
                          <a:ln/>
                        </pic:spPr>
                      </pic:pic>
                    </wpg:wgp>
                  </a:graphicData>
                </a:graphic>
              </wp:anchor>
            </w:drawing>
          </mc:Choice>
          <mc:Fallback>
            <w:pict>
              <v:group w14:anchorId="03841BC0" id="Nhóm 37" o:spid="_x0000_s1026" style="position:absolute;margin-left:0;margin-top:65.6pt;width:390.5pt;height:167.4pt;z-index:251735552;mso-position-horizontal:center;mso-position-horizontal-relative:page" coordsize="49593,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">
                <v:shape id="image19.png" o:spid="_x0000_s1027" type="#_x0000_t75" style="position:absolute;width:24485;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">
                  <v:imagedata r:id="rId79" o:title=""/>
                </v:shape>
                <v:shape id="image28.png" o:spid="_x0000_s1028" type="#_x0000_t75" style="position:absolute;left:24460;width:25133;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">
                  <v:imagedata r:id="rId80" o:title="" cropbottom="37675f"/>
                </v:shape>
                <w10:wrap type="topAndBottom" anchorx="page"/>
              </v:group>
            </w:pict>
          </mc:Fallback>
        </mc:AlternateContent>
      </w:r>
      <w:proofErr w:type="spellStart"/>
      <w:r w:rsidR="00B72180" w:rsidRPr="007C024E">
        <w:rPr>
          <w:highlight w:val="white"/>
        </w:rPr>
        <w:t>Tiếp</w:t>
      </w:r>
      <w:proofErr w:type="spellEnd"/>
      <w:r w:rsidR="00B72180" w:rsidRPr="007C024E">
        <w:rPr>
          <w:highlight w:val="white"/>
        </w:rPr>
        <w:t xml:space="preserve"> </w:t>
      </w:r>
      <w:proofErr w:type="spellStart"/>
      <w:r w:rsidR="00B72180" w:rsidRPr="007C024E">
        <w:rPr>
          <w:highlight w:val="white"/>
        </w:rPr>
        <w:t>theo</w:t>
      </w:r>
      <w:proofErr w:type="spellEnd"/>
      <w:r w:rsidR="00B72180" w:rsidRPr="007C024E">
        <w:rPr>
          <w:highlight w:val="white"/>
        </w:rPr>
        <w:t xml:space="preserve">, </w:t>
      </w:r>
      <w:proofErr w:type="spellStart"/>
      <w:r w:rsidR="00B72180" w:rsidRPr="007C024E">
        <w:rPr>
          <w:highlight w:val="white"/>
        </w:rPr>
        <w:t>chúng</w:t>
      </w:r>
      <w:proofErr w:type="spellEnd"/>
      <w:r w:rsidR="00B72180" w:rsidRPr="007C024E">
        <w:rPr>
          <w:highlight w:val="white"/>
        </w:rPr>
        <w:t xml:space="preserve"> ta </w:t>
      </w:r>
      <w:proofErr w:type="spellStart"/>
      <w:r w:rsidR="00B72180" w:rsidRPr="007C024E">
        <w:rPr>
          <w:highlight w:val="white"/>
        </w:rPr>
        <w:t>sẽ</w:t>
      </w:r>
      <w:proofErr w:type="spellEnd"/>
      <w:r w:rsidR="00B72180" w:rsidRPr="007C024E">
        <w:rPr>
          <w:highlight w:val="white"/>
        </w:rPr>
        <w:t xml:space="preserve"> </w:t>
      </w:r>
      <w:proofErr w:type="spellStart"/>
      <w:r w:rsidR="00B72180" w:rsidRPr="007C024E">
        <w:rPr>
          <w:highlight w:val="white"/>
        </w:rPr>
        <w:t>viết</w:t>
      </w:r>
      <w:proofErr w:type="spellEnd"/>
      <w:r w:rsidR="00B72180" w:rsidRPr="007C024E">
        <w:rPr>
          <w:highlight w:val="white"/>
        </w:rPr>
        <w:t xml:space="preserve"> </w:t>
      </w:r>
      <w:proofErr w:type="spellStart"/>
      <w:r w:rsidR="00B72180" w:rsidRPr="007C024E">
        <w:rPr>
          <w:highlight w:val="white"/>
        </w:rPr>
        <w:t>hai</w:t>
      </w:r>
      <w:proofErr w:type="spellEnd"/>
      <w:r w:rsidR="00B72180" w:rsidRPr="007C024E">
        <w:rPr>
          <w:highlight w:val="white"/>
        </w:rPr>
        <w:t xml:space="preserve"> </w:t>
      </w:r>
      <w:proofErr w:type="spellStart"/>
      <w:r w:rsidR="00B72180" w:rsidRPr="007C024E">
        <w:rPr>
          <w:highlight w:val="white"/>
        </w:rPr>
        <w:t>hàm</w:t>
      </w:r>
      <w:proofErr w:type="spellEnd"/>
      <w:r w:rsidR="00B72180" w:rsidRPr="007C024E">
        <w:rPr>
          <w:highlight w:val="white"/>
        </w:rPr>
        <w:t xml:space="preserve"> </w:t>
      </w:r>
      <w:proofErr w:type="spellStart"/>
      <w:r w:rsidR="00B72180" w:rsidRPr="007C024E">
        <w:rPr>
          <w:highlight w:val="white"/>
        </w:rPr>
        <w:t>để</w:t>
      </w:r>
      <w:proofErr w:type="spellEnd"/>
      <w:r w:rsidR="00B72180" w:rsidRPr="007C024E">
        <w:rPr>
          <w:highlight w:val="white"/>
        </w:rPr>
        <w:t xml:space="preserve"> </w:t>
      </w:r>
      <w:proofErr w:type="spellStart"/>
      <w:r w:rsidR="00B72180" w:rsidRPr="007C024E">
        <w:rPr>
          <w:highlight w:val="white"/>
        </w:rPr>
        <w:t>đọc</w:t>
      </w:r>
      <w:proofErr w:type="spellEnd"/>
      <w:r w:rsidR="00B72180" w:rsidRPr="007C024E">
        <w:rPr>
          <w:highlight w:val="white"/>
        </w:rPr>
        <w:t xml:space="preserve"> </w:t>
      </w:r>
      <w:proofErr w:type="spellStart"/>
      <w:r w:rsidR="00B72180" w:rsidRPr="007C024E">
        <w:rPr>
          <w:highlight w:val="white"/>
        </w:rPr>
        <w:t>giá</w:t>
      </w:r>
      <w:proofErr w:type="spellEnd"/>
      <w:r w:rsidR="00B72180" w:rsidRPr="007C024E">
        <w:rPr>
          <w:highlight w:val="white"/>
        </w:rPr>
        <w:t xml:space="preserve"> </w:t>
      </w:r>
      <w:proofErr w:type="spellStart"/>
      <w:r w:rsidR="00B72180" w:rsidRPr="007C024E">
        <w:rPr>
          <w:highlight w:val="white"/>
        </w:rPr>
        <w:t>trị</w:t>
      </w:r>
      <w:proofErr w:type="spellEnd"/>
      <w:r w:rsidR="00B72180" w:rsidRPr="007C024E">
        <w:rPr>
          <w:highlight w:val="white"/>
        </w:rPr>
        <w:t xml:space="preserve"> </w:t>
      </w:r>
      <w:proofErr w:type="spellStart"/>
      <w:r w:rsidR="00B72180" w:rsidRPr="007C024E">
        <w:rPr>
          <w:highlight w:val="white"/>
        </w:rPr>
        <w:t>từ</w:t>
      </w:r>
      <w:proofErr w:type="spellEnd"/>
      <w:r w:rsidR="00B72180" w:rsidRPr="007C024E">
        <w:rPr>
          <w:highlight w:val="white"/>
        </w:rPr>
        <w:t xml:space="preserve"> Blynk</w:t>
      </w:r>
      <w:r w:rsidR="000305F1" w:rsidRPr="007C024E">
        <w:rPr>
          <w:highlight w:val="white"/>
        </w:rPr>
        <w:t xml:space="preserve"> </w:t>
      </w:r>
      <w:r w:rsidR="00B72180" w:rsidRPr="007C024E">
        <w:rPr>
          <w:highlight w:val="white"/>
        </w:rPr>
        <w:t xml:space="preserve">(bao </w:t>
      </w:r>
      <w:proofErr w:type="spellStart"/>
      <w:r w:rsidR="00B72180" w:rsidRPr="007C024E">
        <w:rPr>
          <w:highlight w:val="white"/>
        </w:rPr>
        <w:t>gồm</w:t>
      </w:r>
      <w:proofErr w:type="spellEnd"/>
      <w:r w:rsidR="00B72180" w:rsidRPr="007C024E">
        <w:rPr>
          <w:highlight w:val="white"/>
        </w:rPr>
        <w:t xml:space="preserve"> speed </w:t>
      </w:r>
      <w:proofErr w:type="spellStart"/>
      <w:r w:rsidR="00B72180" w:rsidRPr="007C024E">
        <w:rPr>
          <w:highlight w:val="white"/>
        </w:rPr>
        <w:t>ứng</w:t>
      </w:r>
      <w:proofErr w:type="spellEnd"/>
      <w:r w:rsidR="00B72180" w:rsidRPr="007C024E">
        <w:rPr>
          <w:highlight w:val="white"/>
        </w:rPr>
        <w:t xml:space="preserve"> </w:t>
      </w:r>
      <w:proofErr w:type="spellStart"/>
      <w:r w:rsidR="00B72180" w:rsidRPr="007C024E">
        <w:rPr>
          <w:highlight w:val="white"/>
        </w:rPr>
        <w:t>với</w:t>
      </w:r>
      <w:proofErr w:type="spellEnd"/>
      <w:r w:rsidR="00B72180" w:rsidRPr="007C024E">
        <w:rPr>
          <w:highlight w:val="white"/>
        </w:rPr>
        <w:t xml:space="preserve"> </w:t>
      </w:r>
      <w:proofErr w:type="spellStart"/>
      <w:r w:rsidR="00B72180" w:rsidRPr="007C024E">
        <w:rPr>
          <w:highlight w:val="white"/>
        </w:rPr>
        <w:t>chân</w:t>
      </w:r>
      <w:proofErr w:type="spellEnd"/>
      <w:r w:rsidR="00B72180" w:rsidRPr="007C024E">
        <w:rPr>
          <w:highlight w:val="white"/>
        </w:rPr>
        <w:t xml:space="preserve"> </w:t>
      </w:r>
      <w:proofErr w:type="spellStart"/>
      <w:r w:rsidR="00B72180" w:rsidRPr="007C024E">
        <w:rPr>
          <w:highlight w:val="white"/>
        </w:rPr>
        <w:t>ảo</w:t>
      </w:r>
      <w:proofErr w:type="spellEnd"/>
      <w:r w:rsidR="00B72180" w:rsidRPr="007C024E">
        <w:rPr>
          <w:highlight w:val="white"/>
        </w:rPr>
        <w:t xml:space="preserve"> V1 </w:t>
      </w:r>
      <w:proofErr w:type="spellStart"/>
      <w:r w:rsidR="00B72180" w:rsidRPr="007C024E">
        <w:rPr>
          <w:highlight w:val="white"/>
        </w:rPr>
        <w:t>và</w:t>
      </w:r>
      <w:proofErr w:type="spellEnd"/>
      <w:r w:rsidR="00B72180" w:rsidRPr="007C024E">
        <w:rPr>
          <w:highlight w:val="white"/>
        </w:rPr>
        <w:t xml:space="preserve"> </w:t>
      </w:r>
      <w:proofErr w:type="spellStart"/>
      <w:r w:rsidR="00B72180" w:rsidRPr="007C024E">
        <w:rPr>
          <w:highlight w:val="white"/>
        </w:rPr>
        <w:t>step_n</w:t>
      </w:r>
      <w:proofErr w:type="spellEnd"/>
      <w:r w:rsidR="00B72180" w:rsidRPr="007C024E">
        <w:rPr>
          <w:highlight w:val="white"/>
        </w:rPr>
        <w:t xml:space="preserve"> </w:t>
      </w:r>
      <w:proofErr w:type="spellStart"/>
      <w:r w:rsidR="00B72180" w:rsidRPr="007C024E">
        <w:rPr>
          <w:highlight w:val="white"/>
        </w:rPr>
        <w:t>ứng</w:t>
      </w:r>
      <w:proofErr w:type="spellEnd"/>
      <w:r w:rsidR="00B72180" w:rsidRPr="007C024E">
        <w:rPr>
          <w:highlight w:val="white"/>
        </w:rPr>
        <w:t xml:space="preserve"> </w:t>
      </w:r>
      <w:proofErr w:type="spellStart"/>
      <w:r w:rsidR="00B72180" w:rsidRPr="007C024E">
        <w:rPr>
          <w:highlight w:val="white"/>
        </w:rPr>
        <w:t>với</w:t>
      </w:r>
      <w:proofErr w:type="spellEnd"/>
      <w:r w:rsidR="00B72180" w:rsidRPr="007C024E">
        <w:rPr>
          <w:highlight w:val="white"/>
        </w:rPr>
        <w:t xml:space="preserve"> </w:t>
      </w:r>
      <w:proofErr w:type="spellStart"/>
      <w:r w:rsidR="00B72180" w:rsidRPr="007C024E">
        <w:rPr>
          <w:highlight w:val="white"/>
        </w:rPr>
        <w:t>chân</w:t>
      </w:r>
      <w:proofErr w:type="spellEnd"/>
      <w:r w:rsidR="00B72180" w:rsidRPr="007C024E">
        <w:rPr>
          <w:highlight w:val="white"/>
        </w:rPr>
        <w:t xml:space="preserve"> </w:t>
      </w:r>
      <w:proofErr w:type="spellStart"/>
      <w:r w:rsidR="00B72180" w:rsidRPr="007C024E">
        <w:rPr>
          <w:highlight w:val="white"/>
        </w:rPr>
        <w:t>ảo</w:t>
      </w:r>
      <w:proofErr w:type="spellEnd"/>
      <w:r w:rsidR="00B72180" w:rsidRPr="007C024E">
        <w:rPr>
          <w:highlight w:val="white"/>
        </w:rPr>
        <w:t xml:space="preserve"> V2 </w:t>
      </w:r>
      <w:proofErr w:type="spellStart"/>
      <w:r w:rsidR="00B72180" w:rsidRPr="007C024E">
        <w:rPr>
          <w:highlight w:val="white"/>
        </w:rPr>
        <w:t>mà</w:t>
      </w:r>
      <w:proofErr w:type="spellEnd"/>
      <w:r w:rsidR="00B72180" w:rsidRPr="007C024E">
        <w:rPr>
          <w:highlight w:val="white"/>
        </w:rPr>
        <w:t xml:space="preserve"> </w:t>
      </w:r>
      <w:proofErr w:type="spellStart"/>
      <w:r w:rsidR="00B72180" w:rsidRPr="007C024E">
        <w:rPr>
          <w:highlight w:val="white"/>
        </w:rPr>
        <w:t>chúng</w:t>
      </w:r>
      <w:proofErr w:type="spellEnd"/>
      <w:r w:rsidR="00B72180" w:rsidRPr="007C024E">
        <w:rPr>
          <w:highlight w:val="white"/>
        </w:rPr>
        <w:t xml:space="preserve"> ta </w:t>
      </w:r>
      <w:proofErr w:type="spellStart"/>
      <w:r w:rsidR="00B72180" w:rsidRPr="007C024E">
        <w:rPr>
          <w:highlight w:val="white"/>
        </w:rPr>
        <w:t>đã</w:t>
      </w:r>
      <w:proofErr w:type="spellEnd"/>
      <w:r w:rsidR="00B72180" w:rsidRPr="007C024E">
        <w:rPr>
          <w:highlight w:val="white"/>
        </w:rPr>
        <w:t xml:space="preserve"> setup ở </w:t>
      </w:r>
      <w:proofErr w:type="spellStart"/>
      <w:r w:rsidR="00B72180" w:rsidRPr="007C024E">
        <w:rPr>
          <w:highlight w:val="white"/>
        </w:rPr>
        <w:t>phần</w:t>
      </w:r>
      <w:proofErr w:type="spellEnd"/>
      <w:r w:rsidR="00B72180" w:rsidRPr="007C024E">
        <w:rPr>
          <w:highlight w:val="white"/>
        </w:rPr>
        <w:t xml:space="preserve"> </w:t>
      </w:r>
      <w:proofErr w:type="spellStart"/>
      <w:r w:rsidR="00B72180" w:rsidRPr="007C024E">
        <w:rPr>
          <w:highlight w:val="white"/>
        </w:rPr>
        <w:t>trước</w:t>
      </w:r>
      <w:proofErr w:type="spellEnd"/>
      <w:r w:rsidR="00B72180" w:rsidRPr="007C024E">
        <w:rPr>
          <w:highlight w:val="white"/>
        </w:rPr>
        <w:t>)</w:t>
      </w:r>
    </w:p>
    <w:p w14:paraId="7738ABCB" w14:textId="5A512A13" w:rsidR="003728FF" w:rsidRDefault="000617A0" w:rsidP="003728FF">
      <w:pPr>
        <w:spacing w:before="0" w:after="180" w:line="405" w:lineRule="auto"/>
        <w:ind w:firstLine="0"/>
        <w:rPr>
          <w:shd w:val="clear" w:color="auto" w:fill="F5F5F5"/>
        </w:rPr>
      </w:pPr>
      <w:r w:rsidRPr="007C024E">
        <w:rPr>
          <w:highlight w:val="white"/>
        </w:rPr>
        <w:t>T</w:t>
      </w:r>
      <w:r w:rsidR="00D06588" w:rsidRPr="007C024E">
        <w:rPr>
          <w:highlight w:val="white"/>
        </w:rPr>
        <w:t>rong</w:t>
      </w:r>
      <w:r w:rsidR="00B72180">
        <w:rPr>
          <w:highlight w:val="white"/>
        </w:rPr>
        <w:t xml:space="preserve"> </w:t>
      </w:r>
      <w:proofErr w:type="spellStart"/>
      <w:r w:rsidR="00B72180">
        <w:rPr>
          <w:highlight w:val="white"/>
        </w:rPr>
        <w:t>hàm</w:t>
      </w:r>
      <w:proofErr w:type="spellEnd"/>
      <w:r w:rsidR="00B72180">
        <w:rPr>
          <w:highlight w:val="white"/>
        </w:rPr>
        <w:t xml:space="preserve"> </w:t>
      </w:r>
      <w:r w:rsidR="00B72180" w:rsidRPr="00DA189C">
        <w:rPr>
          <w:i/>
          <w:iCs/>
          <w:highlight w:val="white"/>
        </w:rPr>
        <w:t>void setup (),</w:t>
      </w:r>
      <w:r w:rsidR="00B72180">
        <w:rPr>
          <w:highlight w:val="white"/>
        </w:rPr>
        <w:t xml:space="preserve"> </w:t>
      </w:r>
      <w:proofErr w:type="spellStart"/>
      <w:r w:rsidR="00B72180">
        <w:rPr>
          <w:highlight w:val="white"/>
        </w:rPr>
        <w:t>chúng</w:t>
      </w:r>
      <w:proofErr w:type="spellEnd"/>
      <w:r w:rsidR="00B72180">
        <w:rPr>
          <w:highlight w:val="white"/>
        </w:rPr>
        <w:t xml:space="preserve"> ta </w:t>
      </w:r>
      <w:proofErr w:type="spellStart"/>
      <w:r w:rsidR="00B72180">
        <w:rPr>
          <w:highlight w:val="white"/>
        </w:rPr>
        <w:t>sẽ</w:t>
      </w:r>
      <w:proofErr w:type="spellEnd"/>
      <w:r w:rsidR="00B72180">
        <w:rPr>
          <w:highlight w:val="white"/>
        </w:rPr>
        <w:t xml:space="preserve"> </w:t>
      </w:r>
      <w:proofErr w:type="spellStart"/>
      <w:r w:rsidR="00B72180">
        <w:rPr>
          <w:highlight w:val="white"/>
        </w:rPr>
        <w:t>khởi</w:t>
      </w:r>
      <w:proofErr w:type="spellEnd"/>
      <w:r w:rsidR="00B72180">
        <w:rPr>
          <w:highlight w:val="white"/>
        </w:rPr>
        <w:t xml:space="preserve"> </w:t>
      </w:r>
      <w:proofErr w:type="spellStart"/>
      <w:r w:rsidR="00B72180">
        <w:rPr>
          <w:highlight w:val="white"/>
        </w:rPr>
        <w:t>tạo</w:t>
      </w:r>
      <w:proofErr w:type="spellEnd"/>
      <w:r w:rsidR="00B72180">
        <w:rPr>
          <w:highlight w:val="white"/>
        </w:rPr>
        <w:t xml:space="preserve"> </w:t>
      </w:r>
      <w:proofErr w:type="spellStart"/>
      <w:r w:rsidR="00B72180">
        <w:rPr>
          <w:highlight w:val="white"/>
        </w:rPr>
        <w:t>tốc</w:t>
      </w:r>
      <w:proofErr w:type="spellEnd"/>
      <w:r w:rsidR="00B72180">
        <w:rPr>
          <w:highlight w:val="white"/>
        </w:rPr>
        <w:t xml:space="preserve"> </w:t>
      </w:r>
      <w:proofErr w:type="spellStart"/>
      <w:r w:rsidR="00B72180">
        <w:rPr>
          <w:highlight w:val="white"/>
        </w:rPr>
        <w:t>độ</w:t>
      </w:r>
      <w:proofErr w:type="spellEnd"/>
      <w:r w:rsidR="00B72180">
        <w:rPr>
          <w:highlight w:val="white"/>
        </w:rPr>
        <w:t xml:space="preserve"> </w:t>
      </w:r>
      <w:proofErr w:type="spellStart"/>
      <w:r w:rsidR="00B72180">
        <w:rPr>
          <w:highlight w:val="white"/>
        </w:rPr>
        <w:t>truyền</w:t>
      </w:r>
      <w:proofErr w:type="spellEnd"/>
      <w:r w:rsidR="00B72180">
        <w:rPr>
          <w:highlight w:val="white"/>
        </w:rPr>
        <w:t xml:space="preserve">, </w:t>
      </w:r>
      <w:proofErr w:type="spellStart"/>
      <w:r w:rsidR="00B72180">
        <w:rPr>
          <w:highlight w:val="white"/>
        </w:rPr>
        <w:t>đầu</w:t>
      </w:r>
      <w:proofErr w:type="spellEnd"/>
      <w:r w:rsidR="00B72180">
        <w:rPr>
          <w:highlight w:val="white"/>
        </w:rPr>
        <w:t xml:space="preserve"> ra </w:t>
      </w:r>
      <w:proofErr w:type="spellStart"/>
      <w:r w:rsidR="00B72180">
        <w:rPr>
          <w:highlight w:val="white"/>
        </w:rPr>
        <w:t>đèn</w:t>
      </w:r>
      <w:proofErr w:type="spellEnd"/>
      <w:r w:rsidR="00B72180">
        <w:rPr>
          <w:highlight w:val="white"/>
        </w:rPr>
        <w:t xml:space="preserve"> LED </w:t>
      </w:r>
      <w:proofErr w:type="spellStart"/>
      <w:r w:rsidR="00B72180">
        <w:rPr>
          <w:highlight w:val="white"/>
        </w:rPr>
        <w:t>và</w:t>
      </w:r>
      <w:proofErr w:type="spellEnd"/>
      <w:r w:rsidR="00B72180">
        <w:rPr>
          <w:highlight w:val="white"/>
        </w:rPr>
        <w:t xml:space="preserve"> </w:t>
      </w:r>
      <w:proofErr w:type="spellStart"/>
      <w:r w:rsidR="00B72180">
        <w:rPr>
          <w:highlight w:val="white"/>
        </w:rPr>
        <w:t>sẽ</w:t>
      </w:r>
      <w:proofErr w:type="spellEnd"/>
      <w:r w:rsidR="00B72180">
        <w:rPr>
          <w:highlight w:val="white"/>
        </w:rPr>
        <w:t xml:space="preserve"> </w:t>
      </w:r>
      <w:proofErr w:type="spellStart"/>
      <w:r w:rsidR="00B72180">
        <w:rPr>
          <w:highlight w:val="white"/>
        </w:rPr>
        <w:t>kết</w:t>
      </w:r>
      <w:proofErr w:type="spellEnd"/>
      <w:r w:rsidR="00B72180">
        <w:rPr>
          <w:highlight w:val="white"/>
        </w:rPr>
        <w:t xml:space="preserve"> </w:t>
      </w:r>
      <w:proofErr w:type="spellStart"/>
      <w:r w:rsidR="00B72180">
        <w:rPr>
          <w:highlight w:val="white"/>
        </w:rPr>
        <w:t>nối</w:t>
      </w:r>
      <w:proofErr w:type="spellEnd"/>
      <w:r w:rsidR="00B72180">
        <w:rPr>
          <w:highlight w:val="white"/>
        </w:rPr>
        <w:t xml:space="preserve"> </w:t>
      </w:r>
      <w:proofErr w:type="spellStart"/>
      <w:r w:rsidR="00B72180">
        <w:rPr>
          <w:highlight w:val="white"/>
        </w:rPr>
        <w:t>mô-đun</w:t>
      </w:r>
      <w:proofErr w:type="spellEnd"/>
      <w:r w:rsidR="00B72180">
        <w:rPr>
          <w:highlight w:val="white"/>
        </w:rPr>
        <w:t xml:space="preserve"> </w:t>
      </w:r>
      <w:proofErr w:type="spellStart"/>
      <w:r w:rsidR="00B72180">
        <w:rPr>
          <w:highlight w:val="white"/>
        </w:rPr>
        <w:t>với</w:t>
      </w:r>
      <w:proofErr w:type="spellEnd"/>
      <w:r w:rsidR="00B72180">
        <w:rPr>
          <w:highlight w:val="white"/>
        </w:rPr>
        <w:t xml:space="preserve"> Wi-Fi </w:t>
      </w:r>
      <w:proofErr w:type="spellStart"/>
      <w:r w:rsidR="00B72180">
        <w:rPr>
          <w:highlight w:val="white"/>
        </w:rPr>
        <w:t>bằng</w:t>
      </w:r>
      <w:proofErr w:type="spellEnd"/>
      <w:r w:rsidR="00B72180">
        <w:rPr>
          <w:highlight w:val="white"/>
        </w:rPr>
        <w:t xml:space="preserve"> </w:t>
      </w:r>
      <w:proofErr w:type="spellStart"/>
      <w:r w:rsidR="00B72180" w:rsidRPr="00585B43">
        <w:rPr>
          <w:i/>
          <w:iCs/>
          <w:highlight w:val="white"/>
        </w:rPr>
        <w:t>WiFi.begin</w:t>
      </w:r>
      <w:proofErr w:type="spellEnd"/>
      <w:r w:rsidR="00B72180" w:rsidRPr="00585B43">
        <w:rPr>
          <w:i/>
          <w:iCs/>
          <w:highlight w:val="white"/>
        </w:rPr>
        <w:t>(</w:t>
      </w:r>
      <w:proofErr w:type="spellStart"/>
      <w:proofErr w:type="gramStart"/>
      <w:r w:rsidR="00B72180" w:rsidRPr="00585B43">
        <w:rPr>
          <w:i/>
          <w:iCs/>
          <w:highlight w:val="white"/>
        </w:rPr>
        <w:t>auth,ssid</w:t>
      </w:r>
      <w:proofErr w:type="gramEnd"/>
      <w:r w:rsidR="00B72180" w:rsidRPr="00585B43">
        <w:rPr>
          <w:i/>
          <w:iCs/>
          <w:highlight w:val="white"/>
        </w:rPr>
        <w:t>,pass</w:t>
      </w:r>
      <w:proofErr w:type="spellEnd"/>
      <w:r w:rsidR="00B72180" w:rsidRPr="00585B43">
        <w:rPr>
          <w:i/>
          <w:iCs/>
          <w:highlight w:val="white"/>
        </w:rPr>
        <w:t>).</w:t>
      </w:r>
      <w:r w:rsidR="00B72180">
        <w:rPr>
          <w:highlight w:val="white"/>
        </w:rPr>
        <w:t xml:space="preserve"> </w:t>
      </w:r>
      <w:proofErr w:type="spellStart"/>
      <w:r w:rsidR="00B72180">
        <w:rPr>
          <w:highlight w:val="white"/>
        </w:rPr>
        <w:t>Hàm</w:t>
      </w:r>
      <w:proofErr w:type="spellEnd"/>
      <w:r w:rsidR="00B72180">
        <w:rPr>
          <w:highlight w:val="white"/>
        </w:rPr>
        <w:t xml:space="preserve"> </w:t>
      </w:r>
      <w:proofErr w:type="spellStart"/>
      <w:r w:rsidR="00B72180">
        <w:rPr>
          <w:highlight w:val="white"/>
        </w:rPr>
        <w:t>này</w:t>
      </w:r>
      <w:proofErr w:type="spellEnd"/>
      <w:r w:rsidR="00585B43">
        <w:rPr>
          <w:highlight w:val="white"/>
        </w:rPr>
        <w:t xml:space="preserve"> </w:t>
      </w:r>
      <w:proofErr w:type="spellStart"/>
      <w:r w:rsidR="00B72180">
        <w:rPr>
          <w:highlight w:val="white"/>
        </w:rPr>
        <w:t>bắt</w:t>
      </w:r>
      <w:proofErr w:type="spellEnd"/>
      <w:r w:rsidR="00B72180">
        <w:rPr>
          <w:highlight w:val="white"/>
        </w:rPr>
        <w:t xml:space="preserve"> </w:t>
      </w:r>
      <w:proofErr w:type="spellStart"/>
      <w:r w:rsidR="00B72180">
        <w:rPr>
          <w:highlight w:val="white"/>
        </w:rPr>
        <w:t>đầu</w:t>
      </w:r>
      <w:proofErr w:type="spellEnd"/>
      <w:r w:rsidR="00B72180">
        <w:rPr>
          <w:highlight w:val="white"/>
        </w:rPr>
        <w:t xml:space="preserve"> </w:t>
      </w:r>
      <w:proofErr w:type="spellStart"/>
      <w:r w:rsidR="00B72180">
        <w:rPr>
          <w:highlight w:val="white"/>
        </w:rPr>
        <w:t>kết</w:t>
      </w:r>
      <w:proofErr w:type="spellEnd"/>
      <w:r w:rsidR="00B72180">
        <w:rPr>
          <w:highlight w:val="white"/>
        </w:rPr>
        <w:t xml:space="preserve"> </w:t>
      </w:r>
      <w:proofErr w:type="spellStart"/>
      <w:r w:rsidR="00B72180">
        <w:rPr>
          <w:highlight w:val="white"/>
        </w:rPr>
        <w:t>nối</w:t>
      </w:r>
      <w:proofErr w:type="spellEnd"/>
      <w:r w:rsidR="00B72180">
        <w:rPr>
          <w:highlight w:val="white"/>
        </w:rPr>
        <w:t xml:space="preserve"> Wi-Fi.</w:t>
      </w:r>
    </w:p>
    <w:p w14:paraId="5423937D" w14:textId="3EE5FD25" w:rsidR="00B72180" w:rsidRPr="003728FF" w:rsidRDefault="00B72180" w:rsidP="003728FF">
      <w:pPr>
        <w:spacing w:before="0" w:after="180" w:line="405" w:lineRule="auto"/>
        <w:ind w:firstLine="0"/>
        <w:rPr>
          <w:shd w:val="clear" w:color="auto" w:fill="F5F5F5"/>
        </w:rPr>
      </w:pPr>
      <w:proofErr w:type="spellStart"/>
      <w:r>
        <w:rPr>
          <w:highlight w:val="white"/>
        </w:rPr>
        <w:t>Cuối</w:t>
      </w:r>
      <w:proofErr w:type="spellEnd"/>
      <w:r>
        <w:rPr>
          <w:highlight w:val="white"/>
        </w:rPr>
        <w:t xml:space="preserve"> </w:t>
      </w:r>
      <w:proofErr w:type="spellStart"/>
      <w:r>
        <w:rPr>
          <w:highlight w:val="white"/>
        </w:rPr>
        <w:t>cùng</w:t>
      </w:r>
      <w:proofErr w:type="spellEnd"/>
      <w:r>
        <w:rPr>
          <w:highlight w:val="white"/>
        </w:rPr>
        <w:t xml:space="preserve"> </w:t>
      </w:r>
      <w:proofErr w:type="spellStart"/>
      <w:r>
        <w:rPr>
          <w:highlight w:val="white"/>
        </w:rPr>
        <w:t>trong</w:t>
      </w:r>
      <w:proofErr w:type="spellEnd"/>
      <w:r>
        <w:rPr>
          <w:highlight w:val="white"/>
        </w:rPr>
        <w:t xml:space="preserve"> </w:t>
      </w:r>
      <w:proofErr w:type="spellStart"/>
      <w:r>
        <w:rPr>
          <w:highlight w:val="white"/>
        </w:rPr>
        <w:t>hàm</w:t>
      </w:r>
      <w:proofErr w:type="spellEnd"/>
      <w:r>
        <w:rPr>
          <w:highlight w:val="white"/>
        </w:rPr>
        <w:t xml:space="preserve"> </w:t>
      </w:r>
      <w:proofErr w:type="gramStart"/>
      <w:r w:rsidRPr="00D44C89">
        <w:rPr>
          <w:i/>
          <w:iCs/>
          <w:highlight w:val="white"/>
        </w:rPr>
        <w:t>loop(</w:t>
      </w:r>
      <w:proofErr w:type="gramEnd"/>
      <w:r w:rsidRPr="00D44C89">
        <w:rPr>
          <w:i/>
          <w:iCs/>
          <w:highlight w:val="white"/>
        </w:rPr>
        <w:t>),</w:t>
      </w:r>
      <w:r>
        <w:rPr>
          <w:highlight w:val="white"/>
        </w:rPr>
        <w:t xml:space="preserve"> </w:t>
      </w:r>
      <w:proofErr w:type="spellStart"/>
      <w:r>
        <w:rPr>
          <w:highlight w:val="white"/>
        </w:rPr>
        <w:t>chúng</w:t>
      </w:r>
      <w:proofErr w:type="spellEnd"/>
      <w:r>
        <w:rPr>
          <w:highlight w:val="white"/>
        </w:rPr>
        <w:t xml:space="preserve"> ta </w:t>
      </w:r>
      <w:proofErr w:type="spellStart"/>
      <w:r>
        <w:rPr>
          <w:highlight w:val="white"/>
        </w:rPr>
        <w:t>sẽ</w:t>
      </w:r>
      <w:proofErr w:type="spellEnd"/>
      <w:r>
        <w:rPr>
          <w:highlight w:val="white"/>
        </w:rPr>
        <w:t xml:space="preserve"> </w:t>
      </w:r>
      <w:proofErr w:type="spellStart"/>
      <w:r>
        <w:rPr>
          <w:highlight w:val="white"/>
        </w:rPr>
        <w:t>gọi</w:t>
      </w:r>
      <w:proofErr w:type="spellEnd"/>
      <w:r>
        <w:rPr>
          <w:highlight w:val="white"/>
        </w:rPr>
        <w:t xml:space="preserve"> </w:t>
      </w:r>
      <w:proofErr w:type="spellStart"/>
      <w:r w:rsidRPr="00D44C89">
        <w:rPr>
          <w:i/>
          <w:iCs/>
          <w:highlight w:val="white"/>
        </w:rPr>
        <w:t>Blynk.run</w:t>
      </w:r>
      <w:proofErr w:type="spellEnd"/>
      <w:r w:rsidRPr="00D44C89">
        <w:rPr>
          <w:i/>
          <w:iCs/>
          <w:highlight w:val="white"/>
        </w:rPr>
        <w:t>()</w:t>
      </w:r>
    </w:p>
    <w:p w14:paraId="7EFBFACF" w14:textId="77777777" w:rsidR="00CA35B7" w:rsidRDefault="00CA35B7" w:rsidP="0025111A"/>
    <w:p w14:paraId="5DA05F36" w14:textId="77777777" w:rsidR="00CA35B7" w:rsidRDefault="00CA35B7" w:rsidP="0025111A"/>
    <w:p w14:paraId="25511A09" w14:textId="77777777" w:rsidR="00CA35B7" w:rsidRDefault="00CA35B7" w:rsidP="0025111A"/>
    <w:p w14:paraId="7B16D9F0" w14:textId="77777777" w:rsidR="00CA35B7" w:rsidRDefault="00CA35B7" w:rsidP="0025111A"/>
    <w:p w14:paraId="3E36890C" w14:textId="77777777" w:rsidR="00CA35B7" w:rsidRDefault="00CA35B7" w:rsidP="0025111A"/>
    <w:p w14:paraId="12350410" w14:textId="77777777" w:rsidR="00CA35B7" w:rsidRDefault="00CA35B7" w:rsidP="0025111A"/>
    <w:p w14:paraId="3396162D" w14:textId="77777777" w:rsidR="00CA35B7" w:rsidRDefault="00CA35B7" w:rsidP="0025111A"/>
    <w:p w14:paraId="30FBFC54" w14:textId="77777777" w:rsidR="00CA35B7" w:rsidRDefault="00CA35B7" w:rsidP="0025111A"/>
    <w:p w14:paraId="646E0386" w14:textId="57A3AA72" w:rsidR="005E7B35" w:rsidRDefault="006328B4" w:rsidP="00B77279">
      <w:pPr>
        <w:pStyle w:val="u2"/>
      </w:pPr>
      <w:bookmarkStart w:id="218" w:name="_Toc78552252"/>
      <w:proofErr w:type="spellStart"/>
      <w:r>
        <w:lastRenderedPageBreak/>
        <w:t>Ghép</w:t>
      </w:r>
      <w:proofErr w:type="spellEnd"/>
      <w:r>
        <w:t xml:space="preserve"> </w:t>
      </w:r>
      <w:proofErr w:type="spellStart"/>
      <w:r>
        <w:t>nối</w:t>
      </w:r>
      <w:proofErr w:type="spellEnd"/>
      <w:r>
        <w:t xml:space="preserve"> </w:t>
      </w:r>
      <w:proofErr w:type="spellStart"/>
      <w:r>
        <w:t>hệ</w:t>
      </w:r>
      <w:proofErr w:type="spellEnd"/>
      <w:r>
        <w:t xml:space="preserve"> </w:t>
      </w:r>
      <w:proofErr w:type="spellStart"/>
      <w:r>
        <w:t>thống</w:t>
      </w:r>
      <w:bookmarkEnd w:id="215"/>
      <w:bookmarkEnd w:id="218"/>
      <w:proofErr w:type="spellEnd"/>
    </w:p>
    <w:p w14:paraId="5B408850" w14:textId="77777777" w:rsidR="00B77279" w:rsidRDefault="00B77279" w:rsidP="00B77279">
      <w:pPr>
        <w:keepNext/>
      </w:pPr>
      <w:r w:rsidRPr="0023126D">
        <w:rPr>
          <w:rFonts w:cs="Times New Roman"/>
          <w:noProof/>
          <w:sz w:val="32"/>
          <w:szCs w:val="32"/>
        </w:rPr>
        <w:drawing>
          <wp:inline distT="0" distB="0" distL="0" distR="0" wp14:anchorId="15C17FAC" wp14:editId="096023F8">
            <wp:extent cx="5760085" cy="5084998"/>
            <wp:effectExtent l="0" t="0" r="0" b="1905"/>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5084998"/>
                    </a:xfrm>
                    <a:prstGeom prst="rect">
                      <a:avLst/>
                    </a:prstGeom>
                  </pic:spPr>
                </pic:pic>
              </a:graphicData>
            </a:graphic>
          </wp:inline>
        </w:drawing>
      </w:r>
    </w:p>
    <w:p w14:paraId="7A0D9721" w14:textId="747A8750" w:rsidR="00B77279" w:rsidRDefault="00B77279" w:rsidP="006328B4">
      <w:pPr>
        <w:pStyle w:val="Chuthich"/>
      </w:pPr>
      <w:bookmarkStart w:id="219" w:name="_Toc78552287"/>
      <w:proofErr w:type="spellStart"/>
      <w:r>
        <w:t>Hình</w:t>
      </w:r>
      <w:proofErr w:type="spellEnd"/>
      <w:r>
        <w:t xml:space="preserve"> </w:t>
      </w:r>
      <w:r>
        <w:fldChar w:fldCharType="begin"/>
      </w:r>
      <w:r>
        <w:instrText>STYLEREF 1 \s</w:instrText>
      </w:r>
      <w:r>
        <w:fldChar w:fldCharType="separate"/>
      </w:r>
      <w:r w:rsidR="004557B5">
        <w:rPr>
          <w:noProof/>
        </w:rPr>
        <w:t>3</w:t>
      </w:r>
      <w:r>
        <w:fldChar w:fldCharType="end"/>
      </w:r>
      <w:r w:rsidR="004557B5">
        <w:t>.</w:t>
      </w:r>
      <w:r>
        <w:fldChar w:fldCharType="begin"/>
      </w:r>
      <w:r>
        <w:instrText>SEQ Hình \* ARABIC \s 1</w:instrText>
      </w:r>
      <w:r>
        <w:fldChar w:fldCharType="separate"/>
      </w:r>
      <w:r w:rsidR="008D136C">
        <w:rPr>
          <w:noProof/>
        </w:rPr>
        <w:t>17</w:t>
      </w:r>
      <w:r>
        <w:fldChar w:fldCharType="end"/>
      </w:r>
      <w:r>
        <w:t xml:space="preserve"> </w:t>
      </w:r>
      <w:proofErr w:type="spellStart"/>
      <w:r w:rsidR="006328B4">
        <w:t>Sơ</w:t>
      </w:r>
      <w:proofErr w:type="spellEnd"/>
      <w:r w:rsidR="006328B4">
        <w:t xml:space="preserve"> </w:t>
      </w:r>
      <w:proofErr w:type="spellStart"/>
      <w:r w:rsidR="006328B4">
        <w:t>đồ</w:t>
      </w:r>
      <w:proofErr w:type="spellEnd"/>
      <w:r w:rsidR="006328B4">
        <w:t xml:space="preserve"> </w:t>
      </w:r>
      <w:proofErr w:type="spellStart"/>
      <w:r w:rsidR="006328B4">
        <w:t>ghép</w:t>
      </w:r>
      <w:proofErr w:type="spellEnd"/>
      <w:r w:rsidR="006328B4">
        <w:t xml:space="preserve"> </w:t>
      </w:r>
      <w:proofErr w:type="spellStart"/>
      <w:r w:rsidR="006328B4">
        <w:t>nối</w:t>
      </w:r>
      <w:proofErr w:type="spellEnd"/>
      <w:r w:rsidR="006328B4">
        <w:t xml:space="preserve"> </w:t>
      </w:r>
      <w:proofErr w:type="spellStart"/>
      <w:r w:rsidR="006328B4">
        <w:t>hệ</w:t>
      </w:r>
      <w:proofErr w:type="spellEnd"/>
      <w:r w:rsidR="006328B4">
        <w:t xml:space="preserve"> </w:t>
      </w:r>
      <w:proofErr w:type="spellStart"/>
      <w:r w:rsidR="006328B4">
        <w:t>thống</w:t>
      </w:r>
      <w:proofErr w:type="spellEnd"/>
      <w:r w:rsidR="006328B4">
        <w:t xml:space="preserve"> </w:t>
      </w:r>
      <w:proofErr w:type="spellStart"/>
      <w:r w:rsidR="006328B4">
        <w:t>xe</w:t>
      </w:r>
      <w:proofErr w:type="spellEnd"/>
      <w:r w:rsidR="006328B4">
        <w:t xml:space="preserve"> </w:t>
      </w:r>
      <w:proofErr w:type="spellStart"/>
      <w:r w:rsidR="006328B4">
        <w:t>dò</w:t>
      </w:r>
      <w:proofErr w:type="spellEnd"/>
      <w:r w:rsidR="006328B4">
        <w:t xml:space="preserve"> line</w:t>
      </w:r>
      <w:bookmarkEnd w:id="219"/>
    </w:p>
    <w:p w14:paraId="3D4175F5" w14:textId="3435E23A" w:rsidR="00BF1245" w:rsidRPr="00BF1245" w:rsidRDefault="006328B4" w:rsidP="00BF1245">
      <w:pPr>
        <w:rPr>
          <w:rFonts w:cs="Times New Roman"/>
        </w:rPr>
      </w:pPr>
      <w:r>
        <w:t xml:space="preserve">Sau </w:t>
      </w:r>
      <w:proofErr w:type="spellStart"/>
      <w:r>
        <w:t>khi</w:t>
      </w:r>
      <w:proofErr w:type="spellEnd"/>
      <w:r>
        <w:t xml:space="preserve"> </w:t>
      </w:r>
      <w:proofErr w:type="spellStart"/>
      <w:r>
        <w:t>khi</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khối</w:t>
      </w:r>
      <w:proofErr w:type="spellEnd"/>
      <w:r>
        <w:t xml:space="preserve"> con </w:t>
      </w:r>
      <w:proofErr w:type="spellStart"/>
      <w:r>
        <w:t>xe</w:t>
      </w:r>
      <w:proofErr w:type="spellEnd"/>
      <w:r>
        <w:t xml:space="preserve"> </w:t>
      </w:r>
      <w:proofErr w:type="spellStart"/>
      <w:r>
        <w:t>dò</w:t>
      </w:r>
      <w:proofErr w:type="spellEnd"/>
      <w:r>
        <w:t xml:space="preserve"> line,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như</w:t>
      </w:r>
      <w:proofErr w:type="spellEnd"/>
      <w:r>
        <w:t xml:space="preserve"> </w:t>
      </w:r>
      <w:proofErr w:type="spellStart"/>
      <w:r>
        <w:t>Hình</w:t>
      </w:r>
      <w:proofErr w:type="spellEnd"/>
      <w:r>
        <w:t xml:space="preserve"> 3.6. </w:t>
      </w:r>
      <w:bookmarkStart w:id="220" w:name="OLE_LINK121"/>
      <w:r>
        <w:rPr>
          <w:rFonts w:cs="Times New Roman"/>
        </w:rPr>
        <w:t xml:space="preserve">Do </w:t>
      </w:r>
      <w:proofErr w:type="spellStart"/>
      <w:r>
        <w:rPr>
          <w:rFonts w:cs="Times New Roman"/>
        </w:rPr>
        <w:t>giới</w:t>
      </w:r>
      <w:proofErr w:type="spellEnd"/>
      <w:r>
        <w:rPr>
          <w:rFonts w:cs="Times New Roman"/>
        </w:rPr>
        <w:t xml:space="preserve"> </w:t>
      </w:r>
      <w:proofErr w:type="spellStart"/>
      <w:r>
        <w:rPr>
          <w:rFonts w:cs="Times New Roman"/>
        </w:rPr>
        <w:t>hạn</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linh</w:t>
      </w:r>
      <w:proofErr w:type="spellEnd"/>
      <w:r>
        <w:rPr>
          <w:rFonts w:cs="Times New Roman"/>
        </w:rPr>
        <w:t xml:space="preserve"> </w:t>
      </w:r>
      <w:proofErr w:type="spellStart"/>
      <w:r>
        <w:rPr>
          <w:rFonts w:cs="Times New Roman"/>
        </w:rPr>
        <w:t>kiện</w:t>
      </w:r>
      <w:proofErr w:type="spellEnd"/>
      <w:r>
        <w:rPr>
          <w:rFonts w:cs="Times New Roman"/>
        </w:rPr>
        <w:t xml:space="preserve"> </w:t>
      </w:r>
      <w:proofErr w:type="spellStart"/>
      <w:r>
        <w:rPr>
          <w:rFonts w:cs="Times New Roman"/>
        </w:rPr>
        <w:t>mô</w:t>
      </w:r>
      <w:proofErr w:type="spellEnd"/>
      <w:r>
        <w:rPr>
          <w:rFonts w:cs="Times New Roman"/>
        </w:rPr>
        <w:t xml:space="preserve"> </w:t>
      </w:r>
      <w:proofErr w:type="spellStart"/>
      <w:r>
        <w:rPr>
          <w:rFonts w:cs="Times New Roman"/>
        </w:rPr>
        <w:t>phỏng</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trong</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phần</w:t>
      </w:r>
      <w:proofErr w:type="spellEnd"/>
      <w:r>
        <w:rPr>
          <w:rFonts w:cs="Times New Roman"/>
        </w:rPr>
        <w:t xml:space="preserve"> </w:t>
      </w:r>
      <w:proofErr w:type="spellStart"/>
      <w:r>
        <w:rPr>
          <w:rFonts w:cs="Times New Roman"/>
        </w:rPr>
        <w:t>mềm</w:t>
      </w:r>
      <w:proofErr w:type="spellEnd"/>
      <w:r>
        <w:rPr>
          <w:rFonts w:cs="Times New Roman"/>
        </w:rPr>
        <w:t xml:space="preserve">, </w:t>
      </w:r>
      <w:proofErr w:type="spellStart"/>
      <w:r>
        <w:rPr>
          <w:rFonts w:cs="Times New Roman"/>
        </w:rPr>
        <w:t>cảm</w:t>
      </w:r>
      <w:proofErr w:type="spellEnd"/>
      <w:r>
        <w:rPr>
          <w:rFonts w:cs="Times New Roman"/>
        </w:rPr>
        <w:t xml:space="preserve"> </w:t>
      </w:r>
      <w:proofErr w:type="spellStart"/>
      <w:r>
        <w:rPr>
          <w:rFonts w:cs="Times New Roman"/>
        </w:rPr>
        <w:t>biến</w:t>
      </w:r>
      <w:proofErr w:type="spellEnd"/>
      <w:r>
        <w:rPr>
          <w:rFonts w:cs="Times New Roman"/>
        </w:rPr>
        <w:t xml:space="preserve"> </w:t>
      </w:r>
      <w:proofErr w:type="spellStart"/>
      <w:r>
        <w:rPr>
          <w:rFonts w:cs="Times New Roman"/>
        </w:rPr>
        <w:t>dò</w:t>
      </w:r>
      <w:proofErr w:type="spellEnd"/>
      <w:r>
        <w:rPr>
          <w:rFonts w:cs="Times New Roman"/>
        </w:rPr>
        <w:t xml:space="preserve"> </w:t>
      </w:r>
      <w:proofErr w:type="spellStart"/>
      <w:r>
        <w:rPr>
          <w:rFonts w:cs="Times New Roman"/>
        </w:rPr>
        <w:t>đường</w:t>
      </w:r>
      <w:proofErr w:type="spellEnd"/>
      <w:r>
        <w:rPr>
          <w:rFonts w:cs="Times New Roman"/>
        </w:rPr>
        <w:t xml:space="preserve"> BFD-1000 </w:t>
      </w:r>
      <w:proofErr w:type="spellStart"/>
      <w:r>
        <w:rPr>
          <w:rFonts w:cs="Times New Roman"/>
        </w:rPr>
        <w:t>được</w:t>
      </w:r>
      <w:proofErr w:type="spellEnd"/>
      <w:r>
        <w:rPr>
          <w:rFonts w:cs="Times New Roman"/>
        </w:rPr>
        <w:t xml:space="preserve"> </w:t>
      </w:r>
      <w:proofErr w:type="spellStart"/>
      <w:r>
        <w:rPr>
          <w:rFonts w:cs="Times New Roman"/>
        </w:rPr>
        <w:t>thay</w:t>
      </w:r>
      <w:proofErr w:type="spellEnd"/>
      <w:r>
        <w:rPr>
          <w:rFonts w:cs="Times New Roman"/>
        </w:rPr>
        <w:t xml:space="preserve"> </w:t>
      </w:r>
      <w:proofErr w:type="spellStart"/>
      <w:r>
        <w:rPr>
          <w:rFonts w:cs="Times New Roman"/>
        </w:rPr>
        <w:t>thế</w:t>
      </w:r>
      <w:proofErr w:type="spellEnd"/>
      <w:r>
        <w:rPr>
          <w:rFonts w:cs="Times New Roman"/>
        </w:rPr>
        <w:t xml:space="preserve"> </w:t>
      </w:r>
      <w:proofErr w:type="spellStart"/>
      <w:r>
        <w:rPr>
          <w:rFonts w:cs="Times New Roman"/>
        </w:rPr>
        <w:t>bằng</w:t>
      </w:r>
      <w:proofErr w:type="spellEnd"/>
      <w:r>
        <w:rPr>
          <w:rFonts w:cs="Times New Roman"/>
        </w:rPr>
        <w:t xml:space="preserve"> </w:t>
      </w:r>
      <w:proofErr w:type="spellStart"/>
      <w:r>
        <w:rPr>
          <w:rFonts w:cs="Times New Roman"/>
        </w:rPr>
        <w:t>cụm</w:t>
      </w:r>
      <w:proofErr w:type="spellEnd"/>
      <w:r>
        <w:rPr>
          <w:rFonts w:cs="Times New Roman"/>
        </w:rPr>
        <w:t xml:space="preserve"> 5 </w:t>
      </w:r>
      <w:proofErr w:type="spellStart"/>
      <w:r>
        <w:rPr>
          <w:rFonts w:cs="Times New Roman"/>
        </w:rPr>
        <w:t>cảm</w:t>
      </w:r>
      <w:proofErr w:type="spellEnd"/>
      <w:r>
        <w:rPr>
          <w:rFonts w:cs="Times New Roman"/>
        </w:rPr>
        <w:t xml:space="preserve"> </w:t>
      </w:r>
      <w:proofErr w:type="spellStart"/>
      <w:r>
        <w:rPr>
          <w:rFonts w:cs="Times New Roman"/>
        </w:rPr>
        <w:t>biến</w:t>
      </w:r>
      <w:proofErr w:type="spellEnd"/>
      <w:r>
        <w:rPr>
          <w:rFonts w:cs="Times New Roman"/>
        </w:rPr>
        <w:t xml:space="preserve"> </w:t>
      </w:r>
      <w:proofErr w:type="spellStart"/>
      <w:r>
        <w:rPr>
          <w:rFonts w:cs="Times New Roman"/>
        </w:rPr>
        <w:t>quang</w:t>
      </w:r>
      <w:proofErr w:type="spellEnd"/>
      <w:r>
        <w:rPr>
          <w:rFonts w:cs="Times New Roman"/>
        </w:rPr>
        <w:t xml:space="preserve"> </w:t>
      </w:r>
      <w:proofErr w:type="spellStart"/>
      <w:r>
        <w:rPr>
          <w:rFonts w:cs="Times New Roman"/>
        </w:rPr>
        <w:t>trở</w:t>
      </w:r>
      <w:bookmarkEnd w:id="220"/>
      <w:proofErr w:type="spellEnd"/>
      <w:r>
        <w:rPr>
          <w:rFonts w:cs="Times New Roman"/>
        </w:rPr>
        <w:t>.</w:t>
      </w:r>
    </w:p>
    <w:p w14:paraId="31AB9BB3" w14:textId="1100C095" w:rsidR="00DB437D" w:rsidRDefault="00DB437D" w:rsidP="006328B4">
      <w:pPr>
        <w:rPr>
          <w:rFonts w:cs="Times New Roman"/>
        </w:rPr>
      </w:pPr>
      <w:proofErr w:type="spellStart"/>
      <w:r>
        <w:rPr>
          <w:rFonts w:cs="Times New Roman"/>
        </w:rPr>
        <w:t>Bộ</w:t>
      </w:r>
      <w:proofErr w:type="spellEnd"/>
      <w:r>
        <w:rPr>
          <w:rFonts w:cs="Times New Roman"/>
        </w:rPr>
        <w:t xml:space="preserve"> </w:t>
      </w:r>
      <w:proofErr w:type="spellStart"/>
      <w:r>
        <w:rPr>
          <w:rFonts w:cs="Times New Roman"/>
        </w:rPr>
        <w:t>nguồn</w:t>
      </w:r>
      <w:proofErr w:type="spellEnd"/>
      <w:r>
        <w:rPr>
          <w:rFonts w:cs="Times New Roman"/>
        </w:rPr>
        <w:t xml:space="preserve"> 7.4 V </w:t>
      </w:r>
      <w:proofErr w:type="spellStart"/>
      <w:r>
        <w:rPr>
          <w:rFonts w:cs="Times New Roman"/>
        </w:rPr>
        <w:t>được</w:t>
      </w:r>
      <w:proofErr w:type="spellEnd"/>
      <w:r>
        <w:rPr>
          <w:rFonts w:cs="Times New Roman"/>
        </w:rPr>
        <w:t xml:space="preserve"> </w:t>
      </w:r>
      <w:proofErr w:type="spellStart"/>
      <w:r>
        <w:rPr>
          <w:rFonts w:cs="Times New Roman"/>
        </w:rPr>
        <w:t>cấp</w:t>
      </w:r>
      <w:proofErr w:type="spellEnd"/>
      <w:r>
        <w:rPr>
          <w:rFonts w:cs="Times New Roman"/>
        </w:rPr>
        <w:t xml:space="preserve"> </w:t>
      </w:r>
      <w:proofErr w:type="spellStart"/>
      <w:r w:rsidR="003615F7">
        <w:rPr>
          <w:rFonts w:cs="Times New Roman"/>
        </w:rPr>
        <w:t>vào</w:t>
      </w:r>
      <w:proofErr w:type="spellEnd"/>
      <w:r w:rsidR="003615F7">
        <w:rPr>
          <w:rFonts w:cs="Times New Roman"/>
        </w:rPr>
        <w:t xml:space="preserve"> </w:t>
      </w:r>
      <w:proofErr w:type="spellStart"/>
      <w:r w:rsidR="003615F7">
        <w:rPr>
          <w:rFonts w:cs="Times New Roman"/>
        </w:rPr>
        <w:t>chân</w:t>
      </w:r>
      <w:proofErr w:type="spellEnd"/>
      <w:r w:rsidR="003615F7">
        <w:rPr>
          <w:rFonts w:cs="Times New Roman"/>
        </w:rPr>
        <w:t xml:space="preserve"> </w:t>
      </w:r>
      <w:proofErr w:type="spellStart"/>
      <w:r w:rsidR="003615F7">
        <w:rPr>
          <w:rFonts w:cs="Times New Roman"/>
        </w:rPr>
        <w:t>của</w:t>
      </w:r>
      <w:proofErr w:type="spellEnd"/>
      <w:r w:rsidR="003615F7">
        <w:rPr>
          <w:rFonts w:cs="Times New Roman"/>
        </w:rPr>
        <w:t xml:space="preserve"> module</w:t>
      </w:r>
      <w:r>
        <w:rPr>
          <w:rFonts w:cs="Times New Roman"/>
        </w:rPr>
        <w:t xml:space="preserve"> L298</w:t>
      </w:r>
      <w:r w:rsidR="003615F7">
        <w:rPr>
          <w:rFonts w:cs="Times New Roman"/>
        </w:rPr>
        <w:t>N</w:t>
      </w:r>
      <w:r w:rsidR="00E9313C">
        <w:rPr>
          <w:rFonts w:cs="Times New Roman"/>
        </w:rPr>
        <w:t>,</w:t>
      </w:r>
      <w:r w:rsidR="003615F7">
        <w:rPr>
          <w:rFonts w:cs="Times New Roman"/>
        </w:rPr>
        <w:t xml:space="preserve"> </w:t>
      </w:r>
      <w:proofErr w:type="spellStart"/>
      <w:r w:rsidR="003615F7">
        <w:rPr>
          <w:rFonts w:cs="Times New Roman"/>
        </w:rPr>
        <w:t>điện</w:t>
      </w:r>
      <w:proofErr w:type="spellEnd"/>
      <w:r w:rsidR="003615F7">
        <w:rPr>
          <w:rFonts w:cs="Times New Roman"/>
        </w:rPr>
        <w:t xml:space="preserve"> </w:t>
      </w:r>
      <w:proofErr w:type="spellStart"/>
      <w:r w:rsidR="003615F7">
        <w:rPr>
          <w:rFonts w:cs="Times New Roman"/>
        </w:rPr>
        <w:t>áp</w:t>
      </w:r>
      <w:proofErr w:type="spellEnd"/>
      <w:r w:rsidR="003615F7">
        <w:rPr>
          <w:rFonts w:cs="Times New Roman"/>
        </w:rPr>
        <w:t xml:space="preserve"> 5V </w:t>
      </w:r>
      <w:proofErr w:type="spellStart"/>
      <w:r w:rsidR="003615F7">
        <w:rPr>
          <w:rFonts w:cs="Times New Roman"/>
        </w:rPr>
        <w:t>được</w:t>
      </w:r>
      <w:proofErr w:type="spellEnd"/>
      <w:r w:rsidR="003615F7">
        <w:rPr>
          <w:rFonts w:cs="Times New Roman"/>
        </w:rPr>
        <w:t xml:space="preserve"> </w:t>
      </w:r>
      <w:proofErr w:type="spellStart"/>
      <w:r w:rsidR="003615F7">
        <w:rPr>
          <w:rFonts w:cs="Times New Roman"/>
        </w:rPr>
        <w:t>lấy</w:t>
      </w:r>
      <w:proofErr w:type="spellEnd"/>
      <w:r w:rsidR="003615F7">
        <w:rPr>
          <w:rFonts w:cs="Times New Roman"/>
        </w:rPr>
        <w:t xml:space="preserve"> ra </w:t>
      </w:r>
      <w:proofErr w:type="spellStart"/>
      <w:r w:rsidR="003615F7">
        <w:rPr>
          <w:rFonts w:cs="Times New Roman"/>
        </w:rPr>
        <w:t>từ</w:t>
      </w:r>
      <w:proofErr w:type="spellEnd"/>
      <w:r w:rsidR="003615F7">
        <w:rPr>
          <w:rFonts w:cs="Times New Roman"/>
        </w:rPr>
        <w:t xml:space="preserve"> module </w:t>
      </w:r>
      <w:proofErr w:type="spellStart"/>
      <w:r w:rsidR="003615F7">
        <w:rPr>
          <w:rFonts w:cs="Times New Roman"/>
        </w:rPr>
        <w:t>này</w:t>
      </w:r>
      <w:proofErr w:type="spellEnd"/>
      <w:r w:rsidR="003615F7">
        <w:rPr>
          <w:rFonts w:cs="Times New Roman"/>
        </w:rPr>
        <w:t xml:space="preserve"> </w:t>
      </w:r>
      <w:proofErr w:type="spellStart"/>
      <w:r w:rsidR="003615F7">
        <w:rPr>
          <w:rFonts w:cs="Times New Roman"/>
        </w:rPr>
        <w:t>để</w:t>
      </w:r>
      <w:proofErr w:type="spellEnd"/>
      <w:r w:rsidR="003615F7">
        <w:rPr>
          <w:rFonts w:cs="Times New Roman"/>
        </w:rPr>
        <w:t xml:space="preserve"> </w:t>
      </w:r>
      <w:proofErr w:type="spellStart"/>
      <w:r w:rsidR="003615F7">
        <w:rPr>
          <w:rFonts w:cs="Times New Roman"/>
        </w:rPr>
        <w:t>làm</w:t>
      </w:r>
      <w:proofErr w:type="spellEnd"/>
      <w:r w:rsidR="003615F7">
        <w:rPr>
          <w:rFonts w:cs="Times New Roman"/>
        </w:rPr>
        <w:t xml:space="preserve"> </w:t>
      </w:r>
      <w:proofErr w:type="spellStart"/>
      <w:r w:rsidR="003615F7">
        <w:rPr>
          <w:rFonts w:cs="Times New Roman"/>
        </w:rPr>
        <w:t>nguồn</w:t>
      </w:r>
      <w:proofErr w:type="spellEnd"/>
      <w:r w:rsidR="003615F7">
        <w:rPr>
          <w:rFonts w:cs="Times New Roman"/>
        </w:rPr>
        <w:t xml:space="preserve"> </w:t>
      </w:r>
      <w:proofErr w:type="spellStart"/>
      <w:r w:rsidR="003615F7">
        <w:rPr>
          <w:rFonts w:cs="Times New Roman"/>
        </w:rPr>
        <w:t>cấp</w:t>
      </w:r>
      <w:proofErr w:type="spellEnd"/>
      <w:r w:rsidR="003615F7">
        <w:rPr>
          <w:rFonts w:cs="Times New Roman"/>
        </w:rPr>
        <w:t xml:space="preserve"> </w:t>
      </w:r>
      <w:proofErr w:type="spellStart"/>
      <w:r w:rsidR="003615F7">
        <w:rPr>
          <w:rFonts w:cs="Times New Roman"/>
        </w:rPr>
        <w:t>cho</w:t>
      </w:r>
      <w:proofErr w:type="spellEnd"/>
      <w:r w:rsidR="003615F7">
        <w:rPr>
          <w:rFonts w:cs="Times New Roman"/>
        </w:rPr>
        <w:t xml:space="preserve"> vi </w:t>
      </w:r>
      <w:proofErr w:type="spellStart"/>
      <w:r w:rsidR="003615F7">
        <w:rPr>
          <w:rFonts w:cs="Times New Roman"/>
        </w:rPr>
        <w:t>điều</w:t>
      </w:r>
      <w:proofErr w:type="spellEnd"/>
      <w:r w:rsidR="003615F7">
        <w:rPr>
          <w:rFonts w:cs="Times New Roman"/>
        </w:rPr>
        <w:t xml:space="preserve"> </w:t>
      </w:r>
      <w:proofErr w:type="spellStart"/>
      <w:r w:rsidR="003615F7">
        <w:rPr>
          <w:rFonts w:cs="Times New Roman"/>
        </w:rPr>
        <w:t>khiển</w:t>
      </w:r>
      <w:proofErr w:type="spellEnd"/>
      <w:r w:rsidR="003615F7">
        <w:rPr>
          <w:rFonts w:cs="Times New Roman"/>
        </w:rPr>
        <w:t xml:space="preserve"> ESP32 </w:t>
      </w:r>
      <w:proofErr w:type="spellStart"/>
      <w:r w:rsidR="003615F7">
        <w:rPr>
          <w:rFonts w:cs="Times New Roman"/>
        </w:rPr>
        <w:t>và</w:t>
      </w:r>
      <w:proofErr w:type="spellEnd"/>
      <w:r w:rsidR="003615F7">
        <w:rPr>
          <w:rFonts w:cs="Times New Roman"/>
        </w:rPr>
        <w:t xml:space="preserve"> </w:t>
      </w:r>
      <w:proofErr w:type="spellStart"/>
      <w:r w:rsidR="003615F7">
        <w:rPr>
          <w:rFonts w:cs="Times New Roman"/>
        </w:rPr>
        <w:t>cảm</w:t>
      </w:r>
      <w:proofErr w:type="spellEnd"/>
      <w:r w:rsidR="003615F7">
        <w:rPr>
          <w:rFonts w:cs="Times New Roman"/>
        </w:rPr>
        <w:t xml:space="preserve"> </w:t>
      </w:r>
      <w:proofErr w:type="spellStart"/>
      <w:r w:rsidR="003615F7">
        <w:rPr>
          <w:rFonts w:cs="Times New Roman"/>
        </w:rPr>
        <w:t>biến</w:t>
      </w:r>
      <w:proofErr w:type="spellEnd"/>
      <w:r w:rsidR="003615F7">
        <w:rPr>
          <w:rFonts w:cs="Times New Roman"/>
        </w:rPr>
        <w:t xml:space="preserve"> </w:t>
      </w:r>
      <w:proofErr w:type="spellStart"/>
      <w:r w:rsidR="003615F7">
        <w:rPr>
          <w:rFonts w:cs="Times New Roman"/>
        </w:rPr>
        <w:t>hoạt</w:t>
      </w:r>
      <w:proofErr w:type="spellEnd"/>
      <w:r w:rsidR="003615F7">
        <w:rPr>
          <w:rFonts w:cs="Times New Roman"/>
        </w:rPr>
        <w:t xml:space="preserve"> </w:t>
      </w:r>
      <w:proofErr w:type="spellStart"/>
      <w:r w:rsidR="003615F7">
        <w:rPr>
          <w:rFonts w:cs="Times New Roman"/>
        </w:rPr>
        <w:t>động</w:t>
      </w:r>
      <w:proofErr w:type="spellEnd"/>
      <w:r w:rsidR="003615F7">
        <w:rPr>
          <w:rFonts w:cs="Times New Roman"/>
        </w:rPr>
        <w:t>.</w:t>
      </w:r>
      <w:r w:rsidR="00E9313C">
        <w:rPr>
          <w:rFonts w:cs="Times New Roman"/>
        </w:rPr>
        <w:t xml:space="preserve"> </w:t>
      </w:r>
    </w:p>
    <w:p w14:paraId="123496FA" w14:textId="74190608" w:rsidR="006328B4" w:rsidRDefault="006328B4">
      <w:pPr>
        <w:spacing w:before="0" w:after="200" w:line="276" w:lineRule="auto"/>
        <w:ind w:firstLine="0"/>
        <w:jc w:val="left"/>
        <w:rPr>
          <w:rFonts w:cs="Times New Roman"/>
        </w:rPr>
      </w:pPr>
    </w:p>
    <w:p w14:paraId="35FC4367" w14:textId="6DCEF7C9" w:rsidR="002B3201" w:rsidRDefault="002B3201" w:rsidP="00F37920">
      <w:pPr>
        <w:pStyle w:val="u1"/>
      </w:pPr>
      <w:bookmarkStart w:id="221" w:name="_Toc77285395"/>
      <w:bookmarkStart w:id="222" w:name="_Toc78552253"/>
      <w:r>
        <w:lastRenderedPageBreak/>
        <w:t>MÔ PHỎNG SẢN PHẨM</w:t>
      </w:r>
      <w:bookmarkEnd w:id="221"/>
      <w:bookmarkEnd w:id="222"/>
    </w:p>
    <w:p w14:paraId="62A0BE0B" w14:textId="2904ABB7" w:rsidR="006328B4" w:rsidRDefault="006328B4" w:rsidP="006328B4">
      <w:pPr>
        <w:pStyle w:val="u2"/>
      </w:pPr>
      <w:bookmarkStart w:id="223" w:name="_Toc77285396"/>
      <w:bookmarkStart w:id="224" w:name="OLE_LINK120"/>
      <w:bookmarkStart w:id="225" w:name="_Toc78552254"/>
      <w:proofErr w:type="spellStart"/>
      <w:r w:rsidRPr="00CC53CA">
        <w:t>Phần</w:t>
      </w:r>
      <w:proofErr w:type="spellEnd"/>
      <w:r w:rsidRPr="00CC53CA">
        <w:t xml:space="preserve"> </w:t>
      </w:r>
      <w:proofErr w:type="spellStart"/>
      <w:r w:rsidRPr="00CC53CA">
        <w:t>mềm</w:t>
      </w:r>
      <w:proofErr w:type="spellEnd"/>
      <w:r w:rsidRPr="00CC53CA">
        <w:t xml:space="preserve"> </w:t>
      </w:r>
      <w:proofErr w:type="spellStart"/>
      <w:r w:rsidRPr="00CC53CA">
        <w:t>và</w:t>
      </w:r>
      <w:proofErr w:type="spellEnd"/>
      <w:r w:rsidRPr="00CC53CA">
        <w:t xml:space="preserve"> </w:t>
      </w:r>
      <w:proofErr w:type="spellStart"/>
      <w:r w:rsidRPr="00CC53CA">
        <w:t>linh</w:t>
      </w:r>
      <w:proofErr w:type="spellEnd"/>
      <w:r w:rsidRPr="00CC53CA">
        <w:t xml:space="preserve"> </w:t>
      </w:r>
      <w:proofErr w:type="spellStart"/>
      <w:r w:rsidRPr="00CC53CA">
        <w:t>kiện</w:t>
      </w:r>
      <w:proofErr w:type="spellEnd"/>
      <w:r w:rsidRPr="00CC53CA">
        <w:t xml:space="preserve"> </w:t>
      </w:r>
      <w:proofErr w:type="spellStart"/>
      <w:r w:rsidRPr="00CC53CA">
        <w:t>sử</w:t>
      </w:r>
      <w:proofErr w:type="spellEnd"/>
      <w:r w:rsidRPr="00CC53CA">
        <w:t xml:space="preserve"> </w:t>
      </w:r>
      <w:proofErr w:type="spellStart"/>
      <w:r w:rsidRPr="00CC53CA">
        <w:t>dụng</w:t>
      </w:r>
      <w:proofErr w:type="spellEnd"/>
      <w:r w:rsidRPr="00CC53CA">
        <w:t xml:space="preserve"> </w:t>
      </w:r>
      <w:proofErr w:type="spellStart"/>
      <w:r w:rsidRPr="00CC53CA">
        <w:t>trong</w:t>
      </w:r>
      <w:proofErr w:type="spellEnd"/>
      <w:r w:rsidRPr="00CC53CA">
        <w:t xml:space="preserve"> </w:t>
      </w:r>
      <w:proofErr w:type="spellStart"/>
      <w:r w:rsidRPr="00CC53CA">
        <w:t>mô</w:t>
      </w:r>
      <w:proofErr w:type="spellEnd"/>
      <w:r w:rsidRPr="00CC53CA">
        <w:t xml:space="preserve"> </w:t>
      </w:r>
      <w:proofErr w:type="spellStart"/>
      <w:r w:rsidRPr="00CC53CA">
        <w:t>phỏng</w:t>
      </w:r>
      <w:bookmarkEnd w:id="223"/>
      <w:bookmarkEnd w:id="225"/>
      <w:proofErr w:type="spellEnd"/>
    </w:p>
    <w:p w14:paraId="2A33C413" w14:textId="77777777" w:rsidR="006328B4" w:rsidRDefault="006328B4" w:rsidP="006328B4">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Proteus </w:t>
      </w:r>
      <w:proofErr w:type="spellStart"/>
      <w:r>
        <w:t>để</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lại</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xe</w:t>
      </w:r>
      <w:proofErr w:type="spellEnd"/>
      <w:r>
        <w:t xml:space="preserve"> </w:t>
      </w:r>
      <w:proofErr w:type="spellStart"/>
      <w:r>
        <w:t>dò</w:t>
      </w:r>
      <w:proofErr w:type="spellEnd"/>
      <w:r>
        <w:t xml:space="preserve"> </w:t>
      </w:r>
      <w:proofErr w:type="spellStart"/>
      <w:r>
        <w:t>đường</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mạch</w:t>
      </w:r>
      <w:proofErr w:type="spellEnd"/>
      <w:r>
        <w:t xml:space="preserve"> </w:t>
      </w:r>
      <w:proofErr w:type="spellStart"/>
      <w:r>
        <w:t>mô</w:t>
      </w:r>
      <w:proofErr w:type="spellEnd"/>
      <w:r>
        <w:t xml:space="preserve"> </w:t>
      </w:r>
      <w:proofErr w:type="spellStart"/>
      <w:r>
        <w:t>phỏng</w:t>
      </w:r>
      <w:proofErr w:type="spellEnd"/>
      <w:r>
        <w:t>:</w:t>
      </w:r>
    </w:p>
    <w:p w14:paraId="333C451A" w14:textId="50854C99" w:rsidR="006328B4" w:rsidRDefault="006328B4" w:rsidP="006328B4">
      <w:r>
        <w:rPr>
          <w:noProof/>
        </w:rPr>
        <mc:AlternateContent>
          <mc:Choice Requires="wps">
            <w:drawing>
              <wp:anchor distT="0" distB="0" distL="114300" distR="114300" simplePos="0" relativeHeight="251615744" behindDoc="0" locked="0" layoutInCell="1" allowOverlap="1" wp14:anchorId="0B291C36" wp14:editId="1D70BBAE">
                <wp:simplePos x="0" y="0"/>
                <wp:positionH relativeFrom="column">
                  <wp:posOffset>1071245</wp:posOffset>
                </wp:positionH>
                <wp:positionV relativeFrom="paragraph">
                  <wp:posOffset>6499225</wp:posOffset>
                </wp:positionV>
                <wp:extent cx="3250565" cy="635"/>
                <wp:effectExtent l="0" t="0" r="0" b="0"/>
                <wp:wrapTopAndBottom/>
                <wp:docPr id="101" name="Hộp Văn bản 101"/>
                <wp:cNvGraphicFramePr/>
                <a:graphic xmlns:a="http://schemas.openxmlformats.org/drawingml/2006/main">
                  <a:graphicData uri="http://schemas.microsoft.com/office/word/2010/wordprocessingShape">
                    <wps:wsp>
                      <wps:cNvSpPr txBox="1"/>
                      <wps:spPr>
                        <a:xfrm>
                          <a:off x="0" y="0"/>
                          <a:ext cx="3250565" cy="635"/>
                        </a:xfrm>
                        <a:prstGeom prst="rect">
                          <a:avLst/>
                        </a:prstGeom>
                        <a:solidFill>
                          <a:prstClr val="white"/>
                        </a:solidFill>
                        <a:ln>
                          <a:noFill/>
                        </a:ln>
                      </wps:spPr>
                      <wps:txbx>
                        <w:txbxContent>
                          <w:p w14:paraId="04905360" w14:textId="665B1BC8" w:rsidR="006328B4" w:rsidRPr="00366858" w:rsidRDefault="006328B4" w:rsidP="006328B4">
                            <w:pPr>
                              <w:pStyle w:val="Chuthich"/>
                              <w:rPr>
                                <w:noProof/>
                                <w:sz w:val="26"/>
                                <w:szCs w:val="20"/>
                              </w:rPr>
                            </w:pPr>
                            <w:bookmarkStart w:id="226" w:name="_Toc78552288"/>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1</w:t>
                            </w:r>
                            <w:r>
                              <w:fldChar w:fldCharType="end"/>
                            </w:r>
                            <w:r>
                              <w:t xml:space="preserve"> Vi </w:t>
                            </w:r>
                            <w:proofErr w:type="spellStart"/>
                            <w:r>
                              <w:t>điều</w:t>
                            </w:r>
                            <w:proofErr w:type="spellEnd"/>
                            <w:r>
                              <w:t xml:space="preserve"> </w:t>
                            </w:r>
                            <w:proofErr w:type="spellStart"/>
                            <w:r>
                              <w:t>khiển</w:t>
                            </w:r>
                            <w:proofErr w:type="spellEnd"/>
                            <w:r>
                              <w:t xml:space="preserve"> Arduino Uno r3</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1C36" id="Hộp Văn bản 101" o:spid="_x0000_s1046" type="#_x0000_t202" style="position:absolute;left:0;text-align:left;margin-left:84.35pt;margin-top:511.75pt;width:255.9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" stroked="f">
                <v:textbox style="mso-fit-shape-to-text:t" inset="0,0,0,0">
                  <w:txbxContent>
                    <w:p w14:paraId="04905360" w14:textId="665B1BC8" w:rsidR="006328B4" w:rsidRPr="00366858" w:rsidRDefault="006328B4" w:rsidP="006328B4">
                      <w:pPr>
                        <w:pStyle w:val="Chuthich"/>
                        <w:rPr>
                          <w:noProof/>
                          <w:sz w:val="26"/>
                          <w:szCs w:val="20"/>
                        </w:rPr>
                      </w:pPr>
                      <w:bookmarkStart w:id="227" w:name="_Toc78552288"/>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1</w:t>
                      </w:r>
                      <w:r>
                        <w:fldChar w:fldCharType="end"/>
                      </w:r>
                      <w:r>
                        <w:t xml:space="preserve"> Vi </w:t>
                      </w:r>
                      <w:proofErr w:type="spellStart"/>
                      <w:r>
                        <w:t>điều</w:t>
                      </w:r>
                      <w:proofErr w:type="spellEnd"/>
                      <w:r>
                        <w:t xml:space="preserve"> </w:t>
                      </w:r>
                      <w:proofErr w:type="spellStart"/>
                      <w:r>
                        <w:t>khiển</w:t>
                      </w:r>
                      <w:proofErr w:type="spellEnd"/>
                      <w:r>
                        <w:t xml:space="preserve"> Arduino Uno r3</w:t>
                      </w:r>
                      <w:bookmarkEnd w:id="227"/>
                    </w:p>
                  </w:txbxContent>
                </v:textbox>
                <w10:wrap type="topAndBottom"/>
              </v:shape>
            </w:pict>
          </mc:Fallback>
        </mc:AlternateContent>
      </w:r>
      <w:r w:rsidRPr="006016A3">
        <w:rPr>
          <w:noProof/>
        </w:rPr>
        <w:drawing>
          <wp:anchor distT="0" distB="0" distL="114300" distR="114300" simplePos="0" relativeHeight="251612672" behindDoc="0" locked="0" layoutInCell="1" allowOverlap="1" wp14:anchorId="43B0F5EB" wp14:editId="64C06813">
            <wp:simplePos x="0" y="0"/>
            <wp:positionH relativeFrom="page">
              <wp:align>center</wp:align>
            </wp:positionH>
            <wp:positionV relativeFrom="paragraph">
              <wp:posOffset>4237926</wp:posOffset>
            </wp:positionV>
            <wp:extent cx="3251185" cy="2205318"/>
            <wp:effectExtent l="0" t="0" r="6985" b="5080"/>
            <wp:wrapTopAndBottom/>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1185" cy="2205318"/>
                    </a:xfrm>
                    <a:prstGeom prst="rect">
                      <a:avLst/>
                    </a:prstGeom>
                  </pic:spPr>
                </pic:pic>
              </a:graphicData>
            </a:graphic>
          </wp:anchor>
        </w:drawing>
      </w:r>
      <w:r>
        <w:t xml:space="preserve">Do </w:t>
      </w:r>
      <w:proofErr w:type="spellStart"/>
      <w:r>
        <w:t>giới</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và</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cho</w:t>
      </w:r>
      <w:proofErr w:type="spellEnd"/>
      <w:r>
        <w:t xml:space="preserve"> ESP32, </w:t>
      </w:r>
      <w:proofErr w:type="spellStart"/>
      <w:r>
        <w:t>cụ</w:t>
      </w:r>
      <w:proofErr w:type="spellEnd"/>
      <w:r>
        <w:t xml:space="preserve"> </w:t>
      </w:r>
      <w:proofErr w:type="spellStart"/>
      <w:r>
        <w:t>thể</w:t>
      </w:r>
      <w:proofErr w:type="spellEnd"/>
      <w:r>
        <w:t xml:space="preserve"> ở </w:t>
      </w:r>
      <w:proofErr w:type="spellStart"/>
      <w:r>
        <w:t>đây</w:t>
      </w:r>
      <w:proofErr w:type="spellEnd"/>
      <w:r>
        <w:t xml:space="preserve"> </w:t>
      </w:r>
      <w:proofErr w:type="spellStart"/>
      <w:r>
        <w:t>là</w:t>
      </w:r>
      <w:proofErr w:type="spellEnd"/>
      <w:r>
        <w:t xml:space="preserve"> vi </w:t>
      </w:r>
      <w:proofErr w:type="spellStart"/>
      <w:r>
        <w:t>điều</w:t>
      </w:r>
      <w:proofErr w:type="spellEnd"/>
      <w:r>
        <w:t xml:space="preserve"> </w:t>
      </w:r>
      <w:proofErr w:type="spellStart"/>
      <w:r>
        <w:t>khiển</w:t>
      </w:r>
      <w:proofErr w:type="spellEnd"/>
      <w:r>
        <w:t xml:space="preserve"> Arduino Uno R3</w:t>
      </w:r>
      <w:r>
        <w:rPr>
          <w:noProof/>
        </w:rPr>
        <mc:AlternateContent>
          <mc:Choice Requires="wps">
            <w:drawing>
              <wp:anchor distT="0" distB="0" distL="114300" distR="114300" simplePos="0" relativeHeight="251609600" behindDoc="0" locked="0" layoutInCell="1" allowOverlap="1" wp14:anchorId="10088616" wp14:editId="63236087">
                <wp:simplePos x="0" y="0"/>
                <wp:positionH relativeFrom="column">
                  <wp:posOffset>287020</wp:posOffset>
                </wp:positionH>
                <wp:positionV relativeFrom="paragraph">
                  <wp:posOffset>2925445</wp:posOffset>
                </wp:positionV>
                <wp:extent cx="5607050" cy="635"/>
                <wp:effectExtent l="0" t="0" r="0" b="0"/>
                <wp:wrapTopAndBottom/>
                <wp:docPr id="99" name="Hộp Văn bản 99"/>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14:paraId="503DDBE6" w14:textId="7FB2F39B" w:rsidR="006328B4" w:rsidRPr="00366F34" w:rsidRDefault="006328B4" w:rsidP="006328B4">
                            <w:pPr>
                              <w:pStyle w:val="Chuthich"/>
                              <w:rPr>
                                <w:noProof/>
                                <w:sz w:val="26"/>
                                <w:szCs w:val="20"/>
                              </w:rPr>
                            </w:pPr>
                            <w:bookmarkStart w:id="228" w:name="_Toc78552289"/>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2</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mạch</w:t>
                            </w:r>
                            <w:proofErr w:type="spellEnd"/>
                            <w:r>
                              <w:t xml:space="preserve"> </w:t>
                            </w:r>
                            <w:proofErr w:type="spellStart"/>
                            <w:r>
                              <w:t>mô</w:t>
                            </w:r>
                            <w:proofErr w:type="spellEnd"/>
                            <w:r>
                              <w:t xml:space="preserve"> </w:t>
                            </w:r>
                            <w:proofErr w:type="spellStart"/>
                            <w:r>
                              <w:t>phỏng</w:t>
                            </w:r>
                            <w:bookmarkEnd w:id="2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88616" id="Hộp Văn bản 99" o:spid="_x0000_s1047" type="#_x0000_t202" style="position:absolute;left:0;text-align:left;margin-left:22.6pt;margin-top:230.35pt;width:441.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" stroked="f">
                <v:textbox style="mso-fit-shape-to-text:t" inset="0,0,0,0">
                  <w:txbxContent>
                    <w:p w14:paraId="503DDBE6" w14:textId="7FB2F39B" w:rsidR="006328B4" w:rsidRPr="00366F34" w:rsidRDefault="006328B4" w:rsidP="006328B4">
                      <w:pPr>
                        <w:pStyle w:val="Chuthich"/>
                        <w:rPr>
                          <w:noProof/>
                          <w:sz w:val="26"/>
                          <w:szCs w:val="20"/>
                        </w:rPr>
                      </w:pPr>
                      <w:bookmarkStart w:id="229" w:name="_Toc78552289"/>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2</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mạch</w:t>
                      </w:r>
                      <w:proofErr w:type="spellEnd"/>
                      <w:r>
                        <w:t xml:space="preserve"> </w:t>
                      </w:r>
                      <w:proofErr w:type="spellStart"/>
                      <w:r>
                        <w:t>mô</w:t>
                      </w:r>
                      <w:proofErr w:type="spellEnd"/>
                      <w:r>
                        <w:t xml:space="preserve"> </w:t>
                      </w:r>
                      <w:proofErr w:type="spellStart"/>
                      <w:r>
                        <w:t>phỏng</w:t>
                      </w:r>
                      <w:bookmarkEnd w:id="229"/>
                      <w:proofErr w:type="spellEnd"/>
                    </w:p>
                  </w:txbxContent>
                </v:textbox>
                <w10:wrap type="topAndBottom"/>
              </v:shape>
            </w:pict>
          </mc:Fallback>
        </mc:AlternateContent>
      </w:r>
      <w:r w:rsidRPr="00BB51B2">
        <w:rPr>
          <w:noProof/>
        </w:rPr>
        <w:drawing>
          <wp:anchor distT="0" distB="0" distL="114300" distR="114300" simplePos="0" relativeHeight="251606528" behindDoc="0" locked="0" layoutInCell="1" allowOverlap="1" wp14:anchorId="57FBB014" wp14:editId="331723BE">
            <wp:simplePos x="0" y="0"/>
            <wp:positionH relativeFrom="column">
              <wp:posOffset>287623</wp:posOffset>
            </wp:positionH>
            <wp:positionV relativeFrom="paragraph">
              <wp:posOffset>96595</wp:posOffset>
            </wp:positionV>
            <wp:extent cx="5607503" cy="2772000"/>
            <wp:effectExtent l="0" t="0" r="0" b="9525"/>
            <wp:wrapTopAndBottom/>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07503" cy="2772000"/>
                    </a:xfrm>
                    <a:prstGeom prst="rect">
                      <a:avLst/>
                    </a:prstGeom>
                  </pic:spPr>
                </pic:pic>
              </a:graphicData>
            </a:graphic>
          </wp:anchor>
        </w:drawing>
      </w:r>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sử</w:t>
      </w:r>
      <w:proofErr w:type="spellEnd"/>
      <w:r>
        <w:t xml:space="preserve"> </w:t>
      </w:r>
      <w:proofErr w:type="spellStart"/>
      <w:r>
        <w:t>dụng</w:t>
      </w:r>
      <w:proofErr w:type="spellEnd"/>
      <w:r>
        <w:t>:</w:t>
      </w:r>
    </w:p>
    <w:p w14:paraId="2A159959" w14:textId="2E5AE552" w:rsidR="006328B4" w:rsidRDefault="005F3C54" w:rsidP="006328B4">
      <w:r>
        <w:rPr>
          <w:noProof/>
        </w:rPr>
        <w:lastRenderedPageBreak/>
        <mc:AlternateContent>
          <mc:Choice Requires="wps">
            <w:drawing>
              <wp:anchor distT="0" distB="0" distL="114300" distR="114300" simplePos="0" relativeHeight="251624960" behindDoc="0" locked="0" layoutInCell="1" allowOverlap="1" wp14:anchorId="701C5693" wp14:editId="36780CBC">
                <wp:simplePos x="0" y="0"/>
                <wp:positionH relativeFrom="column">
                  <wp:posOffset>628650</wp:posOffset>
                </wp:positionH>
                <wp:positionV relativeFrom="paragraph">
                  <wp:posOffset>2898140</wp:posOffset>
                </wp:positionV>
                <wp:extent cx="4502785" cy="635"/>
                <wp:effectExtent l="0" t="0" r="0" b="0"/>
                <wp:wrapTopAndBottom/>
                <wp:docPr id="106" name="Hộp Văn bản 106"/>
                <wp:cNvGraphicFramePr/>
                <a:graphic xmlns:a="http://schemas.openxmlformats.org/drawingml/2006/main">
                  <a:graphicData uri="http://schemas.microsoft.com/office/word/2010/wordprocessingShape">
                    <wps:wsp>
                      <wps:cNvSpPr txBox="1"/>
                      <wps:spPr>
                        <a:xfrm>
                          <a:off x="0" y="0"/>
                          <a:ext cx="4502785" cy="635"/>
                        </a:xfrm>
                        <a:prstGeom prst="rect">
                          <a:avLst/>
                        </a:prstGeom>
                        <a:solidFill>
                          <a:prstClr val="white"/>
                        </a:solidFill>
                        <a:ln>
                          <a:noFill/>
                        </a:ln>
                      </wps:spPr>
                      <wps:txbx>
                        <w:txbxContent>
                          <w:p w14:paraId="5CD339BD" w14:textId="7FFCCFD0" w:rsidR="005F3C54" w:rsidRPr="00E152D7" w:rsidRDefault="005F3C54" w:rsidP="005F3C54">
                            <w:pPr>
                              <w:pStyle w:val="Chuthich"/>
                              <w:rPr>
                                <w:noProof/>
                                <w:sz w:val="26"/>
                                <w:szCs w:val="20"/>
                              </w:rPr>
                            </w:pPr>
                            <w:bookmarkStart w:id="230" w:name="_Toc78552290"/>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3</w:t>
                            </w:r>
                            <w:r>
                              <w:fldChar w:fldCharType="end"/>
                            </w:r>
                            <w:r>
                              <w:t xml:space="preserve"> </w:t>
                            </w:r>
                            <w:proofErr w:type="spellStart"/>
                            <w:r w:rsidRPr="006B7640">
                              <w:t>Khối</w:t>
                            </w:r>
                            <w:proofErr w:type="spellEnd"/>
                            <w:r w:rsidRPr="006B7640">
                              <w:t xml:space="preserve"> </w:t>
                            </w:r>
                            <w:proofErr w:type="spellStart"/>
                            <w:r w:rsidRPr="006B7640">
                              <w:t>cảm</w:t>
                            </w:r>
                            <w:proofErr w:type="spellEnd"/>
                            <w:r w:rsidRPr="006B7640">
                              <w:t xml:space="preserve"> </w:t>
                            </w:r>
                            <w:proofErr w:type="spellStart"/>
                            <w:r w:rsidRPr="006B7640">
                              <w:t>biến</w:t>
                            </w:r>
                            <w:proofErr w:type="spellEnd"/>
                            <w:r w:rsidRPr="006B7640">
                              <w:t xml:space="preserve"> </w:t>
                            </w:r>
                            <w:proofErr w:type="spellStart"/>
                            <w:r w:rsidRPr="006B7640">
                              <w:t>dùng</w:t>
                            </w:r>
                            <w:proofErr w:type="spellEnd"/>
                            <w:r w:rsidRPr="006B7640">
                              <w:t xml:space="preserve"> </w:t>
                            </w:r>
                            <w:proofErr w:type="spellStart"/>
                            <w:r w:rsidRPr="006B7640">
                              <w:t>cho</w:t>
                            </w:r>
                            <w:proofErr w:type="spellEnd"/>
                            <w:r w:rsidRPr="006B7640">
                              <w:t xml:space="preserve"> </w:t>
                            </w:r>
                            <w:proofErr w:type="spellStart"/>
                            <w:r w:rsidRPr="006B7640">
                              <w:t>mạch</w:t>
                            </w:r>
                            <w:proofErr w:type="spellEnd"/>
                            <w:r w:rsidRPr="006B7640">
                              <w:t xml:space="preserve"> </w:t>
                            </w:r>
                            <w:proofErr w:type="spellStart"/>
                            <w:r w:rsidRPr="006B7640">
                              <w:t>mô</w:t>
                            </w:r>
                            <w:proofErr w:type="spellEnd"/>
                            <w:r w:rsidRPr="006B7640">
                              <w:t xml:space="preserve"> </w:t>
                            </w:r>
                            <w:proofErr w:type="spellStart"/>
                            <w:r w:rsidRPr="006B7640">
                              <w:t>phỏng</w:t>
                            </w:r>
                            <w:bookmarkEnd w:id="2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5693" id="Hộp Văn bản 106" o:spid="_x0000_s1048" type="#_x0000_t202" style="position:absolute;left:0;text-align:left;margin-left:49.5pt;margin-top:228.2pt;width:354.5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" stroked="f">
                <v:textbox style="mso-fit-shape-to-text:t" inset="0,0,0,0">
                  <w:txbxContent>
                    <w:p w14:paraId="5CD339BD" w14:textId="7FFCCFD0" w:rsidR="005F3C54" w:rsidRPr="00E152D7" w:rsidRDefault="005F3C54" w:rsidP="005F3C54">
                      <w:pPr>
                        <w:pStyle w:val="Chuthich"/>
                        <w:rPr>
                          <w:noProof/>
                          <w:sz w:val="26"/>
                          <w:szCs w:val="20"/>
                        </w:rPr>
                      </w:pPr>
                      <w:bookmarkStart w:id="231" w:name="_Toc78552290"/>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3</w:t>
                      </w:r>
                      <w:r>
                        <w:fldChar w:fldCharType="end"/>
                      </w:r>
                      <w:r>
                        <w:t xml:space="preserve"> </w:t>
                      </w:r>
                      <w:proofErr w:type="spellStart"/>
                      <w:r w:rsidRPr="006B7640">
                        <w:t>Khối</w:t>
                      </w:r>
                      <w:proofErr w:type="spellEnd"/>
                      <w:r w:rsidRPr="006B7640">
                        <w:t xml:space="preserve"> </w:t>
                      </w:r>
                      <w:proofErr w:type="spellStart"/>
                      <w:r w:rsidRPr="006B7640">
                        <w:t>cảm</w:t>
                      </w:r>
                      <w:proofErr w:type="spellEnd"/>
                      <w:r w:rsidRPr="006B7640">
                        <w:t xml:space="preserve"> </w:t>
                      </w:r>
                      <w:proofErr w:type="spellStart"/>
                      <w:r w:rsidRPr="006B7640">
                        <w:t>biến</w:t>
                      </w:r>
                      <w:proofErr w:type="spellEnd"/>
                      <w:r w:rsidRPr="006B7640">
                        <w:t xml:space="preserve"> </w:t>
                      </w:r>
                      <w:proofErr w:type="spellStart"/>
                      <w:r w:rsidRPr="006B7640">
                        <w:t>dùng</w:t>
                      </w:r>
                      <w:proofErr w:type="spellEnd"/>
                      <w:r w:rsidRPr="006B7640">
                        <w:t xml:space="preserve"> </w:t>
                      </w:r>
                      <w:proofErr w:type="spellStart"/>
                      <w:r w:rsidRPr="006B7640">
                        <w:t>cho</w:t>
                      </w:r>
                      <w:proofErr w:type="spellEnd"/>
                      <w:r w:rsidRPr="006B7640">
                        <w:t xml:space="preserve"> </w:t>
                      </w:r>
                      <w:proofErr w:type="spellStart"/>
                      <w:r w:rsidRPr="006B7640">
                        <w:t>mạch</w:t>
                      </w:r>
                      <w:proofErr w:type="spellEnd"/>
                      <w:r w:rsidRPr="006B7640">
                        <w:t xml:space="preserve"> </w:t>
                      </w:r>
                      <w:proofErr w:type="spellStart"/>
                      <w:r w:rsidRPr="006B7640">
                        <w:t>mô</w:t>
                      </w:r>
                      <w:proofErr w:type="spellEnd"/>
                      <w:r w:rsidRPr="006B7640">
                        <w:t xml:space="preserve"> </w:t>
                      </w:r>
                      <w:proofErr w:type="spellStart"/>
                      <w:r w:rsidRPr="006B7640">
                        <w:t>phỏng</w:t>
                      </w:r>
                      <w:bookmarkEnd w:id="231"/>
                      <w:proofErr w:type="spellEnd"/>
                    </w:p>
                  </w:txbxContent>
                </v:textbox>
                <w10:wrap type="topAndBottom"/>
              </v:shape>
            </w:pict>
          </mc:Fallback>
        </mc:AlternateContent>
      </w:r>
      <w:r w:rsidRPr="006016A3">
        <w:rPr>
          <w:noProof/>
        </w:rPr>
        <w:drawing>
          <wp:anchor distT="0" distB="0" distL="114300" distR="114300" simplePos="0" relativeHeight="251621888" behindDoc="0" locked="0" layoutInCell="1" allowOverlap="1" wp14:anchorId="3CBF1A98" wp14:editId="383B87FC">
            <wp:simplePos x="0" y="0"/>
            <wp:positionH relativeFrom="margin">
              <wp:align>center</wp:align>
            </wp:positionH>
            <wp:positionV relativeFrom="paragraph">
              <wp:posOffset>977900</wp:posOffset>
            </wp:positionV>
            <wp:extent cx="4502785" cy="1863090"/>
            <wp:effectExtent l="0" t="0" r="0" b="3810"/>
            <wp:wrapTopAndBottom/>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02785" cy="1863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328B4">
        <w:t>Với</w:t>
      </w:r>
      <w:proofErr w:type="spellEnd"/>
      <w:r w:rsidR="006328B4">
        <w:t xml:space="preserve"> </w:t>
      </w:r>
      <w:proofErr w:type="spellStart"/>
      <w:r w:rsidR="006328B4">
        <w:t>khối</w:t>
      </w:r>
      <w:proofErr w:type="spellEnd"/>
      <w:r w:rsidR="006328B4">
        <w:t xml:space="preserve"> </w:t>
      </w:r>
      <w:proofErr w:type="spellStart"/>
      <w:r w:rsidR="006328B4">
        <w:t>cảm</w:t>
      </w:r>
      <w:proofErr w:type="spellEnd"/>
      <w:r w:rsidR="006328B4">
        <w:t xml:space="preserve"> </w:t>
      </w:r>
      <w:proofErr w:type="spellStart"/>
      <w:r w:rsidR="006328B4">
        <w:t>biến</w:t>
      </w:r>
      <w:proofErr w:type="spellEnd"/>
      <w:r w:rsidR="006328B4">
        <w:t xml:space="preserve">, </w:t>
      </w:r>
      <w:proofErr w:type="spellStart"/>
      <w:r w:rsidR="006328B4">
        <w:t>năm</w:t>
      </w:r>
      <w:proofErr w:type="spellEnd"/>
      <w:r w:rsidR="006328B4">
        <w:t xml:space="preserve"> </w:t>
      </w:r>
      <w:proofErr w:type="spellStart"/>
      <w:r w:rsidR="006328B4">
        <w:t>biến</w:t>
      </w:r>
      <w:proofErr w:type="spellEnd"/>
      <w:r w:rsidR="006328B4">
        <w:t xml:space="preserve"> </w:t>
      </w:r>
      <w:proofErr w:type="spellStart"/>
      <w:r w:rsidR="006328B4">
        <w:t>trở</w:t>
      </w:r>
      <w:proofErr w:type="spellEnd"/>
      <w:r w:rsidR="006328B4">
        <w:t xml:space="preserve"> </w:t>
      </w:r>
      <w:proofErr w:type="spellStart"/>
      <w:r w:rsidR="006328B4">
        <w:t>với</w:t>
      </w:r>
      <w:proofErr w:type="spellEnd"/>
      <w:r w:rsidR="006328B4">
        <w:t xml:space="preserve"> </w:t>
      </w:r>
      <w:proofErr w:type="spellStart"/>
      <w:r w:rsidR="006328B4">
        <w:t>biên</w:t>
      </w:r>
      <w:proofErr w:type="spellEnd"/>
      <w:r w:rsidR="006328B4">
        <w:t xml:space="preserve"> </w:t>
      </w:r>
      <w:proofErr w:type="spellStart"/>
      <w:r w:rsidR="006328B4">
        <w:t>độ</w:t>
      </w:r>
      <w:proofErr w:type="spellEnd"/>
      <w:r w:rsidR="006328B4">
        <w:t xml:space="preserve"> </w:t>
      </w:r>
      <w:proofErr w:type="spellStart"/>
      <w:r w:rsidR="006328B4">
        <w:t>bằng</w:t>
      </w:r>
      <w:proofErr w:type="spellEnd"/>
      <w:r w:rsidR="006328B4">
        <w:t xml:space="preserve"> </w:t>
      </w:r>
      <w:proofErr w:type="spellStart"/>
      <w:r w:rsidR="006328B4">
        <w:t>với</w:t>
      </w:r>
      <w:proofErr w:type="spellEnd"/>
      <w:r w:rsidR="006328B4">
        <w:t xml:space="preserve"> </w:t>
      </w:r>
      <w:proofErr w:type="spellStart"/>
      <w:r w:rsidR="006328B4">
        <w:t>độ</w:t>
      </w:r>
      <w:proofErr w:type="spellEnd"/>
      <w:r w:rsidR="006328B4">
        <w:t xml:space="preserve"> </w:t>
      </w:r>
      <w:proofErr w:type="spellStart"/>
      <w:r w:rsidR="006328B4">
        <w:t>phân</w:t>
      </w:r>
      <w:proofErr w:type="spellEnd"/>
      <w:r w:rsidR="006328B4">
        <w:t xml:space="preserve"> </w:t>
      </w:r>
      <w:proofErr w:type="spellStart"/>
      <w:r w:rsidR="006328B4">
        <w:t>giải</w:t>
      </w:r>
      <w:proofErr w:type="spellEnd"/>
      <w:r w:rsidR="006328B4">
        <w:t xml:space="preserve"> </w:t>
      </w:r>
      <w:proofErr w:type="spellStart"/>
      <w:r w:rsidR="006328B4">
        <w:t>của</w:t>
      </w:r>
      <w:proofErr w:type="spellEnd"/>
      <w:r w:rsidR="006328B4">
        <w:t xml:space="preserve"> </w:t>
      </w:r>
      <w:proofErr w:type="spellStart"/>
      <w:r w:rsidR="006328B4">
        <w:t>bộ</w:t>
      </w:r>
      <w:proofErr w:type="spellEnd"/>
      <w:r w:rsidR="006328B4">
        <w:t xml:space="preserve"> ADC </w:t>
      </w:r>
      <w:proofErr w:type="spellStart"/>
      <w:r w:rsidR="006328B4">
        <w:t>được</w:t>
      </w:r>
      <w:proofErr w:type="spellEnd"/>
      <w:r w:rsidR="006328B4">
        <w:t xml:space="preserve"> </w:t>
      </w:r>
      <w:proofErr w:type="spellStart"/>
      <w:r w:rsidR="006328B4">
        <w:t>tích</w:t>
      </w:r>
      <w:proofErr w:type="spellEnd"/>
      <w:r w:rsidR="006328B4">
        <w:t xml:space="preserve"> </w:t>
      </w:r>
      <w:proofErr w:type="spellStart"/>
      <w:r w:rsidR="006328B4">
        <w:t>hợp</w:t>
      </w:r>
      <w:proofErr w:type="spellEnd"/>
      <w:r w:rsidR="006328B4">
        <w:t xml:space="preserve"> </w:t>
      </w:r>
      <w:proofErr w:type="spellStart"/>
      <w:r w:rsidR="006328B4">
        <w:t>sẵn</w:t>
      </w:r>
      <w:proofErr w:type="spellEnd"/>
      <w:r w:rsidR="006328B4">
        <w:t xml:space="preserve"> </w:t>
      </w:r>
      <w:proofErr w:type="spellStart"/>
      <w:r w:rsidR="006328B4">
        <w:t>với</w:t>
      </w:r>
      <w:proofErr w:type="spellEnd"/>
      <w:r w:rsidR="006328B4">
        <w:t xml:space="preserve"> vi </w:t>
      </w:r>
      <w:proofErr w:type="spellStart"/>
      <w:r w:rsidR="006328B4">
        <w:t>điều</w:t>
      </w:r>
      <w:proofErr w:type="spellEnd"/>
      <w:r w:rsidR="006328B4">
        <w:t xml:space="preserve"> </w:t>
      </w:r>
      <w:proofErr w:type="spellStart"/>
      <w:r w:rsidR="006328B4">
        <w:t>khiển</w:t>
      </w:r>
      <w:proofErr w:type="spellEnd"/>
      <w:r w:rsidR="006328B4">
        <w:t xml:space="preserve"> (</w:t>
      </w:r>
      <w:proofErr w:type="spellStart"/>
      <w:r w:rsidR="006328B4">
        <w:t>Ví</w:t>
      </w:r>
      <w:proofErr w:type="spellEnd"/>
      <w:r w:rsidR="006328B4">
        <w:t xml:space="preserve"> </w:t>
      </w:r>
      <w:proofErr w:type="spellStart"/>
      <w:r w:rsidR="006328B4">
        <w:t>dụ</w:t>
      </w:r>
      <w:proofErr w:type="spellEnd"/>
      <w:r w:rsidR="006328B4">
        <w:t xml:space="preserve">: </w:t>
      </w:r>
      <w:proofErr w:type="spellStart"/>
      <w:r w:rsidR="006328B4">
        <w:t>các</w:t>
      </w:r>
      <w:proofErr w:type="spellEnd"/>
      <w:r w:rsidR="006328B4">
        <w:t xml:space="preserve"> </w:t>
      </w:r>
      <w:proofErr w:type="spellStart"/>
      <w:r w:rsidR="006328B4">
        <w:t>dòng</w:t>
      </w:r>
      <w:proofErr w:type="spellEnd"/>
      <w:r w:rsidR="006328B4">
        <w:t xml:space="preserve"> Arduino 0-1023, Esp32 0-4095) </w:t>
      </w:r>
      <w:proofErr w:type="spellStart"/>
      <w:r w:rsidR="006328B4">
        <w:t>được</w:t>
      </w:r>
      <w:proofErr w:type="spellEnd"/>
      <w:r w:rsidR="006328B4">
        <w:t xml:space="preserve"> </w:t>
      </w:r>
      <w:proofErr w:type="spellStart"/>
      <w:r w:rsidR="006328B4">
        <w:t>sử</w:t>
      </w:r>
      <w:proofErr w:type="spellEnd"/>
      <w:r w:rsidR="006328B4">
        <w:t xml:space="preserve"> </w:t>
      </w:r>
      <w:proofErr w:type="spellStart"/>
      <w:r w:rsidR="006328B4">
        <w:t>dụng</w:t>
      </w:r>
      <w:proofErr w:type="spellEnd"/>
      <w:r w:rsidR="006328B4">
        <w:t xml:space="preserve"> </w:t>
      </w:r>
      <w:proofErr w:type="spellStart"/>
      <w:r w:rsidR="006328B4">
        <w:t>thay</w:t>
      </w:r>
      <w:proofErr w:type="spellEnd"/>
      <w:r w:rsidR="006328B4">
        <w:t xml:space="preserve"> </w:t>
      </w:r>
      <w:proofErr w:type="spellStart"/>
      <w:r w:rsidR="006328B4">
        <w:t>cho</w:t>
      </w:r>
      <w:proofErr w:type="spellEnd"/>
      <w:r w:rsidR="006328B4">
        <w:t xml:space="preserve"> 5 </w:t>
      </w:r>
      <w:proofErr w:type="spellStart"/>
      <w:r w:rsidR="006328B4">
        <w:t>cảm</w:t>
      </w:r>
      <w:proofErr w:type="spellEnd"/>
      <w:r w:rsidR="006328B4">
        <w:t xml:space="preserve"> </w:t>
      </w:r>
      <w:proofErr w:type="spellStart"/>
      <w:r w:rsidR="006328B4">
        <w:t>biến</w:t>
      </w:r>
      <w:proofErr w:type="spellEnd"/>
      <w:r w:rsidR="006328B4">
        <w:t xml:space="preserve"> IR.</w:t>
      </w:r>
    </w:p>
    <w:p w14:paraId="72DC8F17" w14:textId="4A21738A" w:rsidR="005F3C54" w:rsidRDefault="005F3C54" w:rsidP="005F3C54">
      <w:pPr>
        <w:ind w:firstLine="0"/>
      </w:pPr>
      <w:r>
        <w:rPr>
          <w:noProof/>
        </w:rPr>
        <mc:AlternateContent>
          <mc:Choice Requires="wps">
            <w:drawing>
              <wp:anchor distT="0" distB="0" distL="114300" distR="114300" simplePos="0" relativeHeight="251628032" behindDoc="0" locked="0" layoutInCell="1" allowOverlap="1" wp14:anchorId="005A54BF" wp14:editId="1A201986">
                <wp:simplePos x="0" y="0"/>
                <wp:positionH relativeFrom="column">
                  <wp:posOffset>1199515</wp:posOffset>
                </wp:positionH>
                <wp:positionV relativeFrom="paragraph">
                  <wp:posOffset>4736465</wp:posOffset>
                </wp:positionV>
                <wp:extent cx="3244850" cy="635"/>
                <wp:effectExtent l="0" t="0" r="0" b="0"/>
                <wp:wrapTopAndBottom/>
                <wp:docPr id="107" name="Hộp Văn bản 107"/>
                <wp:cNvGraphicFramePr/>
                <a:graphic xmlns:a="http://schemas.openxmlformats.org/drawingml/2006/main">
                  <a:graphicData uri="http://schemas.microsoft.com/office/word/2010/wordprocessingShape">
                    <wps:wsp>
                      <wps:cNvSpPr txBox="1"/>
                      <wps:spPr>
                        <a:xfrm>
                          <a:off x="0" y="0"/>
                          <a:ext cx="3244850" cy="635"/>
                        </a:xfrm>
                        <a:prstGeom prst="rect">
                          <a:avLst/>
                        </a:prstGeom>
                        <a:solidFill>
                          <a:prstClr val="white"/>
                        </a:solidFill>
                        <a:ln>
                          <a:noFill/>
                        </a:ln>
                      </wps:spPr>
                      <wps:txbx>
                        <w:txbxContent>
                          <w:p w14:paraId="0332ACF2" w14:textId="3BDBC704" w:rsidR="005F3C54" w:rsidRPr="00D65BDD" w:rsidRDefault="005F3C54" w:rsidP="005F3C54">
                            <w:pPr>
                              <w:pStyle w:val="Chuthich"/>
                              <w:rPr>
                                <w:noProof/>
                                <w:sz w:val="26"/>
                                <w:szCs w:val="20"/>
                              </w:rPr>
                            </w:pPr>
                            <w:bookmarkStart w:id="232" w:name="_Toc78552291"/>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4</w:t>
                            </w:r>
                            <w:r>
                              <w:fldChar w:fldCharType="end"/>
                            </w:r>
                            <w:r>
                              <w:t xml:space="preserve"> </w:t>
                            </w:r>
                            <w:r w:rsidRPr="00936484">
                              <w:t xml:space="preserve">Driver L293 </w:t>
                            </w:r>
                            <w:proofErr w:type="spellStart"/>
                            <w:r w:rsidRPr="00936484">
                              <w:t>sử</w:t>
                            </w:r>
                            <w:proofErr w:type="spellEnd"/>
                            <w:r w:rsidRPr="00936484">
                              <w:t xml:space="preserve"> </w:t>
                            </w:r>
                            <w:proofErr w:type="spellStart"/>
                            <w:r w:rsidRPr="00936484">
                              <w:t>dụng</w:t>
                            </w:r>
                            <w:proofErr w:type="spellEnd"/>
                            <w:r w:rsidRPr="00936484">
                              <w:t xml:space="preserve"> </w:t>
                            </w:r>
                            <w:proofErr w:type="spellStart"/>
                            <w:r w:rsidRPr="00936484">
                              <w:t>cho</w:t>
                            </w:r>
                            <w:proofErr w:type="spellEnd"/>
                            <w:r w:rsidRPr="00936484">
                              <w:t xml:space="preserve"> </w:t>
                            </w:r>
                            <w:proofErr w:type="spellStart"/>
                            <w:r w:rsidRPr="00936484">
                              <w:t>mô</w:t>
                            </w:r>
                            <w:proofErr w:type="spellEnd"/>
                            <w:r w:rsidRPr="00936484">
                              <w:t xml:space="preserve"> </w:t>
                            </w:r>
                            <w:proofErr w:type="spellStart"/>
                            <w:r w:rsidRPr="00936484">
                              <w:t>phỏng</w:t>
                            </w:r>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A54BF" id="Hộp Văn bản 107" o:spid="_x0000_s1049" type="#_x0000_t202" style="position:absolute;left:0;text-align:left;margin-left:94.45pt;margin-top:372.95pt;width:255.5pt;height:.0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" stroked="f">
                <v:textbox style="mso-fit-shape-to-text:t" inset="0,0,0,0">
                  <w:txbxContent>
                    <w:p w14:paraId="0332ACF2" w14:textId="3BDBC704" w:rsidR="005F3C54" w:rsidRPr="00D65BDD" w:rsidRDefault="005F3C54" w:rsidP="005F3C54">
                      <w:pPr>
                        <w:pStyle w:val="Chuthich"/>
                        <w:rPr>
                          <w:noProof/>
                          <w:sz w:val="26"/>
                          <w:szCs w:val="20"/>
                        </w:rPr>
                      </w:pPr>
                      <w:bookmarkStart w:id="233" w:name="_Toc78552291"/>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4</w:t>
                      </w:r>
                      <w:r>
                        <w:fldChar w:fldCharType="end"/>
                      </w:r>
                      <w:r>
                        <w:t xml:space="preserve"> </w:t>
                      </w:r>
                      <w:r w:rsidRPr="00936484">
                        <w:t xml:space="preserve">Driver L293 </w:t>
                      </w:r>
                      <w:proofErr w:type="spellStart"/>
                      <w:r w:rsidRPr="00936484">
                        <w:t>sử</w:t>
                      </w:r>
                      <w:proofErr w:type="spellEnd"/>
                      <w:r w:rsidRPr="00936484">
                        <w:t xml:space="preserve"> </w:t>
                      </w:r>
                      <w:proofErr w:type="spellStart"/>
                      <w:r w:rsidRPr="00936484">
                        <w:t>dụng</w:t>
                      </w:r>
                      <w:proofErr w:type="spellEnd"/>
                      <w:r w:rsidRPr="00936484">
                        <w:t xml:space="preserve"> </w:t>
                      </w:r>
                      <w:proofErr w:type="spellStart"/>
                      <w:r w:rsidRPr="00936484">
                        <w:t>cho</w:t>
                      </w:r>
                      <w:proofErr w:type="spellEnd"/>
                      <w:r w:rsidRPr="00936484">
                        <w:t xml:space="preserve"> </w:t>
                      </w:r>
                      <w:proofErr w:type="spellStart"/>
                      <w:r w:rsidRPr="00936484">
                        <w:t>mô</w:t>
                      </w:r>
                      <w:proofErr w:type="spellEnd"/>
                      <w:r w:rsidRPr="00936484">
                        <w:t xml:space="preserve"> </w:t>
                      </w:r>
                      <w:proofErr w:type="spellStart"/>
                      <w:r w:rsidRPr="00936484">
                        <w:t>phỏng</w:t>
                      </w:r>
                      <w:bookmarkEnd w:id="233"/>
                      <w:proofErr w:type="spellEnd"/>
                    </w:p>
                  </w:txbxContent>
                </v:textbox>
                <w10:wrap type="topAndBottom"/>
              </v:shape>
            </w:pict>
          </mc:Fallback>
        </mc:AlternateContent>
      </w:r>
      <w:r w:rsidRPr="0030452F">
        <w:rPr>
          <w:noProof/>
        </w:rPr>
        <w:drawing>
          <wp:anchor distT="0" distB="0" distL="114300" distR="114300" simplePos="0" relativeHeight="251618816" behindDoc="0" locked="0" layoutInCell="1" allowOverlap="1" wp14:anchorId="6472D97E" wp14:editId="46DDBFE1">
            <wp:simplePos x="0" y="0"/>
            <wp:positionH relativeFrom="margin">
              <wp:align>center</wp:align>
            </wp:positionH>
            <wp:positionV relativeFrom="paragraph">
              <wp:posOffset>3052306</wp:posOffset>
            </wp:positionV>
            <wp:extent cx="2350770" cy="1656715"/>
            <wp:effectExtent l="0" t="0" r="0" b="635"/>
            <wp:wrapTopAndBottom/>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350770" cy="1656715"/>
                    </a:xfrm>
                    <a:prstGeom prst="rect">
                      <a:avLst/>
                    </a:prstGeom>
                  </pic:spPr>
                </pic:pic>
              </a:graphicData>
            </a:graphic>
            <wp14:sizeRelH relativeFrom="margin">
              <wp14:pctWidth>0</wp14:pctWidth>
            </wp14:sizeRelH>
            <wp14:sizeRelV relativeFrom="margin">
              <wp14:pctHeight>0</wp14:pctHeight>
            </wp14:sizeRelV>
          </wp:anchor>
        </w:drawing>
      </w:r>
      <w:proofErr w:type="spellStart"/>
      <w:r>
        <w:t>Số</w:t>
      </w:r>
      <w:proofErr w:type="spellEnd"/>
      <w:r>
        <w:t xml:space="preserve"> </w:t>
      </w:r>
      <w:proofErr w:type="spellStart"/>
      <w:r>
        <w:t>đo</w:t>
      </w:r>
      <w:proofErr w:type="spellEnd"/>
      <w:r>
        <w:t xml:space="preserve"> </w:t>
      </w:r>
      <w:proofErr w:type="spellStart"/>
      <w:r>
        <w:t>trên</w:t>
      </w:r>
      <w:proofErr w:type="spellEnd"/>
      <w:r>
        <w:t xml:space="preserve"> </w:t>
      </w:r>
      <w:proofErr w:type="spellStart"/>
      <w:r>
        <w:t>các</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mức</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IR </w:t>
      </w:r>
      <w:proofErr w:type="spellStart"/>
      <w:r>
        <w:t>mà</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đọc</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w:t>
      </w:r>
    </w:p>
    <w:p w14:paraId="7EF37D6B" w14:textId="25271724" w:rsidR="005F3C54" w:rsidRDefault="005F3C54" w:rsidP="005F3C54">
      <w:r>
        <w:rPr>
          <w:noProof/>
        </w:rPr>
        <mc:AlternateContent>
          <mc:Choice Requires="wps">
            <w:drawing>
              <wp:anchor distT="0" distB="0" distL="114300" distR="114300" simplePos="0" relativeHeight="251634176" behindDoc="0" locked="0" layoutInCell="1" allowOverlap="1" wp14:anchorId="378C46FD" wp14:editId="6191A640">
                <wp:simplePos x="0" y="0"/>
                <wp:positionH relativeFrom="column">
                  <wp:posOffset>1469775</wp:posOffset>
                </wp:positionH>
                <wp:positionV relativeFrom="paragraph">
                  <wp:posOffset>4773183</wp:posOffset>
                </wp:positionV>
                <wp:extent cx="2673350" cy="635"/>
                <wp:effectExtent l="0" t="0" r="0" b="0"/>
                <wp:wrapTopAndBottom/>
                <wp:docPr id="108" name="Hộp Văn bản 108"/>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138669C8" w14:textId="080148E4" w:rsidR="005F3C54" w:rsidRPr="009217D1" w:rsidRDefault="005F3C54" w:rsidP="005F3C54">
                            <w:pPr>
                              <w:pStyle w:val="Chuthich"/>
                              <w:rPr>
                                <w:noProof/>
                                <w:sz w:val="26"/>
                                <w:szCs w:val="20"/>
                              </w:rPr>
                            </w:pPr>
                            <w:bookmarkStart w:id="234" w:name="_Toc78552292"/>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5</w:t>
                            </w:r>
                            <w:r>
                              <w:fldChar w:fldCharType="end"/>
                            </w:r>
                            <w:r>
                              <w:t xml:space="preserve"> Motor DC </w:t>
                            </w:r>
                            <w:proofErr w:type="spellStart"/>
                            <w:r>
                              <w:t>trái</w:t>
                            </w:r>
                            <w:proofErr w:type="spellEnd"/>
                            <w:r>
                              <w:t xml:space="preserve"> </w:t>
                            </w:r>
                            <w:proofErr w:type="spellStart"/>
                            <w:r>
                              <w:t>và</w:t>
                            </w:r>
                            <w:proofErr w:type="spellEnd"/>
                            <w:r>
                              <w:t xml:space="preserve"> </w:t>
                            </w:r>
                            <w:proofErr w:type="spellStart"/>
                            <w:r>
                              <w:t>phải</w:t>
                            </w:r>
                            <w:bookmarkEnd w:id="2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C46FD" id="Hộp Văn bản 108" o:spid="_x0000_s1050" type="#_x0000_t202" style="position:absolute;left:0;text-align:left;margin-left:115.75pt;margin-top:375.85pt;width:210.5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" stroked="f">
                <v:textbox style="mso-fit-shape-to-text:t" inset="0,0,0,0">
                  <w:txbxContent>
                    <w:p w14:paraId="138669C8" w14:textId="080148E4" w:rsidR="005F3C54" w:rsidRPr="009217D1" w:rsidRDefault="005F3C54" w:rsidP="005F3C54">
                      <w:pPr>
                        <w:pStyle w:val="Chuthich"/>
                        <w:rPr>
                          <w:noProof/>
                          <w:sz w:val="26"/>
                          <w:szCs w:val="20"/>
                        </w:rPr>
                      </w:pPr>
                      <w:bookmarkStart w:id="235" w:name="_Toc78552292"/>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5</w:t>
                      </w:r>
                      <w:r>
                        <w:fldChar w:fldCharType="end"/>
                      </w:r>
                      <w:r>
                        <w:t xml:space="preserve"> Motor DC </w:t>
                      </w:r>
                      <w:proofErr w:type="spellStart"/>
                      <w:r>
                        <w:t>trái</w:t>
                      </w:r>
                      <w:proofErr w:type="spellEnd"/>
                      <w:r>
                        <w:t xml:space="preserve"> </w:t>
                      </w:r>
                      <w:proofErr w:type="spellStart"/>
                      <w:r>
                        <w:t>và</w:t>
                      </w:r>
                      <w:proofErr w:type="spellEnd"/>
                      <w:r>
                        <w:t xml:space="preserve"> </w:t>
                      </w:r>
                      <w:proofErr w:type="spellStart"/>
                      <w:r>
                        <w:t>phải</w:t>
                      </w:r>
                      <w:bookmarkEnd w:id="235"/>
                      <w:proofErr w:type="spellEnd"/>
                    </w:p>
                  </w:txbxContent>
                </v:textbox>
                <w10:wrap type="topAndBottom"/>
              </v:shape>
            </w:pict>
          </mc:Fallback>
        </mc:AlternateContent>
      </w:r>
      <w:r w:rsidRPr="0030452F">
        <w:rPr>
          <w:noProof/>
        </w:rPr>
        <w:drawing>
          <wp:anchor distT="0" distB="0" distL="114300" distR="114300" simplePos="0" relativeHeight="251631104" behindDoc="0" locked="0" layoutInCell="1" allowOverlap="1" wp14:anchorId="29BED164" wp14:editId="0285769C">
            <wp:simplePos x="0" y="0"/>
            <wp:positionH relativeFrom="margin">
              <wp:posOffset>2230120</wp:posOffset>
            </wp:positionH>
            <wp:positionV relativeFrom="paragraph">
              <wp:posOffset>3289935</wp:posOffset>
            </wp:positionV>
            <wp:extent cx="1428750" cy="1438910"/>
            <wp:effectExtent l="0" t="0" r="0" b="889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28750" cy="1438910"/>
                    </a:xfrm>
                    <a:prstGeom prst="rect">
                      <a:avLst/>
                    </a:prstGeom>
                  </pic:spPr>
                </pic:pic>
              </a:graphicData>
            </a:graphic>
            <wp14:sizeRelH relativeFrom="margin">
              <wp14:pctWidth>0</wp14:pctWidth>
            </wp14:sizeRelH>
            <wp14:sizeRelV relativeFrom="margin">
              <wp14:pctHeight>0</wp14:pctHeight>
            </wp14:sizeRelV>
          </wp:anchor>
        </w:drawing>
      </w:r>
      <w:r>
        <w:t xml:space="preserve">Driver L293 </w:t>
      </w:r>
      <w:proofErr w:type="spellStart"/>
      <w:r>
        <w:t>được</w:t>
      </w:r>
      <w:proofErr w:type="spellEnd"/>
      <w:r>
        <w:t xml:space="preserve"> </w:t>
      </w:r>
      <w:proofErr w:type="spellStart"/>
      <w:r>
        <w:t>sử</w:t>
      </w:r>
      <w:proofErr w:type="spellEnd"/>
      <w:r>
        <w:t xml:space="preserve"> </w:t>
      </w:r>
      <w:proofErr w:type="spellStart"/>
      <w:r>
        <w:t>đụng</w:t>
      </w:r>
      <w:proofErr w:type="spellEnd"/>
      <w:r>
        <w:t xml:space="preserve"> </w:t>
      </w:r>
      <w:proofErr w:type="spellStart"/>
      <w:r>
        <w:t>để</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thay</w:t>
      </w:r>
      <w:proofErr w:type="spellEnd"/>
      <w:r>
        <w:t xml:space="preserve"> </w:t>
      </w:r>
      <w:proofErr w:type="spellStart"/>
      <w:r>
        <w:t>cho</w:t>
      </w:r>
      <w:proofErr w:type="spellEnd"/>
      <w:r>
        <w:t xml:space="preserve"> module </w:t>
      </w:r>
      <w:proofErr w:type="spellStart"/>
      <w:r>
        <w:t>điều</w:t>
      </w:r>
      <w:proofErr w:type="spellEnd"/>
      <w:r>
        <w:t xml:space="preserve"> </w:t>
      </w:r>
      <w:proofErr w:type="spellStart"/>
      <w:r>
        <w:t>khiển</w:t>
      </w:r>
      <w:proofErr w:type="spellEnd"/>
      <w:r>
        <w:t xml:space="preserve"> L298N, </w:t>
      </w: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t>
      </w:r>
      <w:proofErr w:type="spellStart"/>
      <w:r>
        <w:t>là</w:t>
      </w:r>
      <w:proofErr w:type="spellEnd"/>
      <w:r>
        <w:t xml:space="preserve"> 2 </w:t>
      </w:r>
      <w:proofErr w:type="spellStart"/>
      <w:r>
        <w:t>động</w:t>
      </w:r>
      <w:proofErr w:type="spellEnd"/>
      <w:r>
        <w:t xml:space="preserve"> </w:t>
      </w:r>
      <w:proofErr w:type="spellStart"/>
      <w:r>
        <w:t>cơ</w:t>
      </w:r>
      <w:proofErr w:type="spellEnd"/>
      <w:r>
        <w:t xml:space="preserve"> DC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Proteus, motor A </w:t>
      </w:r>
      <w:proofErr w:type="spellStart"/>
      <w:r>
        <w:t>là</w:t>
      </w:r>
      <w:proofErr w:type="spellEnd"/>
      <w:r>
        <w:t xml:space="preserve"> motor </w:t>
      </w:r>
      <w:proofErr w:type="spellStart"/>
      <w:r>
        <w:t>phía</w:t>
      </w:r>
      <w:proofErr w:type="spellEnd"/>
      <w:r>
        <w:t xml:space="preserve"> </w:t>
      </w:r>
      <w:proofErr w:type="spellStart"/>
      <w:r>
        <w:t>trái</w:t>
      </w:r>
      <w:proofErr w:type="spellEnd"/>
      <w:r>
        <w:t xml:space="preserve"> </w:t>
      </w:r>
      <w:proofErr w:type="spellStart"/>
      <w:r>
        <w:t>và</w:t>
      </w:r>
      <w:proofErr w:type="spellEnd"/>
      <w:r>
        <w:t xml:space="preserve"> motor B </w:t>
      </w:r>
      <w:proofErr w:type="spellStart"/>
      <w:r>
        <w:t>là</w:t>
      </w:r>
      <w:proofErr w:type="spellEnd"/>
      <w:r>
        <w:t xml:space="preserve"> motor </w:t>
      </w:r>
      <w:proofErr w:type="spellStart"/>
      <w:r>
        <w:t>phía</w:t>
      </w:r>
      <w:proofErr w:type="spellEnd"/>
      <w:r>
        <w:t xml:space="preserve"> </w:t>
      </w:r>
      <w:proofErr w:type="spellStart"/>
      <w:r>
        <w:t>phải</w:t>
      </w:r>
      <w:proofErr w:type="spellEnd"/>
      <w:r>
        <w:t xml:space="preserve"> </w:t>
      </w:r>
      <w:proofErr w:type="spellStart"/>
      <w:r>
        <w:t>của</w:t>
      </w:r>
      <w:proofErr w:type="spellEnd"/>
      <w:r>
        <w:t xml:space="preserve"> </w:t>
      </w:r>
      <w:proofErr w:type="spellStart"/>
      <w:r>
        <w:t>xe</w:t>
      </w:r>
      <w:proofErr w:type="spellEnd"/>
      <w:r>
        <w:t>:</w:t>
      </w:r>
    </w:p>
    <w:p w14:paraId="077844E9" w14:textId="46597442" w:rsidR="0019340F" w:rsidRDefault="00366EB0" w:rsidP="0019340F">
      <w:pPr>
        <w:ind w:firstLine="0"/>
      </w:pPr>
      <w:bookmarkStart w:id="236" w:name="OLE_LINK129"/>
      <w:r>
        <w:rPr>
          <w:noProof/>
        </w:rPr>
        <w:lastRenderedPageBreak/>
        <mc:AlternateContent>
          <mc:Choice Requires="wps">
            <w:drawing>
              <wp:anchor distT="0" distB="0" distL="114300" distR="114300" simplePos="0" relativeHeight="251640320" behindDoc="0" locked="0" layoutInCell="1" allowOverlap="1" wp14:anchorId="70CDD2D4" wp14:editId="77C9534E">
                <wp:simplePos x="0" y="0"/>
                <wp:positionH relativeFrom="column">
                  <wp:posOffset>1013460</wp:posOffset>
                </wp:positionH>
                <wp:positionV relativeFrom="paragraph">
                  <wp:posOffset>3124200</wp:posOffset>
                </wp:positionV>
                <wp:extent cx="3373120" cy="635"/>
                <wp:effectExtent l="0" t="0" r="0" b="0"/>
                <wp:wrapTopAndBottom/>
                <wp:docPr id="109" name="Hộp Văn bản 109"/>
                <wp:cNvGraphicFramePr/>
                <a:graphic xmlns:a="http://schemas.openxmlformats.org/drawingml/2006/main">
                  <a:graphicData uri="http://schemas.microsoft.com/office/word/2010/wordprocessingShape">
                    <wps:wsp>
                      <wps:cNvSpPr txBox="1"/>
                      <wps:spPr>
                        <a:xfrm>
                          <a:off x="0" y="0"/>
                          <a:ext cx="3373120" cy="635"/>
                        </a:xfrm>
                        <a:prstGeom prst="rect">
                          <a:avLst/>
                        </a:prstGeom>
                        <a:solidFill>
                          <a:prstClr val="white"/>
                        </a:solidFill>
                        <a:ln>
                          <a:noFill/>
                        </a:ln>
                      </wps:spPr>
                      <wps:txbx>
                        <w:txbxContent>
                          <w:p w14:paraId="7AC08273" w14:textId="456B2F8F" w:rsidR="00366EB0" w:rsidRPr="008812ED" w:rsidRDefault="00366EB0" w:rsidP="00366EB0">
                            <w:pPr>
                              <w:pStyle w:val="Chuthich"/>
                              <w:rPr>
                                <w:noProof/>
                                <w:sz w:val="26"/>
                                <w:szCs w:val="20"/>
                              </w:rPr>
                            </w:pPr>
                            <w:bookmarkStart w:id="237" w:name="_Toc78552293"/>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6</w:t>
                            </w:r>
                            <w:r>
                              <w:fldChar w:fldCharType="end"/>
                            </w:r>
                            <w:r>
                              <w:t xml:space="preserve"> </w:t>
                            </w:r>
                            <w:proofErr w:type="spellStart"/>
                            <w:r>
                              <w:t>Màn</w:t>
                            </w:r>
                            <w:proofErr w:type="spellEnd"/>
                            <w:r>
                              <w:t xml:space="preserve"> </w:t>
                            </w:r>
                            <w:proofErr w:type="spellStart"/>
                            <w:r>
                              <w:t>hình</w:t>
                            </w:r>
                            <w:proofErr w:type="spellEnd"/>
                            <w:r>
                              <w:t xml:space="preserve"> LCD </w:t>
                            </w:r>
                            <w:proofErr w:type="spellStart"/>
                            <w:r>
                              <w:t>kích</w:t>
                            </w:r>
                            <w:proofErr w:type="spellEnd"/>
                            <w:r>
                              <w:t xml:space="preserve"> </w:t>
                            </w:r>
                            <w:proofErr w:type="spellStart"/>
                            <w:r>
                              <w:t>thước</w:t>
                            </w:r>
                            <w:proofErr w:type="spellEnd"/>
                            <w:r>
                              <w:t xml:space="preserve"> 16x2</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DD2D4" id="Hộp Văn bản 109" o:spid="_x0000_s1051" type="#_x0000_t202" style="position:absolute;left:0;text-align:left;margin-left:79.8pt;margin-top:246pt;width:265.6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" stroked="f">
                <v:textbox style="mso-fit-shape-to-text:t" inset="0,0,0,0">
                  <w:txbxContent>
                    <w:p w14:paraId="7AC08273" w14:textId="456B2F8F" w:rsidR="00366EB0" w:rsidRPr="008812ED" w:rsidRDefault="00366EB0" w:rsidP="00366EB0">
                      <w:pPr>
                        <w:pStyle w:val="Chuthich"/>
                        <w:rPr>
                          <w:noProof/>
                          <w:sz w:val="26"/>
                          <w:szCs w:val="20"/>
                        </w:rPr>
                      </w:pPr>
                      <w:bookmarkStart w:id="238" w:name="_Toc78552293"/>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6</w:t>
                      </w:r>
                      <w:r>
                        <w:fldChar w:fldCharType="end"/>
                      </w:r>
                      <w:r>
                        <w:t xml:space="preserve"> </w:t>
                      </w:r>
                      <w:proofErr w:type="spellStart"/>
                      <w:r>
                        <w:t>Màn</w:t>
                      </w:r>
                      <w:proofErr w:type="spellEnd"/>
                      <w:r>
                        <w:t xml:space="preserve"> </w:t>
                      </w:r>
                      <w:proofErr w:type="spellStart"/>
                      <w:r>
                        <w:t>hình</w:t>
                      </w:r>
                      <w:proofErr w:type="spellEnd"/>
                      <w:r>
                        <w:t xml:space="preserve"> LCD </w:t>
                      </w:r>
                      <w:proofErr w:type="spellStart"/>
                      <w:r>
                        <w:t>kích</w:t>
                      </w:r>
                      <w:proofErr w:type="spellEnd"/>
                      <w:r>
                        <w:t xml:space="preserve"> </w:t>
                      </w:r>
                      <w:proofErr w:type="spellStart"/>
                      <w:r>
                        <w:t>thước</w:t>
                      </w:r>
                      <w:proofErr w:type="spellEnd"/>
                      <w:r>
                        <w:t xml:space="preserve"> 16x2</w:t>
                      </w:r>
                      <w:bookmarkEnd w:id="238"/>
                    </w:p>
                  </w:txbxContent>
                </v:textbox>
                <w10:wrap type="topAndBottom"/>
              </v:shape>
            </w:pict>
          </mc:Fallback>
        </mc:AlternateContent>
      </w:r>
      <w:r w:rsidR="0019340F">
        <w:rPr>
          <w:noProof/>
        </w:rPr>
        <w:drawing>
          <wp:anchor distT="0" distB="0" distL="114300" distR="114300" simplePos="0" relativeHeight="251637248" behindDoc="0" locked="0" layoutInCell="1" allowOverlap="1" wp14:anchorId="7AFC39FB" wp14:editId="35455EDD">
            <wp:simplePos x="0" y="0"/>
            <wp:positionH relativeFrom="page">
              <wp:align>center</wp:align>
            </wp:positionH>
            <wp:positionV relativeFrom="paragraph">
              <wp:posOffset>600961</wp:posOffset>
            </wp:positionV>
            <wp:extent cx="3373290" cy="2466575"/>
            <wp:effectExtent l="0" t="0" r="0" b="0"/>
            <wp:wrapTopAndBottom/>
            <wp:docPr id="6" name="Hình ảnh 6"/>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87">
                      <a:extLst>
                        <a:ext uri="{28A0092B-C50C-407E-A947-70E740481C1C}">
                          <a14:useLocalDpi xmlns:a14="http://schemas.microsoft.com/office/drawing/2010/main" val="0"/>
                        </a:ext>
                      </a:extLst>
                    </a:blip>
                    <a:stretch>
                      <a:fillRect/>
                    </a:stretch>
                  </pic:blipFill>
                  <pic:spPr>
                    <a:xfrm>
                      <a:off x="0" y="0"/>
                      <a:ext cx="3373290" cy="2466575"/>
                    </a:xfrm>
                    <a:prstGeom prst="rect">
                      <a:avLst/>
                    </a:prstGeom>
                  </pic:spPr>
                </pic:pic>
              </a:graphicData>
            </a:graphic>
          </wp:anchor>
        </w:drawing>
      </w:r>
      <w:proofErr w:type="spellStart"/>
      <w:r w:rsidR="0019340F">
        <w:t>Cuối</w:t>
      </w:r>
      <w:proofErr w:type="spellEnd"/>
      <w:r w:rsidR="0019340F">
        <w:t xml:space="preserve"> </w:t>
      </w:r>
      <w:proofErr w:type="spellStart"/>
      <w:r w:rsidR="0019340F">
        <w:t>cùng</w:t>
      </w:r>
      <w:proofErr w:type="spellEnd"/>
      <w:r w:rsidR="0019340F">
        <w:t xml:space="preserve">, </w:t>
      </w:r>
      <w:proofErr w:type="spellStart"/>
      <w:r w:rsidR="0019340F">
        <w:t>một</w:t>
      </w:r>
      <w:proofErr w:type="spellEnd"/>
      <w:r w:rsidR="0019340F">
        <w:t xml:space="preserve"> </w:t>
      </w:r>
      <w:proofErr w:type="spellStart"/>
      <w:r w:rsidR="0019340F">
        <w:t>màn</w:t>
      </w:r>
      <w:proofErr w:type="spellEnd"/>
      <w:r w:rsidR="0019340F">
        <w:t xml:space="preserve"> </w:t>
      </w:r>
      <w:proofErr w:type="spellStart"/>
      <w:r w:rsidR="0019340F">
        <w:t>hình</w:t>
      </w:r>
      <w:proofErr w:type="spellEnd"/>
      <w:r w:rsidR="0019340F">
        <w:t xml:space="preserve"> LCD </w:t>
      </w:r>
      <w:proofErr w:type="spellStart"/>
      <w:r w:rsidR="0019340F">
        <w:t>kích</w:t>
      </w:r>
      <w:proofErr w:type="spellEnd"/>
      <w:r w:rsidR="0019340F">
        <w:t xml:space="preserve"> </w:t>
      </w:r>
      <w:proofErr w:type="spellStart"/>
      <w:r w:rsidR="0019340F">
        <w:t>thước</w:t>
      </w:r>
      <w:proofErr w:type="spellEnd"/>
      <w:r w:rsidR="0019340F">
        <w:t xml:space="preserve"> 2x16 </w:t>
      </w:r>
      <w:proofErr w:type="spellStart"/>
      <w:r w:rsidR="0019340F">
        <w:t>dùng</w:t>
      </w:r>
      <w:proofErr w:type="spellEnd"/>
      <w:r w:rsidR="0019340F">
        <w:t xml:space="preserve"> </w:t>
      </w:r>
      <w:proofErr w:type="spellStart"/>
      <w:r w:rsidR="0019340F">
        <w:t>để</w:t>
      </w:r>
      <w:proofErr w:type="spellEnd"/>
      <w:r w:rsidR="0019340F">
        <w:t xml:space="preserve"> </w:t>
      </w:r>
      <w:proofErr w:type="spellStart"/>
      <w:r w:rsidR="0019340F">
        <w:t>hiển</w:t>
      </w:r>
      <w:proofErr w:type="spellEnd"/>
      <w:r w:rsidR="0019340F">
        <w:t xml:space="preserve"> </w:t>
      </w:r>
      <w:proofErr w:type="spellStart"/>
      <w:r w:rsidR="0019340F">
        <w:t>thị</w:t>
      </w:r>
      <w:proofErr w:type="spellEnd"/>
      <w:r w:rsidR="0019340F">
        <w:t xml:space="preserve"> </w:t>
      </w:r>
      <w:proofErr w:type="spellStart"/>
      <w:r w:rsidR="0019340F">
        <w:t>hướng</w:t>
      </w:r>
      <w:proofErr w:type="spellEnd"/>
      <w:r w:rsidR="0019340F">
        <w:t xml:space="preserve"> </w:t>
      </w:r>
      <w:proofErr w:type="spellStart"/>
      <w:r w:rsidR="0019340F">
        <w:t>của</w:t>
      </w:r>
      <w:proofErr w:type="spellEnd"/>
      <w:r w:rsidR="0019340F">
        <w:t xml:space="preserve"> </w:t>
      </w:r>
      <w:proofErr w:type="spellStart"/>
      <w:r w:rsidR="0019340F">
        <w:t>xe</w:t>
      </w:r>
      <w:proofErr w:type="spellEnd"/>
      <w:r w:rsidR="0019340F">
        <w:t xml:space="preserve"> </w:t>
      </w:r>
      <w:proofErr w:type="spellStart"/>
      <w:r w:rsidR="0019340F">
        <w:t>trên</w:t>
      </w:r>
      <w:proofErr w:type="spellEnd"/>
      <w:r w:rsidR="0019340F">
        <w:t xml:space="preserve"> </w:t>
      </w:r>
      <w:proofErr w:type="spellStart"/>
      <w:r w:rsidR="0019340F">
        <w:t>đường</w:t>
      </w:r>
      <w:proofErr w:type="spellEnd"/>
      <w:r w:rsidR="0019340F">
        <w:t>.</w:t>
      </w:r>
    </w:p>
    <w:p w14:paraId="01A1D0D2" w14:textId="05CE31EB" w:rsidR="006328B4" w:rsidRPr="006328B4" w:rsidRDefault="006328B4" w:rsidP="006328B4">
      <w:pPr>
        <w:pStyle w:val="u2"/>
      </w:pPr>
      <w:bookmarkStart w:id="239" w:name="_Toc77285397"/>
      <w:bookmarkStart w:id="240" w:name="_Toc78552255"/>
      <w:bookmarkEnd w:id="236"/>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bookmarkEnd w:id="239"/>
      <w:bookmarkEnd w:id="240"/>
      <w:proofErr w:type="spellEnd"/>
    </w:p>
    <w:bookmarkEnd w:id="224"/>
    <w:p w14:paraId="72B232F6" w14:textId="77777777" w:rsidR="00366EB0" w:rsidRDefault="00366EB0" w:rsidP="00366EB0">
      <w:r>
        <w:t xml:space="preserve">Trong </w:t>
      </w:r>
      <w:proofErr w:type="spellStart"/>
      <w:r>
        <w:t>trường</w:t>
      </w:r>
      <w:proofErr w:type="spellEnd"/>
      <w:r>
        <w:t xml:space="preserve"> </w:t>
      </w:r>
      <w:proofErr w:type="spellStart"/>
      <w:r>
        <w:t>hợp</w:t>
      </w:r>
      <w:proofErr w:type="spellEnd"/>
      <w:r>
        <w:t xml:space="preserve"> 3 </w:t>
      </w:r>
      <w:proofErr w:type="spellStart"/>
      <w:r>
        <w:t>cảm</w:t>
      </w:r>
      <w:proofErr w:type="spellEnd"/>
      <w:r>
        <w:t xml:space="preserve"> </w:t>
      </w:r>
      <w:proofErr w:type="spellStart"/>
      <w:r>
        <w:t>biến</w:t>
      </w:r>
      <w:proofErr w:type="spellEnd"/>
      <w:r>
        <w:t xml:space="preserve"> </w:t>
      </w:r>
      <w:proofErr w:type="spellStart"/>
      <w:r>
        <w:t>phía</w:t>
      </w:r>
      <w:proofErr w:type="spellEnd"/>
      <w:r>
        <w:t xml:space="preserve"> </w:t>
      </w:r>
      <w:proofErr w:type="spellStart"/>
      <w:r>
        <w:t>trái</w:t>
      </w:r>
      <w:proofErr w:type="spellEnd"/>
      <w:r>
        <w:t xml:space="preserve"> </w:t>
      </w:r>
      <w:proofErr w:type="spellStart"/>
      <w:r>
        <w:t>phát</w:t>
      </w:r>
      <w:proofErr w:type="spellEnd"/>
      <w:r>
        <w:t xml:space="preserve"> </w:t>
      </w:r>
      <w:proofErr w:type="spellStart"/>
      <w:r>
        <w:t>hiện</w:t>
      </w:r>
      <w:proofErr w:type="spellEnd"/>
      <w:r>
        <w:t xml:space="preserve"> line </w:t>
      </w:r>
      <w:proofErr w:type="spellStart"/>
      <w:r>
        <w:t>và</w:t>
      </w:r>
      <w:proofErr w:type="spellEnd"/>
      <w:r>
        <w:t xml:space="preserve"> 2 </w:t>
      </w:r>
      <w:proofErr w:type="spellStart"/>
      <w:r>
        <w:t>cảm</w:t>
      </w:r>
      <w:proofErr w:type="spellEnd"/>
      <w:r>
        <w:t xml:space="preserve"> </w:t>
      </w:r>
      <w:proofErr w:type="spellStart"/>
      <w:r>
        <w:t>biến</w:t>
      </w:r>
      <w:proofErr w:type="spellEnd"/>
      <w:r>
        <w:t xml:space="preserve"> </w:t>
      </w:r>
      <w:proofErr w:type="spellStart"/>
      <w:r>
        <w:t>phía</w:t>
      </w:r>
      <w:proofErr w:type="spellEnd"/>
      <w:r>
        <w:t xml:space="preserve"> </w:t>
      </w:r>
      <w:proofErr w:type="spellStart"/>
      <w:r>
        <w:t>phải</w:t>
      </w:r>
      <w:proofErr w:type="spellEnd"/>
      <w:r>
        <w:t xml:space="preserve"> </w:t>
      </w:r>
      <w:proofErr w:type="spellStart"/>
      <w:r>
        <w:t>không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line, </w:t>
      </w:r>
      <w:proofErr w:type="spellStart"/>
      <w:r>
        <w:t>xe</w:t>
      </w:r>
      <w:proofErr w:type="spellEnd"/>
      <w:r>
        <w:t xml:space="preserve"> </w:t>
      </w:r>
      <w:proofErr w:type="spellStart"/>
      <w:r>
        <w:t>rẽ</w:t>
      </w:r>
      <w:proofErr w:type="spellEnd"/>
      <w:r>
        <w:t xml:space="preserve"> </w:t>
      </w:r>
      <w:proofErr w:type="spellStart"/>
      <w:r>
        <w:t>trái</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mong</w:t>
      </w:r>
      <w:proofErr w:type="spellEnd"/>
      <w:r>
        <w:t xml:space="preserve"> </w:t>
      </w:r>
      <w:proofErr w:type="spellStart"/>
      <w:r>
        <w:t>muốn</w:t>
      </w:r>
      <w:proofErr w:type="spellEnd"/>
    </w:p>
    <w:p w14:paraId="430B97D0" w14:textId="77777777" w:rsidR="00366EB0" w:rsidRDefault="00366EB0" w:rsidP="00366EB0">
      <w:pPr>
        <w:keepNext/>
        <w:spacing w:before="0" w:after="200" w:line="276" w:lineRule="auto"/>
        <w:ind w:firstLine="0"/>
        <w:jc w:val="left"/>
      </w:pPr>
      <w:r w:rsidRPr="00735E8C">
        <w:rPr>
          <w:noProof/>
        </w:rPr>
        <w:drawing>
          <wp:inline distT="0" distB="0" distL="0" distR="0" wp14:anchorId="03943158" wp14:editId="4F1947E2">
            <wp:extent cx="5760085" cy="1463406"/>
            <wp:effectExtent l="0" t="0" r="0" b="381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463406"/>
                    </a:xfrm>
                    <a:prstGeom prst="rect">
                      <a:avLst/>
                    </a:prstGeom>
                  </pic:spPr>
                </pic:pic>
              </a:graphicData>
            </a:graphic>
          </wp:inline>
        </w:drawing>
      </w:r>
    </w:p>
    <w:p w14:paraId="4A3F90AF" w14:textId="2B9D66FB" w:rsidR="00366EB0" w:rsidRDefault="00366EB0" w:rsidP="00366EB0">
      <w:pPr>
        <w:pStyle w:val="Chuthich"/>
        <w:ind w:firstLine="0"/>
      </w:pPr>
      <w:bookmarkStart w:id="241" w:name="_Toc78552294"/>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7</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khi</w:t>
      </w:r>
      <w:proofErr w:type="spellEnd"/>
      <w:r>
        <w:t xml:space="preserve"> </w:t>
      </w:r>
      <w:proofErr w:type="spellStart"/>
      <w:r>
        <w:t>có</w:t>
      </w:r>
      <w:proofErr w:type="spellEnd"/>
      <w:r>
        <w:t xml:space="preserve"> 3 </w:t>
      </w:r>
      <w:proofErr w:type="spellStart"/>
      <w:r>
        <w:t>cảm</w:t>
      </w:r>
      <w:proofErr w:type="spellEnd"/>
      <w:r>
        <w:t xml:space="preserve"> </w:t>
      </w:r>
      <w:proofErr w:type="spellStart"/>
      <w:r>
        <w:t>biến</w:t>
      </w:r>
      <w:proofErr w:type="spellEnd"/>
      <w:r>
        <w:t xml:space="preserve"> </w:t>
      </w:r>
      <w:proofErr w:type="spellStart"/>
      <w:r>
        <w:t>phía</w:t>
      </w:r>
      <w:proofErr w:type="spellEnd"/>
      <w:r>
        <w:t xml:space="preserve"> </w:t>
      </w:r>
      <w:proofErr w:type="spellStart"/>
      <w:r>
        <w:t>trái</w:t>
      </w:r>
      <w:proofErr w:type="spellEnd"/>
      <w:r>
        <w:t xml:space="preserve"> </w:t>
      </w:r>
      <w:proofErr w:type="spellStart"/>
      <w:r>
        <w:t>phát</w:t>
      </w:r>
      <w:proofErr w:type="spellEnd"/>
      <w:r>
        <w:t xml:space="preserve"> </w:t>
      </w:r>
      <w:proofErr w:type="spellStart"/>
      <w:r>
        <w:t>hiện</w:t>
      </w:r>
      <w:proofErr w:type="spellEnd"/>
      <w:r>
        <w:t xml:space="preserve"> line </w:t>
      </w:r>
      <w:proofErr w:type="spellStart"/>
      <w:r>
        <w:t>và</w:t>
      </w:r>
      <w:proofErr w:type="spellEnd"/>
      <w:r>
        <w:t xml:space="preserve"> 2 </w:t>
      </w:r>
      <w:proofErr w:type="spellStart"/>
      <w:r>
        <w:t>cảm</w:t>
      </w:r>
      <w:proofErr w:type="spellEnd"/>
      <w:r>
        <w:t xml:space="preserve"> </w:t>
      </w:r>
      <w:proofErr w:type="spellStart"/>
      <w:r>
        <w:t>biến</w:t>
      </w:r>
      <w:proofErr w:type="spellEnd"/>
      <w:r>
        <w:t xml:space="preserve"> </w:t>
      </w:r>
      <w:proofErr w:type="spellStart"/>
      <w:r>
        <w:t>phía</w:t>
      </w:r>
      <w:proofErr w:type="spellEnd"/>
      <w:r>
        <w:t xml:space="preserve"> </w:t>
      </w:r>
      <w:proofErr w:type="spellStart"/>
      <w:r>
        <w:t>phải</w:t>
      </w:r>
      <w:proofErr w:type="spellEnd"/>
      <w:r>
        <w:t xml:space="preserve"> </w:t>
      </w:r>
      <w:proofErr w:type="spellStart"/>
      <w:r>
        <w:t>không</w:t>
      </w:r>
      <w:proofErr w:type="spellEnd"/>
      <w:r>
        <w:t xml:space="preserve"> </w:t>
      </w:r>
      <w:proofErr w:type="spellStart"/>
      <w:r>
        <w:t>phát</w:t>
      </w:r>
      <w:proofErr w:type="spellEnd"/>
      <w:r>
        <w:t xml:space="preserve"> </w:t>
      </w:r>
      <w:proofErr w:type="spellStart"/>
      <w:r>
        <w:t>hiện</w:t>
      </w:r>
      <w:proofErr w:type="spellEnd"/>
      <w:r>
        <w:t xml:space="preserve"> line</w:t>
      </w:r>
      <w:bookmarkEnd w:id="241"/>
    </w:p>
    <w:p w14:paraId="09FBFC01" w14:textId="1D01A1C1" w:rsidR="00366EB0" w:rsidRDefault="00366EB0" w:rsidP="00366EB0">
      <w:pPr>
        <w:ind w:firstLine="0"/>
      </w:pPr>
      <w:r>
        <w:rPr>
          <w:noProof/>
        </w:rPr>
        <mc:AlternateContent>
          <mc:Choice Requires="wps">
            <w:drawing>
              <wp:anchor distT="0" distB="0" distL="114300" distR="114300" simplePos="0" relativeHeight="251646464" behindDoc="0" locked="0" layoutInCell="1" allowOverlap="1" wp14:anchorId="2BC78F37" wp14:editId="2E5C1A05">
                <wp:simplePos x="0" y="0"/>
                <wp:positionH relativeFrom="column">
                  <wp:posOffset>-311785</wp:posOffset>
                </wp:positionH>
                <wp:positionV relativeFrom="paragraph">
                  <wp:posOffset>1670050</wp:posOffset>
                </wp:positionV>
                <wp:extent cx="6075045" cy="635"/>
                <wp:effectExtent l="0" t="0" r="1905" b="0"/>
                <wp:wrapTopAndBottom/>
                <wp:docPr id="111" name="Hộp Văn bản 111"/>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5FAF7DAC" w14:textId="74F007E5" w:rsidR="00366EB0" w:rsidRPr="00280F96" w:rsidRDefault="00366EB0" w:rsidP="00366EB0">
                            <w:pPr>
                              <w:pStyle w:val="Chuthich"/>
                              <w:rPr>
                                <w:noProof/>
                                <w:sz w:val="26"/>
                                <w:szCs w:val="20"/>
                              </w:rPr>
                            </w:pPr>
                            <w:bookmarkStart w:id="242" w:name="_Toc78552295"/>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8</w:t>
                            </w:r>
                            <w:r>
                              <w:fldChar w:fldCharType="end"/>
                            </w:r>
                            <w:r>
                              <w:t xml:space="preserve"> </w:t>
                            </w:r>
                            <w:proofErr w:type="spellStart"/>
                            <w:r w:rsidRPr="004F0E04">
                              <w:t>Kết</w:t>
                            </w:r>
                            <w:proofErr w:type="spellEnd"/>
                            <w:r w:rsidRPr="004F0E04">
                              <w:t xml:space="preserve"> </w:t>
                            </w:r>
                            <w:proofErr w:type="spellStart"/>
                            <w:r w:rsidRPr="004F0E04">
                              <w:t>quả</w:t>
                            </w:r>
                            <w:proofErr w:type="spellEnd"/>
                            <w:r w:rsidRPr="004F0E04">
                              <w:t xml:space="preserve"> </w:t>
                            </w:r>
                            <w:proofErr w:type="spellStart"/>
                            <w:r w:rsidRPr="004F0E04">
                              <w:t>mô</w:t>
                            </w:r>
                            <w:proofErr w:type="spellEnd"/>
                            <w:r w:rsidRPr="004F0E04">
                              <w:t xml:space="preserve"> </w:t>
                            </w:r>
                            <w:proofErr w:type="spellStart"/>
                            <w:r w:rsidRPr="004F0E04">
                              <w:t>phỏng</w:t>
                            </w:r>
                            <w:proofErr w:type="spellEnd"/>
                            <w:r w:rsidRPr="004F0E04">
                              <w:t xml:space="preserve"> </w:t>
                            </w:r>
                            <w:proofErr w:type="spellStart"/>
                            <w:r w:rsidRPr="004F0E04">
                              <w:t>cho</w:t>
                            </w:r>
                            <w:proofErr w:type="spellEnd"/>
                            <w:r w:rsidRPr="004F0E04">
                              <w:t xml:space="preserve"> </w:t>
                            </w:r>
                            <w:proofErr w:type="spellStart"/>
                            <w:r w:rsidRPr="004F0E04">
                              <w:t>trường</w:t>
                            </w:r>
                            <w:proofErr w:type="spellEnd"/>
                            <w:r w:rsidRPr="004F0E04">
                              <w:t xml:space="preserve"> </w:t>
                            </w:r>
                            <w:proofErr w:type="spellStart"/>
                            <w:r w:rsidRPr="004F0E04">
                              <w:t>hợp</w:t>
                            </w:r>
                            <w:proofErr w:type="spellEnd"/>
                            <w:r w:rsidRPr="004F0E04">
                              <w:t xml:space="preserve"> </w:t>
                            </w:r>
                            <w:proofErr w:type="spellStart"/>
                            <w:r w:rsidRPr="004F0E04">
                              <w:t>chỉ</w:t>
                            </w:r>
                            <w:proofErr w:type="spellEnd"/>
                            <w:r w:rsidRPr="004F0E04">
                              <w:t xml:space="preserve"> </w:t>
                            </w:r>
                            <w:proofErr w:type="spellStart"/>
                            <w:r w:rsidRPr="004F0E04">
                              <w:t>có</w:t>
                            </w:r>
                            <w:proofErr w:type="spellEnd"/>
                            <w:r w:rsidRPr="004F0E04">
                              <w:t xml:space="preserve"> 3 </w:t>
                            </w:r>
                            <w:proofErr w:type="spellStart"/>
                            <w:r w:rsidRPr="004F0E04">
                              <w:t>cảm</w:t>
                            </w:r>
                            <w:proofErr w:type="spellEnd"/>
                            <w:r w:rsidRPr="004F0E04">
                              <w:t xml:space="preserve"> </w:t>
                            </w:r>
                            <w:proofErr w:type="spellStart"/>
                            <w:r w:rsidRPr="004F0E04">
                              <w:t>biến</w:t>
                            </w:r>
                            <w:proofErr w:type="spellEnd"/>
                            <w:r w:rsidRPr="004F0E04">
                              <w:t xml:space="preserve"> </w:t>
                            </w:r>
                            <w:proofErr w:type="spellStart"/>
                            <w:r w:rsidRPr="004F0E04">
                              <w:t>chính</w:t>
                            </w:r>
                            <w:proofErr w:type="spellEnd"/>
                            <w:r w:rsidRPr="004F0E04">
                              <w:t xml:space="preserve"> </w:t>
                            </w:r>
                            <w:proofErr w:type="spellStart"/>
                            <w:r w:rsidRPr="004F0E04">
                              <w:t>giữa</w:t>
                            </w:r>
                            <w:proofErr w:type="spellEnd"/>
                            <w:r w:rsidRPr="004F0E04">
                              <w:t xml:space="preserve"> </w:t>
                            </w:r>
                            <w:proofErr w:type="spellStart"/>
                            <w:r w:rsidRPr="004F0E04">
                              <w:t>phát</w:t>
                            </w:r>
                            <w:proofErr w:type="spellEnd"/>
                            <w:r w:rsidRPr="004F0E04">
                              <w:t xml:space="preserve"> </w:t>
                            </w:r>
                            <w:proofErr w:type="spellStart"/>
                            <w:r w:rsidRPr="004F0E04">
                              <w:t>hiện</w:t>
                            </w:r>
                            <w:proofErr w:type="spellEnd"/>
                            <w:r w:rsidRPr="004F0E04">
                              <w:t xml:space="preserve"> line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78F37" id="Hộp Văn bản 111" o:spid="_x0000_s1052" type="#_x0000_t202" style="position:absolute;left:0;text-align:left;margin-left:-24.55pt;margin-top:131.5pt;width:478.35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" stroked="f">
                <v:textbox style="mso-fit-shape-to-text:t" inset="0,0,0,0">
                  <w:txbxContent>
                    <w:p w14:paraId="5FAF7DAC" w14:textId="74F007E5" w:rsidR="00366EB0" w:rsidRPr="00280F96" w:rsidRDefault="00366EB0" w:rsidP="00366EB0">
                      <w:pPr>
                        <w:pStyle w:val="Chuthich"/>
                        <w:rPr>
                          <w:noProof/>
                          <w:sz w:val="26"/>
                          <w:szCs w:val="20"/>
                        </w:rPr>
                      </w:pPr>
                      <w:bookmarkStart w:id="243" w:name="_Toc78552295"/>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8</w:t>
                      </w:r>
                      <w:r>
                        <w:fldChar w:fldCharType="end"/>
                      </w:r>
                      <w:r>
                        <w:t xml:space="preserve"> </w:t>
                      </w:r>
                      <w:proofErr w:type="spellStart"/>
                      <w:r w:rsidRPr="004F0E04">
                        <w:t>Kết</w:t>
                      </w:r>
                      <w:proofErr w:type="spellEnd"/>
                      <w:r w:rsidRPr="004F0E04">
                        <w:t xml:space="preserve"> </w:t>
                      </w:r>
                      <w:proofErr w:type="spellStart"/>
                      <w:r w:rsidRPr="004F0E04">
                        <w:t>quả</w:t>
                      </w:r>
                      <w:proofErr w:type="spellEnd"/>
                      <w:r w:rsidRPr="004F0E04">
                        <w:t xml:space="preserve"> </w:t>
                      </w:r>
                      <w:proofErr w:type="spellStart"/>
                      <w:r w:rsidRPr="004F0E04">
                        <w:t>mô</w:t>
                      </w:r>
                      <w:proofErr w:type="spellEnd"/>
                      <w:r w:rsidRPr="004F0E04">
                        <w:t xml:space="preserve"> </w:t>
                      </w:r>
                      <w:proofErr w:type="spellStart"/>
                      <w:r w:rsidRPr="004F0E04">
                        <w:t>phỏng</w:t>
                      </w:r>
                      <w:proofErr w:type="spellEnd"/>
                      <w:r w:rsidRPr="004F0E04">
                        <w:t xml:space="preserve"> </w:t>
                      </w:r>
                      <w:proofErr w:type="spellStart"/>
                      <w:r w:rsidRPr="004F0E04">
                        <w:t>cho</w:t>
                      </w:r>
                      <w:proofErr w:type="spellEnd"/>
                      <w:r w:rsidRPr="004F0E04">
                        <w:t xml:space="preserve"> </w:t>
                      </w:r>
                      <w:proofErr w:type="spellStart"/>
                      <w:r w:rsidRPr="004F0E04">
                        <w:t>trường</w:t>
                      </w:r>
                      <w:proofErr w:type="spellEnd"/>
                      <w:r w:rsidRPr="004F0E04">
                        <w:t xml:space="preserve"> </w:t>
                      </w:r>
                      <w:proofErr w:type="spellStart"/>
                      <w:r w:rsidRPr="004F0E04">
                        <w:t>hợp</w:t>
                      </w:r>
                      <w:proofErr w:type="spellEnd"/>
                      <w:r w:rsidRPr="004F0E04">
                        <w:t xml:space="preserve"> </w:t>
                      </w:r>
                      <w:proofErr w:type="spellStart"/>
                      <w:r w:rsidRPr="004F0E04">
                        <w:t>chỉ</w:t>
                      </w:r>
                      <w:proofErr w:type="spellEnd"/>
                      <w:r w:rsidRPr="004F0E04">
                        <w:t xml:space="preserve"> </w:t>
                      </w:r>
                      <w:proofErr w:type="spellStart"/>
                      <w:r w:rsidRPr="004F0E04">
                        <w:t>có</w:t>
                      </w:r>
                      <w:proofErr w:type="spellEnd"/>
                      <w:r w:rsidRPr="004F0E04">
                        <w:t xml:space="preserve"> 3 </w:t>
                      </w:r>
                      <w:proofErr w:type="spellStart"/>
                      <w:r w:rsidRPr="004F0E04">
                        <w:t>cảm</w:t>
                      </w:r>
                      <w:proofErr w:type="spellEnd"/>
                      <w:r w:rsidRPr="004F0E04">
                        <w:t xml:space="preserve"> </w:t>
                      </w:r>
                      <w:proofErr w:type="spellStart"/>
                      <w:r w:rsidRPr="004F0E04">
                        <w:t>biến</w:t>
                      </w:r>
                      <w:proofErr w:type="spellEnd"/>
                      <w:r w:rsidRPr="004F0E04">
                        <w:t xml:space="preserve"> </w:t>
                      </w:r>
                      <w:proofErr w:type="spellStart"/>
                      <w:r w:rsidRPr="004F0E04">
                        <w:t>chính</w:t>
                      </w:r>
                      <w:proofErr w:type="spellEnd"/>
                      <w:r w:rsidRPr="004F0E04">
                        <w:t xml:space="preserve"> </w:t>
                      </w:r>
                      <w:proofErr w:type="spellStart"/>
                      <w:r w:rsidRPr="004F0E04">
                        <w:t>giữa</w:t>
                      </w:r>
                      <w:proofErr w:type="spellEnd"/>
                      <w:r w:rsidRPr="004F0E04">
                        <w:t xml:space="preserve"> </w:t>
                      </w:r>
                      <w:proofErr w:type="spellStart"/>
                      <w:r w:rsidRPr="004F0E04">
                        <w:t>phát</w:t>
                      </w:r>
                      <w:proofErr w:type="spellEnd"/>
                      <w:r w:rsidRPr="004F0E04">
                        <w:t xml:space="preserve"> </w:t>
                      </w:r>
                      <w:proofErr w:type="spellStart"/>
                      <w:r w:rsidRPr="004F0E04">
                        <w:t>hiện</w:t>
                      </w:r>
                      <w:proofErr w:type="spellEnd"/>
                      <w:r w:rsidRPr="004F0E04">
                        <w:t xml:space="preserve"> line</w:t>
                      </w:r>
                      <w:bookmarkEnd w:id="243"/>
                    </w:p>
                  </w:txbxContent>
                </v:textbox>
                <w10:wrap type="topAndBottom"/>
              </v:shape>
            </w:pict>
          </mc:Fallback>
        </mc:AlternateContent>
      </w:r>
      <w:r w:rsidRPr="006F3809">
        <w:rPr>
          <w:noProof/>
        </w:rPr>
        <w:drawing>
          <wp:anchor distT="0" distB="0" distL="114300" distR="114300" simplePos="0" relativeHeight="251643392" behindDoc="0" locked="0" layoutInCell="1" allowOverlap="1" wp14:anchorId="0838880F" wp14:editId="7CF97716">
            <wp:simplePos x="0" y="0"/>
            <wp:positionH relativeFrom="margin">
              <wp:align>left</wp:align>
            </wp:positionH>
            <wp:positionV relativeFrom="paragraph">
              <wp:posOffset>348359</wp:posOffset>
            </wp:positionV>
            <wp:extent cx="5760085" cy="1538484"/>
            <wp:effectExtent l="0" t="0" r="0" b="508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1538484"/>
                    </a:xfrm>
                    <a:prstGeom prst="rect">
                      <a:avLst/>
                    </a:prstGeom>
                  </pic:spPr>
                </pic:pic>
              </a:graphicData>
            </a:graphic>
          </wp:anchor>
        </w:drawing>
      </w:r>
      <w:r>
        <w:t xml:space="preserve">Trường </w:t>
      </w:r>
      <w:proofErr w:type="spellStart"/>
      <w:r>
        <w:t>hợp</w:t>
      </w:r>
      <w:proofErr w:type="spellEnd"/>
      <w:r>
        <w:t xml:space="preserve"> </w:t>
      </w:r>
      <w:proofErr w:type="spellStart"/>
      <w:r>
        <w:t>chỉ</w:t>
      </w:r>
      <w:proofErr w:type="spellEnd"/>
      <w:r>
        <w:t xml:space="preserve"> </w:t>
      </w:r>
      <w:proofErr w:type="spellStart"/>
      <w:r>
        <w:t>có</w:t>
      </w:r>
      <w:proofErr w:type="spellEnd"/>
      <w:r>
        <w:t xml:space="preserve"> 3 </w:t>
      </w:r>
      <w:proofErr w:type="spellStart"/>
      <w:r>
        <w:t>cảm</w:t>
      </w:r>
      <w:proofErr w:type="spellEnd"/>
      <w:r>
        <w:t xml:space="preserve"> </w:t>
      </w:r>
      <w:proofErr w:type="spellStart"/>
      <w:r>
        <w:t>biến</w:t>
      </w:r>
      <w:proofErr w:type="spellEnd"/>
      <w:r>
        <w:t xml:space="preserve"> ở </w:t>
      </w:r>
      <w:proofErr w:type="spellStart"/>
      <w:r>
        <w:t>giữa</w:t>
      </w:r>
      <w:proofErr w:type="spellEnd"/>
      <w:r>
        <w:t xml:space="preserve"> </w:t>
      </w:r>
      <w:proofErr w:type="spellStart"/>
      <w:r>
        <w:t>phát</w:t>
      </w:r>
      <w:proofErr w:type="spellEnd"/>
      <w:r>
        <w:t xml:space="preserve"> </w:t>
      </w:r>
      <w:proofErr w:type="spellStart"/>
      <w:r>
        <w:t>hiện</w:t>
      </w:r>
      <w:proofErr w:type="spellEnd"/>
      <w:r>
        <w:t xml:space="preserve"> line, </w:t>
      </w:r>
      <w:proofErr w:type="spellStart"/>
      <w:r>
        <w:t>xe</w:t>
      </w:r>
      <w:proofErr w:type="spellEnd"/>
      <w:r>
        <w:t xml:space="preserve"> </w:t>
      </w:r>
      <w:proofErr w:type="spellStart"/>
      <w:r>
        <w:t>đi</w:t>
      </w:r>
      <w:proofErr w:type="spellEnd"/>
      <w:r>
        <w:t xml:space="preserve"> </w:t>
      </w:r>
      <w:proofErr w:type="spellStart"/>
      <w:r>
        <w:t>thẳng</w:t>
      </w:r>
      <w:proofErr w:type="spellEnd"/>
      <w:r>
        <w:t>:</w:t>
      </w:r>
    </w:p>
    <w:p w14:paraId="126DDC61" w14:textId="5FB19A65" w:rsidR="00366EB0" w:rsidRDefault="00366EB0" w:rsidP="00366EB0">
      <w:pPr>
        <w:ind w:firstLine="0"/>
      </w:pPr>
      <w:r>
        <w:rPr>
          <w:noProof/>
        </w:rPr>
        <w:lastRenderedPageBreak/>
        <mc:AlternateContent>
          <mc:Choice Requires="wps">
            <w:drawing>
              <wp:anchor distT="0" distB="0" distL="114300" distR="114300" simplePos="0" relativeHeight="251652608" behindDoc="0" locked="0" layoutInCell="1" allowOverlap="1" wp14:anchorId="3B7CFFD7" wp14:editId="456E19F8">
                <wp:simplePos x="0" y="0"/>
                <wp:positionH relativeFrom="column">
                  <wp:posOffset>178435</wp:posOffset>
                </wp:positionH>
                <wp:positionV relativeFrom="paragraph">
                  <wp:posOffset>2386965</wp:posOffset>
                </wp:positionV>
                <wp:extent cx="5578475" cy="635"/>
                <wp:effectExtent l="0" t="0" r="0" b="0"/>
                <wp:wrapTopAndBottom/>
                <wp:docPr id="113" name="Hộp Văn bản 113"/>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6668DB4A" w14:textId="1EBE3101" w:rsidR="00366EB0" w:rsidRPr="00FC41B0" w:rsidRDefault="00366EB0" w:rsidP="00366EB0">
                            <w:pPr>
                              <w:pStyle w:val="Chuthich"/>
                              <w:rPr>
                                <w:noProof/>
                                <w:sz w:val="26"/>
                                <w:szCs w:val="20"/>
                              </w:rPr>
                            </w:pPr>
                            <w:bookmarkStart w:id="244" w:name="_Toc78552296"/>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9</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khi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phát</w:t>
                            </w:r>
                            <w:proofErr w:type="spellEnd"/>
                            <w:r>
                              <w:t xml:space="preserve"> </w:t>
                            </w:r>
                            <w:proofErr w:type="spellStart"/>
                            <w:r>
                              <w:t>hiện</w:t>
                            </w:r>
                            <w:proofErr w:type="spellEnd"/>
                            <w:r>
                              <w:t xml:space="preserve"> line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CFFD7" id="Hộp Văn bản 113" o:spid="_x0000_s1053" type="#_x0000_t202" style="position:absolute;left:0;text-align:left;margin-left:14.05pt;margin-top:187.95pt;width:439.2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" stroked="f">
                <v:textbox style="mso-fit-shape-to-text:t" inset="0,0,0,0">
                  <w:txbxContent>
                    <w:p w14:paraId="6668DB4A" w14:textId="1EBE3101" w:rsidR="00366EB0" w:rsidRPr="00FC41B0" w:rsidRDefault="00366EB0" w:rsidP="00366EB0">
                      <w:pPr>
                        <w:pStyle w:val="Chuthich"/>
                        <w:rPr>
                          <w:noProof/>
                          <w:sz w:val="26"/>
                          <w:szCs w:val="20"/>
                        </w:rPr>
                      </w:pPr>
                      <w:bookmarkStart w:id="245" w:name="_Toc78552296"/>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9</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khi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phát</w:t>
                      </w:r>
                      <w:proofErr w:type="spellEnd"/>
                      <w:r>
                        <w:t xml:space="preserve"> </w:t>
                      </w:r>
                      <w:proofErr w:type="spellStart"/>
                      <w:r>
                        <w:t>hiện</w:t>
                      </w:r>
                      <w:proofErr w:type="spellEnd"/>
                      <w:r>
                        <w:t xml:space="preserve"> line</w:t>
                      </w:r>
                      <w:bookmarkEnd w:id="245"/>
                    </w:p>
                  </w:txbxContent>
                </v:textbox>
                <w10:wrap type="topAndBottom"/>
              </v:shape>
            </w:pict>
          </mc:Fallback>
        </mc:AlternateContent>
      </w:r>
      <w:r w:rsidRPr="006F3809">
        <w:rPr>
          <w:noProof/>
        </w:rPr>
        <w:drawing>
          <wp:anchor distT="0" distB="0" distL="114300" distR="114300" simplePos="0" relativeHeight="251649536" behindDoc="0" locked="0" layoutInCell="1" allowOverlap="1" wp14:anchorId="5C270A7C" wp14:editId="500DF3E7">
            <wp:simplePos x="0" y="0"/>
            <wp:positionH relativeFrom="margin">
              <wp:align>right</wp:align>
            </wp:positionH>
            <wp:positionV relativeFrom="paragraph">
              <wp:posOffset>585977</wp:posOffset>
            </wp:positionV>
            <wp:extent cx="5578475" cy="1744345"/>
            <wp:effectExtent l="0" t="0" r="3175" b="8255"/>
            <wp:wrapTopAndBottom/>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8475" cy="1744345"/>
                    </a:xfrm>
                    <a:prstGeom prst="rect">
                      <a:avLst/>
                    </a:prstGeom>
                  </pic:spPr>
                </pic:pic>
              </a:graphicData>
            </a:graphic>
            <wp14:sizeRelH relativeFrom="margin">
              <wp14:pctWidth>0</wp14:pctWidth>
            </wp14:sizeRelH>
            <wp14:sizeRelV relativeFrom="margin">
              <wp14:pctHeight>0</wp14:pctHeight>
            </wp14:sizeRelV>
          </wp:anchor>
        </w:drawing>
      </w:r>
      <w:r>
        <w:t xml:space="preserve">Khi </w:t>
      </w:r>
      <w:proofErr w:type="spellStart"/>
      <w:r>
        <w:t>cả</w:t>
      </w:r>
      <w:proofErr w:type="spellEnd"/>
      <w:r>
        <w:t xml:space="preserve"> 5 </w:t>
      </w:r>
      <w:proofErr w:type="spellStart"/>
      <w:r>
        <w:t>cảm</w:t>
      </w:r>
      <w:proofErr w:type="spellEnd"/>
      <w:r>
        <w:t xml:space="preserve"> </w:t>
      </w:r>
      <w:proofErr w:type="spellStart"/>
      <w:r>
        <w:t>biến</w:t>
      </w:r>
      <w:proofErr w:type="spellEnd"/>
      <w:r>
        <w:t xml:space="preserve"> </w:t>
      </w:r>
      <w:proofErr w:type="spellStart"/>
      <w:r>
        <w:t>đều</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line, </w:t>
      </w:r>
      <w:proofErr w:type="spellStart"/>
      <w:r>
        <w:t>xe</w:t>
      </w:r>
      <w:proofErr w:type="spellEnd"/>
      <w:r>
        <w:t xml:space="preserve"> </w:t>
      </w:r>
      <w:proofErr w:type="spellStart"/>
      <w:r>
        <w:t>nhận</w:t>
      </w:r>
      <w:proofErr w:type="spellEnd"/>
      <w:r>
        <w:t xml:space="preserve"> ra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dừng</w:t>
      </w:r>
      <w:proofErr w:type="spellEnd"/>
      <w:r>
        <w:t xml:space="preserve"> </w:t>
      </w:r>
      <w:proofErr w:type="spellStart"/>
      <w:r>
        <w:t>và</w:t>
      </w:r>
      <w:proofErr w:type="spellEnd"/>
      <w:r>
        <w:t xml:space="preserve"> </w:t>
      </w:r>
      <w:proofErr w:type="spellStart"/>
      <w:r>
        <w:t>tăng</w:t>
      </w:r>
      <w:proofErr w:type="spellEnd"/>
      <w:r>
        <w:t xml:space="preserve"> </w:t>
      </w:r>
      <w:proofErr w:type="spellStart"/>
      <w:r>
        <w:t>biến</w:t>
      </w:r>
      <w:proofErr w:type="spellEnd"/>
      <w:r>
        <w:t xml:space="preserve"> </w:t>
      </w:r>
      <w:proofErr w:type="spellStart"/>
      <w:r>
        <w:t>đếm</w:t>
      </w:r>
      <w:proofErr w:type="spellEnd"/>
      <w:r>
        <w:t xml:space="preserve"> </w:t>
      </w:r>
      <w:proofErr w:type="spellStart"/>
      <w:r>
        <w:t>thêm</w:t>
      </w:r>
      <w:proofErr w:type="spellEnd"/>
      <w:r>
        <w:t xml:space="preserve"> 1:</w:t>
      </w:r>
    </w:p>
    <w:p w14:paraId="1DC48712" w14:textId="77777777" w:rsidR="00144603" w:rsidRDefault="00144603" w:rsidP="00144603">
      <w:pPr>
        <w:ind w:firstLine="0"/>
      </w:pPr>
      <w:r>
        <w:t xml:space="preserve">Khi </w:t>
      </w:r>
      <w:proofErr w:type="spellStart"/>
      <w:r>
        <w:t>biến</w:t>
      </w:r>
      <w:proofErr w:type="spellEnd"/>
      <w:r>
        <w:t xml:space="preserve"> </w:t>
      </w:r>
      <w:proofErr w:type="spellStart"/>
      <w:r>
        <w:t>đếm</w:t>
      </w:r>
      <w:proofErr w:type="spellEnd"/>
      <w:r>
        <w:t xml:space="preserve"> </w:t>
      </w:r>
      <w:proofErr w:type="spellStart"/>
      <w:r>
        <w:t>chạm</w:t>
      </w:r>
      <w:proofErr w:type="spellEnd"/>
      <w:r>
        <w:t xml:space="preserve"> </w:t>
      </w:r>
      <w:proofErr w:type="spellStart"/>
      <w:r>
        <w:t>đến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đặt</w:t>
      </w:r>
      <w:proofErr w:type="spellEnd"/>
      <w:r>
        <w:t xml:space="preserve"> </w:t>
      </w:r>
      <w:proofErr w:type="spellStart"/>
      <w:r>
        <w:t>trước</w:t>
      </w:r>
      <w:proofErr w:type="spellEnd"/>
      <w:r>
        <w:t xml:space="preserve"> (ở </w:t>
      </w:r>
      <w:proofErr w:type="spellStart"/>
      <w:r>
        <w:t>đây</w:t>
      </w:r>
      <w:proofErr w:type="spellEnd"/>
      <w:r>
        <w:t xml:space="preserve"> </w:t>
      </w:r>
      <w:proofErr w:type="spellStart"/>
      <w:r>
        <w:t>là</w:t>
      </w:r>
      <w:proofErr w:type="spellEnd"/>
      <w:r>
        <w:t xml:space="preserve"> 5), </w:t>
      </w:r>
      <w:proofErr w:type="spellStart"/>
      <w:r>
        <w:t>xe</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dừng</w:t>
      </w:r>
      <w:proofErr w:type="spellEnd"/>
      <w:r>
        <w:t>:</w:t>
      </w:r>
    </w:p>
    <w:p w14:paraId="172D3A98" w14:textId="05A9DE08" w:rsidR="00366EB0" w:rsidRDefault="00144603" w:rsidP="00366EB0">
      <w:pPr>
        <w:ind w:firstLine="0"/>
      </w:pPr>
      <w:r>
        <w:rPr>
          <w:noProof/>
        </w:rPr>
        <mc:AlternateContent>
          <mc:Choice Requires="wps">
            <w:drawing>
              <wp:anchor distT="0" distB="0" distL="114300" distR="114300" simplePos="0" relativeHeight="251658752" behindDoc="0" locked="0" layoutInCell="1" allowOverlap="1" wp14:anchorId="4A858751" wp14:editId="39057444">
                <wp:simplePos x="0" y="0"/>
                <wp:positionH relativeFrom="column">
                  <wp:posOffset>1905</wp:posOffset>
                </wp:positionH>
                <wp:positionV relativeFrom="paragraph">
                  <wp:posOffset>1785620</wp:posOffset>
                </wp:positionV>
                <wp:extent cx="5760085" cy="635"/>
                <wp:effectExtent l="0" t="0" r="0" b="0"/>
                <wp:wrapTopAndBottom/>
                <wp:docPr id="114" name="Hộp Văn bản 1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CF298AD" w14:textId="00949A18" w:rsidR="00144603" w:rsidRPr="008D5FCE" w:rsidRDefault="00144603" w:rsidP="00144603">
                            <w:pPr>
                              <w:pStyle w:val="Chuthich"/>
                              <w:rPr>
                                <w:noProof/>
                                <w:sz w:val="26"/>
                                <w:szCs w:val="20"/>
                              </w:rPr>
                            </w:pPr>
                            <w:bookmarkStart w:id="246" w:name="_Toc78552297"/>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10</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khi</w:t>
                            </w:r>
                            <w:proofErr w:type="spellEnd"/>
                            <w:r>
                              <w:t xml:space="preserve"> </w:t>
                            </w:r>
                            <w:proofErr w:type="spellStart"/>
                            <w:r>
                              <w:t>xe</w:t>
                            </w:r>
                            <w:proofErr w:type="spellEnd"/>
                            <w:r>
                              <w:t xml:space="preserve"> </w:t>
                            </w:r>
                            <w:proofErr w:type="spellStart"/>
                            <w:r>
                              <w:t>đi</w:t>
                            </w:r>
                            <w:proofErr w:type="spellEnd"/>
                            <w:r>
                              <w:t xml:space="preserve"> qua </w:t>
                            </w:r>
                            <w:proofErr w:type="spellStart"/>
                            <w:r>
                              <w:t>đủ</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điểm</w:t>
                            </w:r>
                            <w:proofErr w:type="spellEnd"/>
                            <w:r>
                              <w:t xml:space="preserve"> </w:t>
                            </w:r>
                            <w:proofErr w:type="spellStart"/>
                            <w:r>
                              <w:t>dừng</w:t>
                            </w:r>
                            <w:bookmarkEnd w:id="2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58751" id="Hộp Văn bản 114" o:spid="_x0000_s1054" type="#_x0000_t202" style="position:absolute;left:0;text-align:left;margin-left:.15pt;margin-top:140.6pt;width:453.5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" stroked="f">
                <v:textbox style="mso-fit-shape-to-text:t" inset="0,0,0,0">
                  <w:txbxContent>
                    <w:p w14:paraId="6CF298AD" w14:textId="00949A18" w:rsidR="00144603" w:rsidRPr="008D5FCE" w:rsidRDefault="00144603" w:rsidP="00144603">
                      <w:pPr>
                        <w:pStyle w:val="Chuthich"/>
                        <w:rPr>
                          <w:noProof/>
                          <w:sz w:val="26"/>
                          <w:szCs w:val="20"/>
                        </w:rPr>
                      </w:pPr>
                      <w:bookmarkStart w:id="247" w:name="_Toc78552297"/>
                      <w:proofErr w:type="spellStart"/>
                      <w:r>
                        <w:t>Hình</w:t>
                      </w:r>
                      <w:proofErr w:type="spellEnd"/>
                      <w:r>
                        <w:t xml:space="preserve"> </w:t>
                      </w:r>
                      <w:r>
                        <w:fldChar w:fldCharType="begin"/>
                      </w:r>
                      <w:r>
                        <w:instrText>STYLEREF 1 \s</w:instrText>
                      </w:r>
                      <w:r>
                        <w:fldChar w:fldCharType="separate"/>
                      </w:r>
                      <w:r w:rsidR="004557B5">
                        <w:rPr>
                          <w:noProof/>
                        </w:rPr>
                        <w:t>4</w:t>
                      </w:r>
                      <w:r>
                        <w:fldChar w:fldCharType="end"/>
                      </w:r>
                      <w:r w:rsidR="004557B5">
                        <w:t>.</w:t>
                      </w:r>
                      <w:r>
                        <w:fldChar w:fldCharType="begin"/>
                      </w:r>
                      <w:r>
                        <w:instrText>SEQ Hình \* ARABIC \s 1</w:instrText>
                      </w:r>
                      <w:r>
                        <w:fldChar w:fldCharType="separate"/>
                      </w:r>
                      <w:r w:rsidR="004557B5">
                        <w:rPr>
                          <w:noProof/>
                        </w:rPr>
                        <w:t>10</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khi</w:t>
                      </w:r>
                      <w:proofErr w:type="spellEnd"/>
                      <w:r>
                        <w:t xml:space="preserve"> </w:t>
                      </w:r>
                      <w:proofErr w:type="spellStart"/>
                      <w:r>
                        <w:t>xe</w:t>
                      </w:r>
                      <w:proofErr w:type="spellEnd"/>
                      <w:r>
                        <w:t xml:space="preserve"> </w:t>
                      </w:r>
                      <w:proofErr w:type="spellStart"/>
                      <w:r>
                        <w:t>đi</w:t>
                      </w:r>
                      <w:proofErr w:type="spellEnd"/>
                      <w:r>
                        <w:t xml:space="preserve"> qua </w:t>
                      </w:r>
                      <w:proofErr w:type="spellStart"/>
                      <w:r>
                        <w:t>đủ</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điểm</w:t>
                      </w:r>
                      <w:proofErr w:type="spellEnd"/>
                      <w:r>
                        <w:t xml:space="preserve"> </w:t>
                      </w:r>
                      <w:proofErr w:type="spellStart"/>
                      <w:r>
                        <w:t>dừng</w:t>
                      </w:r>
                      <w:bookmarkEnd w:id="247"/>
                      <w:proofErr w:type="spellEnd"/>
                    </w:p>
                  </w:txbxContent>
                </v:textbox>
                <w10:wrap type="topAndBottom"/>
              </v:shape>
            </w:pict>
          </mc:Fallback>
        </mc:AlternateContent>
      </w:r>
      <w:r w:rsidRPr="006F3809">
        <w:rPr>
          <w:noProof/>
        </w:rPr>
        <w:drawing>
          <wp:anchor distT="0" distB="0" distL="114300" distR="114300" simplePos="0" relativeHeight="251655680" behindDoc="0" locked="0" layoutInCell="1" allowOverlap="1" wp14:anchorId="4671E0DB" wp14:editId="50757D42">
            <wp:simplePos x="0" y="0"/>
            <wp:positionH relativeFrom="column">
              <wp:posOffset>2209</wp:posOffset>
            </wp:positionH>
            <wp:positionV relativeFrom="paragraph">
              <wp:posOffset>103334</wp:posOffset>
            </wp:positionV>
            <wp:extent cx="5760085" cy="1625870"/>
            <wp:effectExtent l="0" t="0" r="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1625870"/>
                    </a:xfrm>
                    <a:prstGeom prst="rect">
                      <a:avLst/>
                    </a:prstGeom>
                  </pic:spPr>
                </pic:pic>
              </a:graphicData>
            </a:graphic>
          </wp:anchor>
        </w:drawing>
      </w:r>
      <w:proofErr w:type="spellStart"/>
      <w:r w:rsidR="00BA6CFC">
        <w:t>Kết</w:t>
      </w:r>
      <w:proofErr w:type="spellEnd"/>
      <w:r w:rsidR="00BA6CFC">
        <w:t xml:space="preserve"> </w:t>
      </w:r>
      <w:proofErr w:type="spellStart"/>
      <w:r w:rsidR="00BA6CFC">
        <w:t>quả</w:t>
      </w:r>
      <w:proofErr w:type="spellEnd"/>
      <w:r w:rsidR="00BA6CFC">
        <w:t xml:space="preserve"> </w:t>
      </w:r>
      <w:proofErr w:type="spellStart"/>
      <w:r w:rsidR="00BA6CFC">
        <w:t>mô</w:t>
      </w:r>
      <w:proofErr w:type="spellEnd"/>
      <w:r w:rsidR="00BA6CFC">
        <w:t xml:space="preserve"> </w:t>
      </w:r>
      <w:proofErr w:type="spellStart"/>
      <w:r w:rsidR="00BA6CFC">
        <w:t>phỏng</w:t>
      </w:r>
      <w:proofErr w:type="spellEnd"/>
      <w:r w:rsidR="00BA6CFC">
        <w:t xml:space="preserve"> </w:t>
      </w:r>
      <w:proofErr w:type="spellStart"/>
      <w:r w:rsidR="00BA6CFC">
        <w:t>đã</w:t>
      </w:r>
      <w:proofErr w:type="spellEnd"/>
      <w:r w:rsidR="00BA6CFC">
        <w:t xml:space="preserve"> </w:t>
      </w:r>
      <w:proofErr w:type="spellStart"/>
      <w:r w:rsidR="00BA6CFC">
        <w:t>cho</w:t>
      </w:r>
      <w:proofErr w:type="spellEnd"/>
      <w:r w:rsidR="00BA6CFC">
        <w:t xml:space="preserve"> </w:t>
      </w:r>
      <w:proofErr w:type="spellStart"/>
      <w:r w:rsidR="00BA6CFC">
        <w:t>thấy</w:t>
      </w:r>
      <w:proofErr w:type="spellEnd"/>
      <w:r w:rsidR="00BA6CFC">
        <w:t xml:space="preserve"> </w:t>
      </w:r>
      <w:proofErr w:type="spellStart"/>
      <w:r w:rsidR="00BA6CFC">
        <w:t>xe</w:t>
      </w:r>
      <w:proofErr w:type="spellEnd"/>
      <w:r w:rsidR="00BA6CFC">
        <w:t xml:space="preserve"> </w:t>
      </w:r>
      <w:proofErr w:type="spellStart"/>
      <w:r w:rsidR="00BA6CFC">
        <w:t>có</w:t>
      </w:r>
      <w:proofErr w:type="spellEnd"/>
      <w:r w:rsidR="00BA6CFC">
        <w:t xml:space="preserve"> </w:t>
      </w:r>
      <w:proofErr w:type="spellStart"/>
      <w:r w:rsidR="00BA6CFC">
        <w:t>thể</w:t>
      </w:r>
      <w:proofErr w:type="spellEnd"/>
      <w:r w:rsidR="00BA6CFC">
        <w:t xml:space="preserve"> </w:t>
      </w:r>
      <w:proofErr w:type="spellStart"/>
      <w:r w:rsidR="00BA6CFC">
        <w:t>thực</w:t>
      </w:r>
      <w:proofErr w:type="spellEnd"/>
      <w:r w:rsidR="00BA6CFC">
        <w:t xml:space="preserve"> </w:t>
      </w:r>
      <w:proofErr w:type="spellStart"/>
      <w:r w:rsidR="00BA6CFC">
        <w:t>hiện</w:t>
      </w:r>
      <w:proofErr w:type="spellEnd"/>
      <w:r w:rsidR="00BA6CFC">
        <w:t xml:space="preserve"> </w:t>
      </w:r>
      <w:proofErr w:type="spellStart"/>
      <w:r w:rsidR="00BA6CFC">
        <w:t>tốt</w:t>
      </w:r>
      <w:proofErr w:type="spellEnd"/>
      <w:r w:rsidR="00BA6CFC">
        <w:t xml:space="preserve"> </w:t>
      </w:r>
      <w:proofErr w:type="spellStart"/>
      <w:r w:rsidR="00BA6CFC">
        <w:t>các</w:t>
      </w:r>
      <w:proofErr w:type="spellEnd"/>
      <w:r w:rsidR="00BA6CFC">
        <w:t xml:space="preserve"> </w:t>
      </w:r>
      <w:proofErr w:type="spellStart"/>
      <w:r w:rsidR="00BA6CFC">
        <w:t>chức</w:t>
      </w:r>
      <w:proofErr w:type="spellEnd"/>
      <w:r w:rsidR="00BA6CFC">
        <w:t xml:space="preserve"> </w:t>
      </w:r>
      <w:proofErr w:type="spellStart"/>
      <w:r w:rsidR="00BA6CFC">
        <w:t>năng</w:t>
      </w:r>
      <w:proofErr w:type="spellEnd"/>
      <w:r w:rsidR="00BA6CFC">
        <w:t xml:space="preserve"> </w:t>
      </w:r>
      <w:proofErr w:type="spellStart"/>
      <w:r w:rsidR="00BA6CFC">
        <w:t>cơ</w:t>
      </w:r>
      <w:proofErr w:type="spellEnd"/>
      <w:r w:rsidR="00BA6CFC">
        <w:t xml:space="preserve"> </w:t>
      </w:r>
      <w:proofErr w:type="spellStart"/>
      <w:r w:rsidR="00BA6CFC">
        <w:t>bản</w:t>
      </w:r>
      <w:proofErr w:type="spellEnd"/>
      <w:r w:rsidR="00BA6CFC">
        <w:t xml:space="preserve"> </w:t>
      </w:r>
      <w:proofErr w:type="spellStart"/>
      <w:r w:rsidR="00BA6CFC">
        <w:t>như</w:t>
      </w:r>
      <w:proofErr w:type="spellEnd"/>
      <w:r w:rsidR="00BA6CFC">
        <w:t xml:space="preserve"> </w:t>
      </w:r>
      <w:proofErr w:type="spellStart"/>
      <w:r w:rsidR="00BA6CFC">
        <w:t>đi</w:t>
      </w:r>
      <w:proofErr w:type="spellEnd"/>
      <w:r w:rsidR="00BA6CFC">
        <w:t xml:space="preserve"> </w:t>
      </w:r>
      <w:proofErr w:type="spellStart"/>
      <w:r w:rsidR="00BA6CFC">
        <w:t>thẳng</w:t>
      </w:r>
      <w:proofErr w:type="spellEnd"/>
      <w:r w:rsidR="00BA6CFC">
        <w:t xml:space="preserve">, </w:t>
      </w:r>
      <w:proofErr w:type="spellStart"/>
      <w:r w:rsidR="00BA6CFC">
        <w:t>rẽ</w:t>
      </w:r>
      <w:proofErr w:type="spellEnd"/>
      <w:r w:rsidR="00BA6CFC">
        <w:t xml:space="preserve"> </w:t>
      </w:r>
      <w:proofErr w:type="spellStart"/>
      <w:r w:rsidR="00BA6CFC">
        <w:t>trái</w:t>
      </w:r>
      <w:proofErr w:type="spellEnd"/>
      <w:r w:rsidR="00BA6CFC">
        <w:t xml:space="preserve">, </w:t>
      </w:r>
      <w:proofErr w:type="spellStart"/>
      <w:r w:rsidR="00BA6CFC">
        <w:t>rẽ</w:t>
      </w:r>
      <w:proofErr w:type="spellEnd"/>
      <w:r w:rsidR="00BA6CFC">
        <w:t xml:space="preserve"> </w:t>
      </w:r>
      <w:proofErr w:type="spellStart"/>
      <w:r w:rsidR="00BA6CFC">
        <w:t>phải</w:t>
      </w:r>
      <w:proofErr w:type="spellEnd"/>
      <w:r w:rsidR="00BA6CFC">
        <w:t xml:space="preserve"> hay </w:t>
      </w:r>
      <w:proofErr w:type="spellStart"/>
      <w:r w:rsidR="00BA6CFC">
        <w:t>đếm</w:t>
      </w:r>
      <w:proofErr w:type="spellEnd"/>
      <w:r w:rsidR="00BA6CFC">
        <w:t xml:space="preserve"> </w:t>
      </w:r>
      <w:proofErr w:type="spellStart"/>
      <w:r w:rsidR="00BA6CFC">
        <w:t>số</w:t>
      </w:r>
      <w:proofErr w:type="spellEnd"/>
      <w:r w:rsidR="00BA6CFC">
        <w:t xml:space="preserve"> </w:t>
      </w:r>
      <w:proofErr w:type="spellStart"/>
      <w:r w:rsidR="00BA6CFC">
        <w:t>điểm</w:t>
      </w:r>
      <w:proofErr w:type="spellEnd"/>
      <w:r w:rsidR="00BA6CFC">
        <w:t xml:space="preserve"> </w:t>
      </w:r>
      <w:proofErr w:type="spellStart"/>
      <w:r w:rsidR="00BA6CFC">
        <w:t>dừng</w:t>
      </w:r>
      <w:proofErr w:type="spellEnd"/>
      <w:r w:rsidR="00BA6CFC">
        <w:t xml:space="preserve"> </w:t>
      </w:r>
      <w:proofErr w:type="spellStart"/>
      <w:r w:rsidR="00BA6CFC">
        <w:t>và</w:t>
      </w:r>
      <w:proofErr w:type="spellEnd"/>
      <w:r w:rsidR="00F936F1">
        <w:t xml:space="preserve"> </w:t>
      </w:r>
      <w:proofErr w:type="spellStart"/>
      <w:r w:rsidR="00F936F1">
        <w:t>thực</w:t>
      </w:r>
      <w:proofErr w:type="spellEnd"/>
      <w:r w:rsidR="00F936F1">
        <w:t xml:space="preserve"> </w:t>
      </w:r>
      <w:proofErr w:type="spellStart"/>
      <w:r w:rsidR="00F936F1">
        <w:t>hiện</w:t>
      </w:r>
      <w:proofErr w:type="spellEnd"/>
      <w:r w:rsidR="00F936F1">
        <w:t xml:space="preserve"> </w:t>
      </w:r>
      <w:proofErr w:type="spellStart"/>
      <w:r w:rsidR="00F936F1">
        <w:t>dừng</w:t>
      </w:r>
      <w:proofErr w:type="spellEnd"/>
      <w:r w:rsidR="00F936F1">
        <w:t xml:space="preserve"> </w:t>
      </w:r>
      <w:proofErr w:type="spellStart"/>
      <w:r w:rsidR="00F936F1">
        <w:t>xe</w:t>
      </w:r>
      <w:proofErr w:type="spellEnd"/>
      <w:r w:rsidR="00F936F1">
        <w:t xml:space="preserve"> </w:t>
      </w:r>
      <w:proofErr w:type="spellStart"/>
      <w:r w:rsidR="00F936F1">
        <w:t>khi</w:t>
      </w:r>
      <w:proofErr w:type="spellEnd"/>
      <w:r w:rsidR="00F936F1">
        <w:t xml:space="preserve"> </w:t>
      </w:r>
      <w:proofErr w:type="spellStart"/>
      <w:r w:rsidR="00F936F1">
        <w:t>đi</w:t>
      </w:r>
      <w:proofErr w:type="spellEnd"/>
      <w:r w:rsidR="00F936F1">
        <w:t xml:space="preserve"> qua </w:t>
      </w:r>
      <w:proofErr w:type="spellStart"/>
      <w:r w:rsidR="00F936F1">
        <w:t>một</w:t>
      </w:r>
      <w:proofErr w:type="spellEnd"/>
      <w:r w:rsidR="00F936F1">
        <w:t xml:space="preserve"> </w:t>
      </w:r>
      <w:proofErr w:type="spellStart"/>
      <w:r w:rsidR="00F936F1">
        <w:t>số</w:t>
      </w:r>
      <w:proofErr w:type="spellEnd"/>
      <w:r w:rsidR="00F936F1">
        <w:t xml:space="preserve"> </w:t>
      </w:r>
      <w:proofErr w:type="spellStart"/>
      <w:r w:rsidR="00F936F1">
        <w:t>điểm</w:t>
      </w:r>
      <w:proofErr w:type="spellEnd"/>
      <w:r w:rsidR="00F936F1">
        <w:t xml:space="preserve"> </w:t>
      </w:r>
      <w:proofErr w:type="spellStart"/>
      <w:r w:rsidR="00F936F1">
        <w:t>dừng</w:t>
      </w:r>
      <w:proofErr w:type="spellEnd"/>
      <w:r w:rsidR="00F936F1">
        <w:t xml:space="preserve"> </w:t>
      </w:r>
      <w:proofErr w:type="spellStart"/>
      <w:r w:rsidR="00F936F1">
        <w:t>nhất</w:t>
      </w:r>
      <w:proofErr w:type="spellEnd"/>
      <w:r w:rsidR="00F936F1">
        <w:t xml:space="preserve"> </w:t>
      </w:r>
      <w:proofErr w:type="spellStart"/>
      <w:r w:rsidR="00F936F1">
        <w:t>định</w:t>
      </w:r>
      <w:proofErr w:type="spellEnd"/>
      <w:r w:rsidR="00F936F1">
        <w:t>.</w:t>
      </w:r>
      <w:r w:rsidR="00BA6CFC">
        <w:t xml:space="preserve"> </w:t>
      </w:r>
    </w:p>
    <w:p w14:paraId="62A71971" w14:textId="77777777" w:rsidR="00366EB0" w:rsidRDefault="00366EB0" w:rsidP="00366EB0">
      <w:pPr>
        <w:ind w:firstLine="0"/>
      </w:pPr>
    </w:p>
    <w:p w14:paraId="3804D820" w14:textId="1CD76658" w:rsidR="00144603" w:rsidRDefault="00144603">
      <w:pPr>
        <w:spacing w:before="0" w:after="200" w:line="276" w:lineRule="auto"/>
        <w:ind w:firstLine="0"/>
        <w:jc w:val="left"/>
      </w:pPr>
      <w:r>
        <w:br w:type="page"/>
      </w:r>
    </w:p>
    <w:p w14:paraId="645D860F" w14:textId="019AD7A8" w:rsidR="00A211ED" w:rsidRPr="00A211ED" w:rsidRDefault="002B3201" w:rsidP="00A211ED">
      <w:pPr>
        <w:pStyle w:val="u1"/>
      </w:pPr>
      <w:bookmarkStart w:id="248" w:name="_Toc77285398"/>
      <w:bookmarkStart w:id="249" w:name="_Toc78552256"/>
      <w:r>
        <w:lastRenderedPageBreak/>
        <w:t>TRIỂN KHAI VÀ THỬ NGHIỆM SẢN PHẨM</w:t>
      </w:r>
      <w:bookmarkEnd w:id="248"/>
      <w:bookmarkEnd w:id="249"/>
    </w:p>
    <w:p w14:paraId="2C4FED1F" w14:textId="7DEBE50F" w:rsidR="006C5656" w:rsidRDefault="006C5656" w:rsidP="006C5656">
      <w:pPr>
        <w:pStyle w:val="u2"/>
      </w:pPr>
      <w:bookmarkStart w:id="250" w:name="_Toc78552257"/>
      <w:proofErr w:type="spellStart"/>
      <w:r>
        <w:t>Sản</w:t>
      </w:r>
      <w:proofErr w:type="spellEnd"/>
      <w:r>
        <w:t xml:space="preserve"> </w:t>
      </w:r>
      <w:proofErr w:type="spellStart"/>
      <w:r>
        <w:t>phẩm</w:t>
      </w:r>
      <w:bookmarkEnd w:id="250"/>
      <w:proofErr w:type="spellEnd"/>
      <w:r>
        <w:t xml:space="preserve"> </w:t>
      </w:r>
    </w:p>
    <w:p w14:paraId="076DF36B" w14:textId="77777777" w:rsidR="00262959" w:rsidRDefault="003A6577" w:rsidP="00262959">
      <w:pPr>
        <w:keepNext/>
      </w:pPr>
      <w:r>
        <w:rPr>
          <w:noProof/>
        </w:rPr>
        <w:drawing>
          <wp:inline distT="0" distB="0" distL="0" distR="0" wp14:anchorId="4B588242" wp14:editId="320E98F4">
            <wp:extent cx="4914000" cy="6552000"/>
            <wp:effectExtent l="0" t="0" r="1270" b="1270"/>
            <wp:docPr id="28" name="Hình ảnh 28" descr="Ảnh có chứa công cụ&#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công cụ&#10;&#10;Mô tả được tạo tự động"/>
                    <pic:cNvPicPr/>
                  </pic:nvPicPr>
                  <pic:blipFill>
                    <a:blip r:embed="rId92">
                      <a:extLst>
                        <a:ext uri="{28A0092B-C50C-407E-A947-70E740481C1C}">
                          <a14:useLocalDpi xmlns:a14="http://schemas.microsoft.com/office/drawing/2010/main" val="0"/>
                        </a:ext>
                      </a:extLst>
                    </a:blip>
                    <a:stretch>
                      <a:fillRect/>
                    </a:stretch>
                  </pic:blipFill>
                  <pic:spPr>
                    <a:xfrm>
                      <a:off x="0" y="0"/>
                      <a:ext cx="4914000" cy="6552000"/>
                    </a:xfrm>
                    <a:prstGeom prst="rect">
                      <a:avLst/>
                    </a:prstGeom>
                  </pic:spPr>
                </pic:pic>
              </a:graphicData>
            </a:graphic>
          </wp:inline>
        </w:drawing>
      </w:r>
    </w:p>
    <w:p w14:paraId="7D007802" w14:textId="67043B89" w:rsidR="003A6577" w:rsidRPr="003A6577" w:rsidRDefault="00262959" w:rsidP="00262959">
      <w:pPr>
        <w:pStyle w:val="Chuthich"/>
      </w:pPr>
      <w:bookmarkStart w:id="251" w:name="_Toc78552298"/>
      <w:proofErr w:type="spellStart"/>
      <w:r>
        <w:t>Hình</w:t>
      </w:r>
      <w:proofErr w:type="spellEnd"/>
      <w:r>
        <w:t xml:space="preserve"> </w:t>
      </w:r>
      <w:r>
        <w:fldChar w:fldCharType="begin"/>
      </w:r>
      <w:r>
        <w:instrText>STYLEREF 1 \s</w:instrText>
      </w:r>
      <w:r>
        <w:fldChar w:fldCharType="separate"/>
      </w:r>
      <w:r w:rsidR="004557B5">
        <w:rPr>
          <w:noProof/>
        </w:rPr>
        <w:t>5</w:t>
      </w:r>
      <w:r>
        <w:fldChar w:fldCharType="end"/>
      </w:r>
      <w:r w:rsidR="004557B5">
        <w:t>.</w:t>
      </w:r>
      <w:r>
        <w:fldChar w:fldCharType="begin"/>
      </w:r>
      <w:r>
        <w:instrText>SEQ Hình \* ARABIC \s 1</w:instrText>
      </w:r>
      <w:r>
        <w:fldChar w:fldCharType="separate"/>
      </w:r>
      <w:r w:rsidR="004557B5">
        <w:rPr>
          <w:noProof/>
        </w:rPr>
        <w:t>1</w:t>
      </w:r>
      <w:r>
        <w:fldChar w:fldCharType="end"/>
      </w:r>
      <w:r>
        <w:t xml:space="preserve"> </w:t>
      </w:r>
      <w:proofErr w:type="spellStart"/>
      <w:r>
        <w:t>Sản</w:t>
      </w:r>
      <w:proofErr w:type="spellEnd"/>
      <w:r>
        <w:t xml:space="preserve"> </w:t>
      </w:r>
      <w:proofErr w:type="spellStart"/>
      <w:r>
        <w:t>phẩm</w:t>
      </w:r>
      <w:proofErr w:type="spellEnd"/>
      <w:r w:rsidR="00FB4568">
        <w:t xml:space="preserve"> </w:t>
      </w:r>
      <w:proofErr w:type="spellStart"/>
      <w:r>
        <w:t>xe</w:t>
      </w:r>
      <w:proofErr w:type="spellEnd"/>
      <w:r>
        <w:t xml:space="preserve"> </w:t>
      </w:r>
      <w:proofErr w:type="spellStart"/>
      <w:r>
        <w:t>dò</w:t>
      </w:r>
      <w:proofErr w:type="spellEnd"/>
      <w:r>
        <w:t xml:space="preserve"> line</w:t>
      </w:r>
      <w:r w:rsidR="00FB4568">
        <w:t xml:space="preserve"> </w:t>
      </w:r>
      <w:proofErr w:type="spellStart"/>
      <w:r w:rsidR="00FB4568">
        <w:t>thực</w:t>
      </w:r>
      <w:proofErr w:type="spellEnd"/>
      <w:r w:rsidR="00FB4568">
        <w:t xml:space="preserve"> </w:t>
      </w:r>
      <w:proofErr w:type="spellStart"/>
      <w:r w:rsidR="00FB4568">
        <w:t>tế</w:t>
      </w:r>
      <w:bookmarkEnd w:id="251"/>
      <w:proofErr w:type="spellEnd"/>
    </w:p>
    <w:p w14:paraId="4A180169" w14:textId="77777777" w:rsidR="003A6577" w:rsidRDefault="003A6577">
      <w:pPr>
        <w:spacing w:before="0" w:after="200" w:line="276" w:lineRule="auto"/>
        <w:ind w:firstLine="0"/>
        <w:jc w:val="left"/>
        <w:rPr>
          <w:rFonts w:eastAsiaTheme="majorEastAsia" w:cstheme="majorBidi"/>
          <w:b/>
          <w:bCs/>
          <w:sz w:val="28"/>
          <w:szCs w:val="26"/>
        </w:rPr>
      </w:pPr>
      <w:r>
        <w:br w:type="page"/>
      </w:r>
    </w:p>
    <w:p w14:paraId="3D31C722" w14:textId="77777777" w:rsidR="003A6577" w:rsidRDefault="006C5656" w:rsidP="006C5656">
      <w:pPr>
        <w:pStyle w:val="u2"/>
      </w:pPr>
      <w:bookmarkStart w:id="252" w:name="_Toc78552258"/>
      <w:proofErr w:type="spellStart"/>
      <w:r>
        <w:lastRenderedPageBreak/>
        <w:t>Kiểm</w:t>
      </w:r>
      <w:proofErr w:type="spellEnd"/>
      <w:r>
        <w:t xml:space="preserve"> </w:t>
      </w:r>
      <w:proofErr w:type="spellStart"/>
      <w:r>
        <w:t>thử</w:t>
      </w:r>
      <w:bookmarkEnd w:id="252"/>
      <w:proofErr w:type="spellEnd"/>
    </w:p>
    <w:p w14:paraId="482534F7" w14:textId="77777777" w:rsidR="00D42AB2" w:rsidRPr="00D42AB2" w:rsidDel="001906A7" w:rsidRDefault="00D42AB2" w:rsidP="00862C5F">
      <w:pPr>
        <w:pStyle w:val="oancuaDanhsach"/>
        <w:numPr>
          <w:ilvl w:val="0"/>
          <w:numId w:val="27"/>
        </w:numPr>
        <w:rPr>
          <w:rFonts w:cs="Times New Roman"/>
          <w:b/>
          <w:bCs/>
          <w:i/>
          <w:iCs/>
          <w:szCs w:val="26"/>
        </w:rPr>
      </w:pPr>
      <w:r w:rsidRPr="00D42AB2">
        <w:rPr>
          <w:rFonts w:cs="Times New Roman"/>
          <w:b/>
          <w:bCs/>
          <w:szCs w:val="26"/>
        </w:rPr>
        <w:t>Test case 1</w:t>
      </w:r>
    </w:p>
    <w:p w14:paraId="146D6B82" w14:textId="3BFAF4EF" w:rsidR="002A42DC" w:rsidRDefault="002A42DC" w:rsidP="002A42DC">
      <w:pPr>
        <w:pStyle w:val="Chuthich"/>
        <w:keepNext/>
      </w:pPr>
      <w:bookmarkStart w:id="253" w:name="_Toc77332058"/>
      <w:bookmarkStart w:id="254" w:name="_Toc78552302"/>
      <w:proofErr w:type="spellStart"/>
      <w:r>
        <w:t>Bảng</w:t>
      </w:r>
      <w:proofErr w:type="spellEnd"/>
      <w:r>
        <w:t xml:space="preserve"> </w:t>
      </w:r>
      <w:r>
        <w:fldChar w:fldCharType="begin"/>
      </w:r>
      <w:r>
        <w:instrText>STYLEREF 1 \s</w:instrText>
      </w:r>
      <w:r>
        <w:fldChar w:fldCharType="separate"/>
      </w:r>
      <w:r w:rsidR="009F6B90">
        <w:rPr>
          <w:noProof/>
        </w:rPr>
        <w:t>5</w:t>
      </w:r>
      <w:r>
        <w:fldChar w:fldCharType="end"/>
      </w:r>
      <w:r w:rsidR="009F6B90">
        <w:t>.</w:t>
      </w:r>
      <w:r>
        <w:fldChar w:fldCharType="begin"/>
      </w:r>
      <w:r>
        <w:instrText>SEQ Bảng \* ARABIC \s 1</w:instrText>
      </w:r>
      <w:r>
        <w:fldChar w:fldCharType="separate"/>
      </w:r>
      <w:r w:rsidR="009F6B90">
        <w:rPr>
          <w:noProof/>
        </w:rPr>
        <w:t>1</w:t>
      </w:r>
      <w:r>
        <w:fldChar w:fldCharType="end"/>
      </w:r>
      <w:r>
        <w:t xml:space="preserve"> Test case 1</w:t>
      </w:r>
      <w:bookmarkEnd w:id="253"/>
      <w:bookmarkEnd w:id="254"/>
    </w:p>
    <w:tbl>
      <w:tblPr>
        <w:tblStyle w:val="LiBang"/>
        <w:tblW w:w="9355" w:type="dxa"/>
        <w:tblLook w:val="04A0" w:firstRow="1" w:lastRow="0" w:firstColumn="1" w:lastColumn="0" w:noHBand="0" w:noVBand="1"/>
      </w:tblPr>
      <w:tblGrid>
        <w:gridCol w:w="3063"/>
        <w:gridCol w:w="6292"/>
      </w:tblGrid>
      <w:tr w:rsidR="00D42AB2" w:rsidRPr="00D42AB2" w14:paraId="7BAD330E" w14:textId="77777777" w:rsidTr="00D42AB2">
        <w:trPr>
          <w:trHeight w:val="953"/>
        </w:trPr>
        <w:tc>
          <w:tcPr>
            <w:tcW w:w="9355" w:type="dxa"/>
            <w:gridSpan w:val="2"/>
          </w:tcPr>
          <w:p w14:paraId="566DCAC9" w14:textId="77777777" w:rsidR="00D42AB2" w:rsidRPr="00D42AB2" w:rsidRDefault="00D42AB2" w:rsidP="00D42AB2">
            <w:pPr>
              <w:ind w:left="-18" w:firstLine="18"/>
              <w:jc w:val="left"/>
              <w:rPr>
                <w:rFonts w:cs="Times New Roman"/>
                <w:b/>
                <w:bCs/>
                <w:szCs w:val="26"/>
              </w:rPr>
            </w:pPr>
            <w:r w:rsidRPr="00D42AB2">
              <w:rPr>
                <w:rFonts w:cs="Times New Roman"/>
                <w:szCs w:val="26"/>
              </w:rPr>
              <w:t xml:space="preserve">Use case </w:t>
            </w:r>
            <w:proofErr w:type="spellStart"/>
            <w:r w:rsidRPr="00D42AB2">
              <w:rPr>
                <w:rFonts w:cs="Times New Roman"/>
                <w:szCs w:val="26"/>
              </w:rPr>
              <w:t>được</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thử</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tra</w:t>
            </w:r>
            <w:proofErr w:type="spellEnd"/>
            <w:r w:rsidRPr="00D42AB2">
              <w:rPr>
                <w:rFonts w:cs="Times New Roman"/>
                <w:szCs w:val="26"/>
              </w:rPr>
              <w:t xml:space="preserve"> </w:t>
            </w:r>
            <w:proofErr w:type="spellStart"/>
            <w:r w:rsidRPr="00D42AB2">
              <w:rPr>
                <w:rFonts w:cs="Times New Roman"/>
                <w:szCs w:val="26"/>
              </w:rPr>
              <w:t>ảnh</w:t>
            </w:r>
            <w:proofErr w:type="spellEnd"/>
            <w:r w:rsidRPr="00D42AB2">
              <w:rPr>
                <w:rFonts w:cs="Times New Roman"/>
                <w:szCs w:val="26"/>
              </w:rPr>
              <w:t xml:space="preserve"> </w:t>
            </w:r>
            <w:proofErr w:type="spellStart"/>
            <w:r w:rsidRPr="00D42AB2">
              <w:rPr>
                <w:rFonts w:cs="Times New Roman"/>
                <w:szCs w:val="26"/>
              </w:rPr>
              <w:t>hưởng</w:t>
            </w:r>
            <w:proofErr w:type="spellEnd"/>
            <w:r w:rsidRPr="00D42AB2">
              <w:rPr>
                <w:rFonts w:cs="Times New Roman"/>
                <w:szCs w:val="26"/>
              </w:rPr>
              <w:t xml:space="preserve"> </w:t>
            </w:r>
            <w:proofErr w:type="spellStart"/>
            <w:r w:rsidRPr="00D42AB2">
              <w:rPr>
                <w:rFonts w:cs="Times New Roman"/>
                <w:szCs w:val="26"/>
              </w:rPr>
              <w:t>của</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line </w:t>
            </w:r>
            <w:proofErr w:type="spellStart"/>
            <w:r w:rsidRPr="00D42AB2">
              <w:rPr>
                <w:rFonts w:cs="Times New Roman"/>
                <w:szCs w:val="26"/>
              </w:rPr>
              <w:t>tới</w:t>
            </w:r>
            <w:proofErr w:type="spellEnd"/>
            <w:r w:rsidRPr="00D42AB2">
              <w:rPr>
                <w:rFonts w:cs="Times New Roman"/>
                <w:szCs w:val="26"/>
              </w:rPr>
              <w:t xml:space="preserve"> </w:t>
            </w:r>
            <w:proofErr w:type="spellStart"/>
            <w:r w:rsidRPr="00D42AB2">
              <w:rPr>
                <w:rFonts w:cs="Times New Roman"/>
                <w:szCs w:val="26"/>
              </w:rPr>
              <w:t>hoạt</w:t>
            </w:r>
            <w:proofErr w:type="spellEnd"/>
            <w:r w:rsidRPr="00D42AB2">
              <w:rPr>
                <w:rFonts w:cs="Times New Roman"/>
                <w:szCs w:val="26"/>
              </w:rPr>
              <w:t xml:space="preserve"> </w:t>
            </w:r>
            <w:proofErr w:type="spellStart"/>
            <w:r w:rsidRPr="00D42AB2">
              <w:rPr>
                <w:rFonts w:cs="Times New Roman"/>
                <w:szCs w:val="26"/>
              </w:rPr>
              <w:t>động</w:t>
            </w:r>
            <w:proofErr w:type="spellEnd"/>
            <w:r w:rsidRPr="00D42AB2">
              <w:rPr>
                <w:rFonts w:cs="Times New Roman"/>
                <w:szCs w:val="26"/>
              </w:rPr>
              <w:t xml:space="preserve"> </w:t>
            </w:r>
            <w:proofErr w:type="spellStart"/>
            <w:r w:rsidRPr="00D42AB2">
              <w:rPr>
                <w:rFonts w:cs="Times New Roman"/>
                <w:szCs w:val="26"/>
              </w:rPr>
              <w:t>của</w:t>
            </w:r>
            <w:proofErr w:type="spellEnd"/>
            <w:r w:rsidRPr="00D42AB2">
              <w:rPr>
                <w:rFonts w:cs="Times New Roman"/>
                <w:szCs w:val="26"/>
              </w:rPr>
              <w:t xml:space="preserve"> </w:t>
            </w:r>
            <w:proofErr w:type="spellStart"/>
            <w:r w:rsidRPr="00D42AB2">
              <w:rPr>
                <w:rFonts w:cs="Times New Roman"/>
                <w:szCs w:val="26"/>
              </w:rPr>
              <w:t>xe</w:t>
            </w:r>
            <w:proofErr w:type="spellEnd"/>
          </w:p>
          <w:p w14:paraId="4D095FCE" w14:textId="77777777" w:rsidR="00D42AB2" w:rsidRPr="00D42AB2" w:rsidRDefault="00D42AB2" w:rsidP="00D42AB2">
            <w:pPr>
              <w:ind w:firstLine="0"/>
              <w:jc w:val="left"/>
              <w:rPr>
                <w:rFonts w:cs="Times New Roman"/>
                <w:szCs w:val="26"/>
              </w:rPr>
            </w:pPr>
            <w:proofErr w:type="spellStart"/>
            <w:r w:rsidRPr="00D42AB2">
              <w:rPr>
                <w:rFonts w:cs="Times New Roman"/>
                <w:szCs w:val="26"/>
              </w:rPr>
              <w:t>Tiêu</w:t>
            </w:r>
            <w:proofErr w:type="spellEnd"/>
            <w:r w:rsidRPr="00D42AB2">
              <w:rPr>
                <w:rFonts w:cs="Times New Roman"/>
                <w:szCs w:val="26"/>
              </w:rPr>
              <w:t xml:space="preserve"> </w:t>
            </w:r>
            <w:proofErr w:type="spellStart"/>
            <w:r w:rsidRPr="00D42AB2">
              <w:rPr>
                <w:rFonts w:cs="Times New Roman"/>
                <w:szCs w:val="26"/>
              </w:rPr>
              <w:t>chuẩn</w:t>
            </w:r>
            <w:proofErr w:type="spellEnd"/>
            <w:r w:rsidRPr="00D42AB2">
              <w:rPr>
                <w:rFonts w:cs="Times New Roman"/>
                <w:szCs w:val="26"/>
              </w:rPr>
              <w:t xml:space="preserve"> </w:t>
            </w:r>
            <w:proofErr w:type="spellStart"/>
            <w:r w:rsidRPr="00D42AB2">
              <w:rPr>
                <w:rFonts w:cs="Times New Roman"/>
                <w:szCs w:val="26"/>
              </w:rPr>
              <w:t>đánh</w:t>
            </w:r>
            <w:proofErr w:type="spellEnd"/>
            <w:r w:rsidRPr="00D42AB2">
              <w:rPr>
                <w:rFonts w:cs="Times New Roman"/>
                <w:szCs w:val="26"/>
              </w:rPr>
              <w:t xml:space="preserve"> </w:t>
            </w:r>
            <w:proofErr w:type="spellStart"/>
            <w:r w:rsidRPr="00D42AB2">
              <w:rPr>
                <w:rFonts w:cs="Times New Roman"/>
                <w:szCs w:val="26"/>
              </w:rPr>
              <w:t>giá</w:t>
            </w:r>
            <w:proofErr w:type="spellEnd"/>
            <w:r w:rsidRPr="00D42AB2">
              <w:rPr>
                <w:rFonts w:cs="Times New Roman"/>
                <w:szCs w:val="26"/>
              </w:rPr>
              <w:t xml:space="preserve">: </w:t>
            </w:r>
            <w:proofErr w:type="spellStart"/>
            <w:r w:rsidRPr="00D42AB2">
              <w:rPr>
                <w:rFonts w:cs="Times New Roman"/>
                <w:szCs w:val="26"/>
              </w:rPr>
              <w:t>Khả</w:t>
            </w:r>
            <w:proofErr w:type="spellEnd"/>
            <w:r w:rsidRPr="00D42AB2">
              <w:rPr>
                <w:rFonts w:cs="Times New Roman"/>
                <w:szCs w:val="26"/>
              </w:rPr>
              <w:t xml:space="preserve"> </w:t>
            </w:r>
            <w:proofErr w:type="spellStart"/>
            <w:r w:rsidRPr="00D42AB2">
              <w:rPr>
                <w:rFonts w:cs="Times New Roman"/>
                <w:szCs w:val="26"/>
              </w:rPr>
              <w:t>năng</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thẳng</w:t>
            </w:r>
            <w:proofErr w:type="spellEnd"/>
            <w:r w:rsidRPr="00D42AB2">
              <w:rPr>
                <w:rFonts w:cs="Times New Roman"/>
                <w:szCs w:val="26"/>
              </w:rPr>
              <w:t xml:space="preserve">, </w:t>
            </w:r>
            <w:proofErr w:type="spellStart"/>
            <w:r w:rsidRPr="00D42AB2">
              <w:rPr>
                <w:rFonts w:cs="Times New Roman"/>
                <w:szCs w:val="26"/>
              </w:rPr>
              <w:t>khả</w:t>
            </w:r>
            <w:proofErr w:type="spellEnd"/>
            <w:r w:rsidRPr="00D42AB2">
              <w:rPr>
                <w:rFonts w:cs="Times New Roman"/>
                <w:szCs w:val="26"/>
              </w:rPr>
              <w:t xml:space="preserve"> </w:t>
            </w:r>
            <w:proofErr w:type="spellStart"/>
            <w:r w:rsidRPr="00D42AB2">
              <w:rPr>
                <w:rFonts w:cs="Times New Roman"/>
                <w:szCs w:val="26"/>
              </w:rPr>
              <w:t>năng</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các</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của</w:t>
            </w:r>
            <w:proofErr w:type="spellEnd"/>
            <w:r w:rsidRPr="00D42AB2">
              <w:rPr>
                <w:rFonts w:cs="Times New Roman"/>
                <w:szCs w:val="26"/>
              </w:rPr>
              <w:t xml:space="preserve"> </w:t>
            </w:r>
            <w:proofErr w:type="spellStart"/>
            <w:r w:rsidRPr="00D42AB2">
              <w:rPr>
                <w:rFonts w:cs="Times New Roman"/>
                <w:szCs w:val="26"/>
              </w:rPr>
              <w:t>xe</w:t>
            </w:r>
            <w:proofErr w:type="spellEnd"/>
          </w:p>
        </w:tc>
      </w:tr>
      <w:tr w:rsidR="00D42AB2" w:rsidRPr="00D42AB2" w14:paraId="67806688" w14:textId="77777777" w:rsidTr="00D42AB2">
        <w:tc>
          <w:tcPr>
            <w:tcW w:w="3063" w:type="dxa"/>
          </w:tcPr>
          <w:p w14:paraId="3E8C9C64" w14:textId="77777777" w:rsidR="00D42AB2" w:rsidRPr="00D42AB2" w:rsidRDefault="00D42AB2" w:rsidP="00D42AB2">
            <w:pPr>
              <w:ind w:hanging="18"/>
              <w:jc w:val="left"/>
              <w:rPr>
                <w:rFonts w:cs="Times New Roman"/>
                <w:b/>
                <w:bCs/>
                <w:szCs w:val="26"/>
              </w:rPr>
            </w:pPr>
            <w:proofErr w:type="spellStart"/>
            <w:r w:rsidRPr="00D42AB2">
              <w:rPr>
                <w:rFonts w:cs="Times New Roman"/>
                <w:szCs w:val="26"/>
              </w:rPr>
              <w:t>Thủ</w:t>
            </w:r>
            <w:proofErr w:type="spellEnd"/>
            <w:r w:rsidRPr="00D42AB2">
              <w:rPr>
                <w:rFonts w:cs="Times New Roman"/>
                <w:szCs w:val="26"/>
              </w:rPr>
              <w:t xml:space="preserve"> </w:t>
            </w:r>
            <w:proofErr w:type="spellStart"/>
            <w:r w:rsidRPr="00D42AB2">
              <w:rPr>
                <w:rFonts w:cs="Times New Roman"/>
                <w:szCs w:val="26"/>
              </w:rPr>
              <w:t>tục</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thử</w:t>
            </w:r>
            <w:proofErr w:type="spellEnd"/>
          </w:p>
        </w:tc>
        <w:tc>
          <w:tcPr>
            <w:tcW w:w="6292" w:type="dxa"/>
          </w:tcPr>
          <w:p w14:paraId="33588F5B" w14:textId="77777777" w:rsidR="00D42AB2" w:rsidRPr="00D42AB2" w:rsidRDefault="00D42AB2" w:rsidP="00D42AB2">
            <w:pPr>
              <w:ind w:hanging="18"/>
              <w:jc w:val="left"/>
              <w:rPr>
                <w:rFonts w:cs="Times New Roman"/>
                <w:b/>
                <w:bCs/>
                <w:szCs w:val="26"/>
              </w:rPr>
            </w:pPr>
            <w:proofErr w:type="spellStart"/>
            <w:r w:rsidRPr="00D42AB2">
              <w:rPr>
                <w:rFonts w:cs="Times New Roman"/>
                <w:szCs w:val="26"/>
              </w:rPr>
              <w:t>Kết</w:t>
            </w:r>
            <w:proofErr w:type="spellEnd"/>
            <w:r w:rsidRPr="00D42AB2">
              <w:rPr>
                <w:rFonts w:cs="Times New Roman"/>
                <w:szCs w:val="26"/>
              </w:rPr>
              <w:t xml:space="preserve"> </w:t>
            </w:r>
            <w:proofErr w:type="spellStart"/>
            <w:r w:rsidRPr="00D42AB2">
              <w:rPr>
                <w:rFonts w:cs="Times New Roman"/>
                <w:szCs w:val="26"/>
              </w:rPr>
              <w:t>quả</w:t>
            </w:r>
            <w:proofErr w:type="spellEnd"/>
          </w:p>
        </w:tc>
      </w:tr>
      <w:tr w:rsidR="00D42AB2" w:rsidRPr="00D42AB2" w14:paraId="1969F1C0" w14:textId="77777777" w:rsidTr="00D42AB2">
        <w:tc>
          <w:tcPr>
            <w:tcW w:w="3063" w:type="dxa"/>
          </w:tcPr>
          <w:p w14:paraId="43EA4C64" w14:textId="77777777" w:rsidR="00D42AB2" w:rsidRPr="00D42AB2" w:rsidRDefault="00D42AB2" w:rsidP="00D42AB2">
            <w:pPr>
              <w:ind w:hanging="18"/>
              <w:jc w:val="left"/>
              <w:rPr>
                <w:rFonts w:cs="Times New Roman"/>
                <w:b/>
                <w:bCs/>
                <w:szCs w:val="26"/>
              </w:rPr>
            </w:pPr>
            <w:r w:rsidRPr="00D42AB2">
              <w:rPr>
                <w:rFonts w:cs="Times New Roman"/>
                <w:szCs w:val="26"/>
              </w:rPr>
              <w:t xml:space="preserve">Cho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chạy</w:t>
            </w:r>
            <w:proofErr w:type="spellEnd"/>
            <w:r w:rsidRPr="00D42AB2">
              <w:rPr>
                <w:rFonts w:cs="Times New Roman"/>
                <w:szCs w:val="26"/>
              </w:rPr>
              <w:t xml:space="preserve">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4 cm</w:t>
            </w:r>
          </w:p>
        </w:tc>
        <w:tc>
          <w:tcPr>
            <w:tcW w:w="6292" w:type="dxa"/>
          </w:tcPr>
          <w:p w14:paraId="0E818221" w14:textId="77777777" w:rsidR="00D42AB2" w:rsidRPr="00D42AB2" w:rsidRDefault="00D42AB2" w:rsidP="00D42AB2">
            <w:pPr>
              <w:ind w:hanging="18"/>
              <w:jc w:val="left"/>
              <w:rPr>
                <w:rFonts w:cs="Times New Roman"/>
                <w:b/>
                <w:bCs/>
                <w:szCs w:val="26"/>
              </w:rPr>
            </w:pPr>
            <w:r w:rsidRPr="00D42AB2">
              <w:rPr>
                <w:rFonts w:cs="Times New Roman"/>
                <w:szCs w:val="26"/>
              </w:rPr>
              <w:t xml:space="preserve">Xe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đúng</w:t>
            </w:r>
            <w:proofErr w:type="spellEnd"/>
            <w:r w:rsidRPr="00D42AB2">
              <w:rPr>
                <w:rFonts w:cs="Times New Roman"/>
                <w:szCs w:val="26"/>
              </w:rPr>
              <w:t xml:space="preserve"> </w:t>
            </w:r>
            <w:proofErr w:type="spellStart"/>
            <w:r w:rsidRPr="00D42AB2">
              <w:rPr>
                <w:rFonts w:cs="Times New Roman"/>
                <w:szCs w:val="26"/>
              </w:rPr>
              <w:t>theo</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đã</w:t>
            </w:r>
            <w:proofErr w:type="spellEnd"/>
            <w:r w:rsidRPr="00D42AB2">
              <w:rPr>
                <w:rFonts w:cs="Times New Roman"/>
                <w:szCs w:val="26"/>
              </w:rPr>
              <w:t xml:space="preserve"> </w:t>
            </w:r>
            <w:proofErr w:type="spellStart"/>
            <w:r w:rsidRPr="00D42AB2">
              <w:rPr>
                <w:rFonts w:cs="Times New Roman"/>
                <w:szCs w:val="26"/>
              </w:rPr>
              <w:t>tạo</w:t>
            </w:r>
            <w:proofErr w:type="spellEnd"/>
            <w:r w:rsidRPr="00D42AB2">
              <w:rPr>
                <w:rFonts w:cs="Times New Roman"/>
                <w:szCs w:val="26"/>
              </w:rPr>
              <w:t xml:space="preserve"> </w:t>
            </w:r>
            <w:proofErr w:type="spellStart"/>
            <w:r w:rsidRPr="00D42AB2">
              <w:rPr>
                <w:rFonts w:cs="Times New Roman"/>
                <w:szCs w:val="26"/>
              </w:rPr>
              <w:t>tuy</w:t>
            </w:r>
            <w:proofErr w:type="spellEnd"/>
            <w:r w:rsidRPr="00D42AB2">
              <w:rPr>
                <w:rFonts w:cs="Times New Roman"/>
                <w:szCs w:val="26"/>
              </w:rPr>
              <w:t xml:space="preserve"> </w:t>
            </w:r>
            <w:proofErr w:type="spellStart"/>
            <w:r w:rsidRPr="00D42AB2">
              <w:rPr>
                <w:rFonts w:cs="Times New Roman"/>
                <w:szCs w:val="26"/>
              </w:rPr>
              <w:t>nhiên</w:t>
            </w:r>
            <w:proofErr w:type="spellEnd"/>
            <w:r w:rsidRPr="00D42AB2">
              <w:rPr>
                <w:rFonts w:cs="Times New Roman"/>
                <w:szCs w:val="26"/>
              </w:rPr>
              <w:t xml:space="preserve"> ở </w:t>
            </w:r>
            <w:proofErr w:type="spellStart"/>
            <w:r w:rsidRPr="00D42AB2">
              <w:rPr>
                <w:rFonts w:cs="Times New Roman"/>
                <w:szCs w:val="26"/>
              </w:rPr>
              <w:t>các</w:t>
            </w:r>
            <w:proofErr w:type="spellEnd"/>
            <w:r w:rsidRPr="00D42AB2">
              <w:rPr>
                <w:rFonts w:cs="Times New Roman"/>
                <w:szCs w:val="26"/>
              </w:rPr>
              <w:t xml:space="preserve"> </w:t>
            </w:r>
            <w:proofErr w:type="spellStart"/>
            <w:r w:rsidRPr="00D42AB2">
              <w:rPr>
                <w:rFonts w:cs="Times New Roman"/>
                <w:szCs w:val="26"/>
              </w:rPr>
              <w:t>đoạn</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thẳng</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hiện</w:t>
            </w:r>
            <w:proofErr w:type="spellEnd"/>
            <w:r w:rsidRPr="00D42AB2">
              <w:rPr>
                <w:rFonts w:cs="Times New Roman"/>
                <w:szCs w:val="26"/>
              </w:rPr>
              <w:t xml:space="preserve"> </w:t>
            </w:r>
            <w:proofErr w:type="spellStart"/>
            <w:r w:rsidRPr="00D42AB2">
              <w:rPr>
                <w:rFonts w:cs="Times New Roman"/>
                <w:szCs w:val="26"/>
              </w:rPr>
              <w:t>tượng</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theo</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zig zag,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những</w:t>
            </w:r>
            <w:proofErr w:type="spellEnd"/>
            <w:r w:rsidRPr="00D42AB2">
              <w:rPr>
                <w:rFonts w:cs="Times New Roman"/>
                <w:szCs w:val="26"/>
              </w:rPr>
              <w:t xml:space="preserve"> </w:t>
            </w:r>
            <w:proofErr w:type="spellStart"/>
            <w:r w:rsidRPr="00D42AB2">
              <w:rPr>
                <w:rFonts w:cs="Times New Roman"/>
                <w:szCs w:val="26"/>
              </w:rPr>
              <w:t>thời</w:t>
            </w:r>
            <w:proofErr w:type="spellEnd"/>
            <w:r w:rsidRPr="00D42AB2">
              <w:rPr>
                <w:rFonts w:cs="Times New Roman"/>
                <w:szCs w:val="26"/>
              </w:rPr>
              <w:t xml:space="preserve"> </w:t>
            </w:r>
            <w:proofErr w:type="spellStart"/>
            <w:r w:rsidRPr="00D42AB2">
              <w:rPr>
                <w:rFonts w:cs="Times New Roman"/>
                <w:szCs w:val="26"/>
              </w:rPr>
              <w:t>điểm</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bị</w:t>
            </w:r>
            <w:proofErr w:type="spellEnd"/>
            <w:r w:rsidRPr="00D42AB2">
              <w:rPr>
                <w:rFonts w:cs="Times New Roman"/>
                <w:szCs w:val="26"/>
              </w:rPr>
              <w:t xml:space="preserve"> </w:t>
            </w:r>
            <w:proofErr w:type="spellStart"/>
            <w:r w:rsidRPr="00D42AB2">
              <w:rPr>
                <w:rFonts w:cs="Times New Roman"/>
                <w:szCs w:val="26"/>
              </w:rPr>
              <w:t>chệch</w:t>
            </w:r>
            <w:proofErr w:type="spellEnd"/>
            <w:r w:rsidRPr="00D42AB2">
              <w:rPr>
                <w:rFonts w:cs="Times New Roman"/>
                <w:szCs w:val="26"/>
              </w:rPr>
              <w:t xml:space="preserve"> </w:t>
            </w:r>
            <w:proofErr w:type="spellStart"/>
            <w:r w:rsidRPr="00D42AB2">
              <w:rPr>
                <w:rFonts w:cs="Times New Roman"/>
                <w:szCs w:val="26"/>
              </w:rPr>
              <w:t>khỏi</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w:t>
            </w:r>
          </w:p>
        </w:tc>
      </w:tr>
      <w:tr w:rsidR="00D42AB2" w:rsidRPr="00D42AB2" w14:paraId="73A50266" w14:textId="77777777" w:rsidTr="00D42AB2">
        <w:tc>
          <w:tcPr>
            <w:tcW w:w="3063" w:type="dxa"/>
          </w:tcPr>
          <w:p w14:paraId="106C0A5A" w14:textId="77777777" w:rsidR="00D42AB2" w:rsidRPr="00D42AB2" w:rsidRDefault="00D42AB2" w:rsidP="00D42AB2">
            <w:pPr>
              <w:ind w:hanging="18"/>
              <w:jc w:val="left"/>
              <w:rPr>
                <w:rFonts w:cs="Times New Roman"/>
                <w:b/>
                <w:bCs/>
                <w:szCs w:val="26"/>
              </w:rPr>
            </w:pPr>
            <w:r w:rsidRPr="00D42AB2">
              <w:rPr>
                <w:rFonts w:cs="Times New Roman"/>
                <w:szCs w:val="26"/>
              </w:rPr>
              <w:t xml:space="preserve">Cho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chạy</w:t>
            </w:r>
            <w:proofErr w:type="spellEnd"/>
            <w:r w:rsidRPr="00D42AB2">
              <w:rPr>
                <w:rFonts w:cs="Times New Roman"/>
                <w:szCs w:val="26"/>
              </w:rPr>
              <w:t xml:space="preserve">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6 cm</w:t>
            </w:r>
          </w:p>
        </w:tc>
        <w:tc>
          <w:tcPr>
            <w:tcW w:w="6292" w:type="dxa"/>
          </w:tcPr>
          <w:p w14:paraId="1BD5C9A2" w14:textId="77777777" w:rsidR="00D42AB2" w:rsidRPr="00D42AB2" w:rsidRDefault="00D42AB2" w:rsidP="00D42AB2">
            <w:pPr>
              <w:ind w:hanging="18"/>
              <w:jc w:val="left"/>
              <w:rPr>
                <w:rFonts w:cs="Times New Roman"/>
                <w:b/>
                <w:bCs/>
                <w:szCs w:val="26"/>
              </w:rPr>
            </w:pPr>
            <w:r w:rsidRPr="00D42AB2">
              <w:rPr>
                <w:rFonts w:cs="Times New Roman"/>
                <w:szCs w:val="26"/>
              </w:rPr>
              <w:t xml:space="preserve">Khi </w:t>
            </w:r>
            <w:proofErr w:type="spellStart"/>
            <w:r w:rsidRPr="00D42AB2">
              <w:rPr>
                <w:rFonts w:cs="Times New Roman"/>
                <w:szCs w:val="26"/>
              </w:rPr>
              <w:t>này</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đã</w:t>
            </w:r>
            <w:proofErr w:type="spellEnd"/>
            <w:r w:rsidRPr="00D42AB2">
              <w:rPr>
                <w:rFonts w:cs="Times New Roman"/>
                <w:szCs w:val="26"/>
              </w:rPr>
              <w:t xml:space="preserve"> </w:t>
            </w:r>
            <w:proofErr w:type="spellStart"/>
            <w:r w:rsidRPr="00D42AB2">
              <w:rPr>
                <w:rFonts w:cs="Times New Roman"/>
                <w:szCs w:val="26"/>
              </w:rPr>
              <w:t>bám</w:t>
            </w:r>
            <w:proofErr w:type="spellEnd"/>
            <w:r w:rsidRPr="00D42AB2">
              <w:rPr>
                <w:rFonts w:cs="Times New Roman"/>
                <w:szCs w:val="26"/>
              </w:rPr>
              <w:t xml:space="preserve"> đ</w:t>
            </w:r>
            <w:r w:rsidRPr="00D42AB2">
              <w:rPr>
                <w:rFonts w:cs="Times New Roman"/>
                <w:szCs w:val="26"/>
                <w:lang w:val="vi-VN"/>
              </w:rPr>
              <w:t>ư</w:t>
            </w:r>
            <w:proofErr w:type="spellStart"/>
            <w:r w:rsidRPr="00D42AB2">
              <w:rPr>
                <w:rFonts w:cs="Times New Roman"/>
                <w:szCs w:val="26"/>
              </w:rPr>
              <w:t>ờng</w:t>
            </w:r>
            <w:proofErr w:type="spellEnd"/>
            <w:r w:rsidRPr="00D42AB2">
              <w:rPr>
                <w:rFonts w:cs="Times New Roman"/>
                <w:szCs w:val="26"/>
              </w:rPr>
              <w:t xml:space="preserve"> </w:t>
            </w:r>
            <w:proofErr w:type="spellStart"/>
            <w:r w:rsidRPr="00D42AB2">
              <w:rPr>
                <w:rFonts w:cs="Times New Roman"/>
                <w:szCs w:val="26"/>
              </w:rPr>
              <w:t>ổn</w:t>
            </w:r>
            <w:proofErr w:type="spellEnd"/>
            <w:r w:rsidRPr="00D42AB2">
              <w:rPr>
                <w:rFonts w:cs="Times New Roman"/>
                <w:szCs w:val="26"/>
              </w:rPr>
              <w:t xml:space="preserve"> </w:t>
            </w:r>
            <w:proofErr w:type="spellStart"/>
            <w:r w:rsidRPr="00D42AB2">
              <w:rPr>
                <w:rFonts w:cs="Times New Roman"/>
                <w:szCs w:val="26"/>
              </w:rPr>
              <w:t>định</w:t>
            </w:r>
            <w:proofErr w:type="spellEnd"/>
            <w:r w:rsidRPr="00D42AB2">
              <w:rPr>
                <w:rFonts w:cs="Times New Roman"/>
                <w:szCs w:val="26"/>
              </w:rPr>
              <w:t xml:space="preserve"> </w:t>
            </w:r>
            <w:proofErr w:type="spellStart"/>
            <w:r w:rsidRPr="00D42AB2">
              <w:rPr>
                <w:rFonts w:cs="Times New Roman"/>
                <w:szCs w:val="26"/>
              </w:rPr>
              <w:t>hơn</w:t>
            </w:r>
            <w:proofErr w:type="spellEnd"/>
            <w:r w:rsidRPr="00D42AB2">
              <w:rPr>
                <w:rFonts w:cs="Times New Roman"/>
                <w:szCs w:val="26"/>
              </w:rPr>
              <w:t xml:space="preserve"> </w:t>
            </w:r>
            <w:proofErr w:type="spellStart"/>
            <w:r w:rsidRPr="00D42AB2">
              <w:rPr>
                <w:rFonts w:cs="Times New Roman"/>
                <w:szCs w:val="26"/>
              </w:rPr>
              <w:t>tuy</w:t>
            </w:r>
            <w:proofErr w:type="spellEnd"/>
            <w:r w:rsidRPr="00D42AB2">
              <w:rPr>
                <w:rFonts w:cs="Times New Roman"/>
                <w:szCs w:val="26"/>
              </w:rPr>
              <w:t xml:space="preserve"> </w:t>
            </w:r>
            <w:proofErr w:type="spellStart"/>
            <w:r w:rsidRPr="00D42AB2">
              <w:rPr>
                <w:rFonts w:cs="Times New Roman"/>
                <w:szCs w:val="26"/>
              </w:rPr>
              <w:t>nhiên</w:t>
            </w:r>
            <w:proofErr w:type="spellEnd"/>
            <w:r w:rsidRPr="00D42AB2">
              <w:rPr>
                <w:rFonts w:cs="Times New Roman"/>
                <w:szCs w:val="26"/>
              </w:rPr>
              <w:t xml:space="preserve"> </w:t>
            </w:r>
            <w:proofErr w:type="spellStart"/>
            <w:r w:rsidRPr="00D42AB2">
              <w:rPr>
                <w:rFonts w:cs="Times New Roman"/>
                <w:szCs w:val="26"/>
              </w:rPr>
              <w:t>thì</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vẫn</w:t>
            </w:r>
            <w:proofErr w:type="spellEnd"/>
            <w:r w:rsidRPr="00D42AB2">
              <w:rPr>
                <w:rFonts w:cs="Times New Roman"/>
                <w:szCs w:val="26"/>
              </w:rPr>
              <w:t xml:space="preserve"> </w:t>
            </w:r>
            <w:proofErr w:type="spellStart"/>
            <w:r w:rsidRPr="00D42AB2">
              <w:rPr>
                <w:rFonts w:cs="Times New Roman"/>
                <w:szCs w:val="26"/>
              </w:rPr>
              <w:t>còn</w:t>
            </w:r>
            <w:proofErr w:type="spellEnd"/>
            <w:r w:rsidRPr="00D42AB2">
              <w:rPr>
                <w:rFonts w:cs="Times New Roman"/>
                <w:szCs w:val="26"/>
              </w:rPr>
              <w:t xml:space="preserve"> </w:t>
            </w:r>
            <w:proofErr w:type="spellStart"/>
            <w:r w:rsidRPr="00D42AB2">
              <w:rPr>
                <w:rFonts w:cs="Times New Roman"/>
                <w:szCs w:val="26"/>
              </w:rPr>
              <w:t>hiện</w:t>
            </w:r>
            <w:proofErr w:type="spellEnd"/>
            <w:r w:rsidRPr="00D42AB2">
              <w:rPr>
                <w:rFonts w:cs="Times New Roman"/>
                <w:szCs w:val="26"/>
              </w:rPr>
              <w:t xml:space="preserve"> </w:t>
            </w:r>
            <w:proofErr w:type="spellStart"/>
            <w:r w:rsidRPr="00D42AB2">
              <w:rPr>
                <w:rFonts w:cs="Times New Roman"/>
                <w:szCs w:val="26"/>
              </w:rPr>
              <w:t>tượng</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theo</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zig zag </w:t>
            </w:r>
            <w:proofErr w:type="spellStart"/>
            <w:r w:rsidRPr="00D42AB2">
              <w:rPr>
                <w:rFonts w:cs="Times New Roman"/>
                <w:szCs w:val="26"/>
              </w:rPr>
              <w:t>trên</w:t>
            </w:r>
            <w:proofErr w:type="spellEnd"/>
            <w:r w:rsidRPr="00D42AB2">
              <w:rPr>
                <w:rFonts w:cs="Times New Roman"/>
                <w:szCs w:val="26"/>
              </w:rPr>
              <w:t xml:space="preserve"> </w:t>
            </w:r>
            <w:proofErr w:type="spellStart"/>
            <w:r w:rsidRPr="00D42AB2">
              <w:rPr>
                <w:rFonts w:cs="Times New Roman"/>
                <w:szCs w:val="26"/>
              </w:rPr>
              <w:t>các</w:t>
            </w:r>
            <w:proofErr w:type="spellEnd"/>
            <w:r w:rsidRPr="00D42AB2">
              <w:rPr>
                <w:rFonts w:cs="Times New Roman"/>
                <w:szCs w:val="26"/>
              </w:rPr>
              <w:t xml:space="preserve"> </w:t>
            </w:r>
            <w:proofErr w:type="spellStart"/>
            <w:r w:rsidRPr="00D42AB2">
              <w:rPr>
                <w:rFonts w:cs="Times New Roman"/>
                <w:szCs w:val="26"/>
              </w:rPr>
              <w:t>đoạn</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thẳng</w:t>
            </w:r>
            <w:proofErr w:type="spellEnd"/>
            <w:r w:rsidRPr="00D42AB2">
              <w:rPr>
                <w:rFonts w:cs="Times New Roman"/>
                <w:szCs w:val="26"/>
              </w:rPr>
              <w:t>.</w:t>
            </w:r>
          </w:p>
        </w:tc>
      </w:tr>
      <w:tr w:rsidR="00D42AB2" w:rsidRPr="00D42AB2" w14:paraId="6957906C" w14:textId="77777777" w:rsidTr="00D42AB2">
        <w:tc>
          <w:tcPr>
            <w:tcW w:w="3063" w:type="dxa"/>
          </w:tcPr>
          <w:p w14:paraId="1C59E5E3" w14:textId="77777777" w:rsidR="00D42AB2" w:rsidRPr="00D42AB2" w:rsidRDefault="00D42AB2" w:rsidP="00D42AB2">
            <w:pPr>
              <w:ind w:hanging="18"/>
              <w:jc w:val="left"/>
              <w:rPr>
                <w:rFonts w:cs="Times New Roman"/>
                <w:b/>
                <w:bCs/>
                <w:szCs w:val="26"/>
              </w:rPr>
            </w:pPr>
            <w:r w:rsidRPr="00D42AB2">
              <w:rPr>
                <w:rFonts w:cs="Times New Roman"/>
                <w:szCs w:val="26"/>
              </w:rPr>
              <w:t xml:space="preserve">Cho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chạy</w:t>
            </w:r>
            <w:proofErr w:type="spellEnd"/>
            <w:r w:rsidRPr="00D42AB2">
              <w:rPr>
                <w:rFonts w:cs="Times New Roman"/>
                <w:szCs w:val="26"/>
              </w:rPr>
              <w:t xml:space="preserve">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8 cm</w:t>
            </w:r>
          </w:p>
        </w:tc>
        <w:tc>
          <w:tcPr>
            <w:tcW w:w="6292" w:type="dxa"/>
          </w:tcPr>
          <w:p w14:paraId="3FD4FF6B" w14:textId="77777777" w:rsidR="00D42AB2" w:rsidRPr="00D42AB2" w:rsidRDefault="00D42AB2" w:rsidP="00D42AB2">
            <w:pPr>
              <w:ind w:hanging="18"/>
              <w:jc w:val="left"/>
              <w:rPr>
                <w:rFonts w:cs="Times New Roman"/>
                <w:b/>
                <w:bCs/>
                <w:szCs w:val="26"/>
              </w:rPr>
            </w:pPr>
            <w:r w:rsidRPr="00D42AB2">
              <w:rPr>
                <w:rFonts w:cs="Times New Roman"/>
                <w:szCs w:val="26"/>
              </w:rPr>
              <w:t xml:space="preserve">Xe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ổn</w:t>
            </w:r>
            <w:proofErr w:type="spellEnd"/>
            <w:r w:rsidRPr="00D42AB2">
              <w:rPr>
                <w:rFonts w:cs="Times New Roman"/>
                <w:szCs w:val="26"/>
              </w:rPr>
              <w:t xml:space="preserve"> </w:t>
            </w:r>
            <w:proofErr w:type="spellStart"/>
            <w:r w:rsidRPr="00D42AB2">
              <w:rPr>
                <w:rFonts w:cs="Times New Roman"/>
                <w:szCs w:val="26"/>
              </w:rPr>
              <w:t>định</w:t>
            </w:r>
            <w:proofErr w:type="spellEnd"/>
            <w:r w:rsidRPr="00D42AB2">
              <w:rPr>
                <w:rFonts w:cs="Times New Roman"/>
                <w:szCs w:val="26"/>
              </w:rPr>
              <w:t xml:space="preserve">, </w:t>
            </w:r>
            <w:proofErr w:type="spellStart"/>
            <w:r w:rsidRPr="00D42AB2">
              <w:rPr>
                <w:rFonts w:cs="Times New Roman"/>
                <w:szCs w:val="26"/>
              </w:rPr>
              <w:t>bám</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tốt</w:t>
            </w:r>
            <w:proofErr w:type="spellEnd"/>
            <w:r w:rsidRPr="00D42AB2">
              <w:rPr>
                <w:rFonts w:cs="Times New Roman"/>
                <w:szCs w:val="26"/>
              </w:rPr>
              <w:t xml:space="preserve">, </w:t>
            </w:r>
            <w:proofErr w:type="spellStart"/>
            <w:r w:rsidRPr="00D42AB2">
              <w:rPr>
                <w:rFonts w:cs="Times New Roman"/>
                <w:szCs w:val="26"/>
              </w:rPr>
              <w:t>gần</w:t>
            </w:r>
            <w:proofErr w:type="spellEnd"/>
            <w:r w:rsidRPr="00D42AB2">
              <w:rPr>
                <w:rFonts w:cs="Times New Roman"/>
                <w:szCs w:val="26"/>
              </w:rPr>
              <w:t xml:space="preserve"> </w:t>
            </w:r>
            <w:proofErr w:type="spellStart"/>
            <w:r w:rsidRPr="00D42AB2">
              <w:rPr>
                <w:rFonts w:cs="Times New Roman"/>
                <w:szCs w:val="26"/>
              </w:rPr>
              <w:t>như</w:t>
            </w:r>
            <w:proofErr w:type="spellEnd"/>
            <w:r w:rsidRPr="00D42AB2">
              <w:rPr>
                <w:rFonts w:cs="Times New Roman"/>
                <w:szCs w:val="26"/>
              </w:rPr>
              <w:t xml:space="preserve"> </w:t>
            </w:r>
            <w:proofErr w:type="spellStart"/>
            <w:r w:rsidRPr="00D42AB2">
              <w:rPr>
                <w:rFonts w:cs="Times New Roman"/>
                <w:szCs w:val="26"/>
              </w:rPr>
              <w:t>không</w:t>
            </w:r>
            <w:proofErr w:type="spellEnd"/>
            <w:r w:rsidRPr="00D42AB2">
              <w:rPr>
                <w:rFonts w:cs="Times New Roman"/>
                <w:szCs w:val="26"/>
              </w:rPr>
              <w:t xml:space="preserve"> </w:t>
            </w:r>
            <w:proofErr w:type="spellStart"/>
            <w:r w:rsidRPr="00D42AB2">
              <w:rPr>
                <w:rFonts w:cs="Times New Roman"/>
                <w:szCs w:val="26"/>
              </w:rPr>
              <w:t>còn</w:t>
            </w:r>
            <w:proofErr w:type="spellEnd"/>
            <w:r w:rsidRPr="00D42AB2">
              <w:rPr>
                <w:rFonts w:cs="Times New Roman"/>
                <w:szCs w:val="26"/>
              </w:rPr>
              <w:t xml:space="preserve"> </w:t>
            </w:r>
            <w:proofErr w:type="spellStart"/>
            <w:r w:rsidRPr="00D42AB2">
              <w:rPr>
                <w:rFonts w:cs="Times New Roman"/>
                <w:szCs w:val="26"/>
              </w:rPr>
              <w:t>hiện</w:t>
            </w:r>
            <w:proofErr w:type="spellEnd"/>
            <w:r w:rsidRPr="00D42AB2">
              <w:rPr>
                <w:rFonts w:cs="Times New Roman"/>
                <w:szCs w:val="26"/>
              </w:rPr>
              <w:t xml:space="preserve"> </w:t>
            </w:r>
            <w:proofErr w:type="spellStart"/>
            <w:r w:rsidRPr="00D42AB2">
              <w:rPr>
                <w:rFonts w:cs="Times New Roman"/>
                <w:szCs w:val="26"/>
              </w:rPr>
              <w:t>tượng</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theo</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zig zag.</w:t>
            </w:r>
          </w:p>
        </w:tc>
      </w:tr>
      <w:tr w:rsidR="00D42AB2" w:rsidRPr="00D42AB2" w14:paraId="59FBD526" w14:textId="77777777" w:rsidTr="00D42AB2">
        <w:tc>
          <w:tcPr>
            <w:tcW w:w="3063" w:type="dxa"/>
          </w:tcPr>
          <w:p w14:paraId="5F4C764B" w14:textId="77777777" w:rsidR="00D42AB2" w:rsidRPr="00D42AB2" w:rsidRDefault="00D42AB2" w:rsidP="00D42AB2">
            <w:pPr>
              <w:ind w:hanging="18"/>
              <w:jc w:val="left"/>
              <w:rPr>
                <w:rFonts w:cs="Times New Roman"/>
                <w:b/>
                <w:bCs/>
                <w:szCs w:val="26"/>
              </w:rPr>
            </w:pPr>
            <w:r w:rsidRPr="00D42AB2">
              <w:rPr>
                <w:rFonts w:cs="Times New Roman"/>
                <w:szCs w:val="26"/>
              </w:rPr>
              <w:t xml:space="preserve">Cho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chạy</w:t>
            </w:r>
            <w:proofErr w:type="spellEnd"/>
            <w:r w:rsidRPr="00D42AB2">
              <w:rPr>
                <w:rFonts w:cs="Times New Roman"/>
                <w:szCs w:val="26"/>
              </w:rPr>
              <w:t xml:space="preserve">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12 cm</w:t>
            </w:r>
          </w:p>
        </w:tc>
        <w:tc>
          <w:tcPr>
            <w:tcW w:w="6292" w:type="dxa"/>
          </w:tcPr>
          <w:p w14:paraId="13630D24" w14:textId="77777777" w:rsidR="00D42AB2" w:rsidRPr="00D42AB2" w:rsidRDefault="00D42AB2" w:rsidP="00D42AB2">
            <w:pPr>
              <w:ind w:hanging="18"/>
              <w:jc w:val="left"/>
              <w:rPr>
                <w:rFonts w:cs="Times New Roman"/>
                <w:b/>
                <w:bCs/>
                <w:szCs w:val="26"/>
              </w:rPr>
            </w:pPr>
            <w:r w:rsidRPr="00D42AB2">
              <w:rPr>
                <w:rFonts w:cs="Times New Roman"/>
                <w:szCs w:val="26"/>
              </w:rPr>
              <w:t xml:space="preserve">Xe </w:t>
            </w:r>
            <w:proofErr w:type="spellStart"/>
            <w:r w:rsidRPr="00D42AB2">
              <w:rPr>
                <w:rFonts w:cs="Times New Roman"/>
                <w:szCs w:val="26"/>
              </w:rPr>
              <w:t>không</w:t>
            </w:r>
            <w:proofErr w:type="spellEnd"/>
            <w:r w:rsidRPr="00D42AB2">
              <w:rPr>
                <w:rFonts w:cs="Times New Roman"/>
                <w:szCs w:val="26"/>
              </w:rPr>
              <w:t xml:space="preserve"> </w:t>
            </w:r>
            <w:proofErr w:type="spellStart"/>
            <w:r w:rsidRPr="00D42AB2">
              <w:rPr>
                <w:rFonts w:cs="Times New Roman"/>
                <w:szCs w:val="26"/>
              </w:rPr>
              <w:t>hoạt</w:t>
            </w:r>
            <w:proofErr w:type="spellEnd"/>
            <w:r w:rsidRPr="00D42AB2">
              <w:rPr>
                <w:rFonts w:cs="Times New Roman"/>
                <w:szCs w:val="26"/>
              </w:rPr>
              <w:t xml:space="preserve"> </w:t>
            </w:r>
            <w:proofErr w:type="spellStart"/>
            <w:r w:rsidRPr="00D42AB2">
              <w:rPr>
                <w:rFonts w:cs="Times New Roman"/>
                <w:szCs w:val="26"/>
              </w:rPr>
              <w:t>động</w:t>
            </w:r>
            <w:proofErr w:type="spellEnd"/>
            <w:r w:rsidRPr="00D42AB2">
              <w:rPr>
                <w:rFonts w:cs="Times New Roman"/>
                <w:szCs w:val="26"/>
              </w:rPr>
              <w:t>.</w:t>
            </w:r>
          </w:p>
        </w:tc>
      </w:tr>
    </w:tbl>
    <w:p w14:paraId="2D2D000D" w14:textId="4B263AB7" w:rsidR="00D42AB2" w:rsidRPr="00D42AB2" w:rsidRDefault="00D42AB2" w:rsidP="00D42AB2">
      <w:pPr>
        <w:rPr>
          <w:rFonts w:cs="Times New Roman"/>
          <w:b/>
          <w:bCs/>
          <w:szCs w:val="26"/>
        </w:rPr>
      </w:pPr>
      <w:proofErr w:type="spellStart"/>
      <w:r w:rsidRPr="009F6B90">
        <w:rPr>
          <w:rFonts w:cs="Times New Roman"/>
          <w:b/>
          <w:bCs/>
          <w:i/>
          <w:iCs/>
          <w:szCs w:val="26"/>
        </w:rPr>
        <w:t>Kết</w:t>
      </w:r>
      <w:proofErr w:type="spellEnd"/>
      <w:r w:rsidRPr="009F6B90">
        <w:rPr>
          <w:rFonts w:cs="Times New Roman"/>
          <w:b/>
          <w:bCs/>
          <w:i/>
          <w:iCs/>
          <w:szCs w:val="26"/>
        </w:rPr>
        <w:t xml:space="preserve"> </w:t>
      </w:r>
      <w:proofErr w:type="spellStart"/>
      <w:r w:rsidRPr="009F6B90">
        <w:rPr>
          <w:rFonts w:cs="Times New Roman"/>
          <w:b/>
          <w:bCs/>
          <w:i/>
          <w:iCs/>
          <w:szCs w:val="26"/>
        </w:rPr>
        <w:t>luận</w:t>
      </w:r>
      <w:proofErr w:type="spellEnd"/>
      <w:r w:rsidRPr="009F6B90">
        <w:rPr>
          <w:rFonts w:cs="Times New Roman"/>
          <w:b/>
          <w:bCs/>
          <w:i/>
          <w:iCs/>
          <w:szCs w:val="26"/>
        </w:rPr>
        <w:t>:</w:t>
      </w:r>
      <w:r w:rsidRPr="00D42AB2">
        <w:rPr>
          <w:rFonts w:cs="Times New Roman"/>
          <w:szCs w:val="26"/>
        </w:rPr>
        <w:t xml:space="preserve"> </w:t>
      </w:r>
      <w:proofErr w:type="spellStart"/>
      <w:r w:rsidRPr="00D42AB2">
        <w:rPr>
          <w:rFonts w:cs="Times New Roman"/>
          <w:szCs w:val="26"/>
        </w:rPr>
        <w:t>Hoạt</w:t>
      </w:r>
      <w:proofErr w:type="spellEnd"/>
      <w:r w:rsidRPr="00D42AB2">
        <w:rPr>
          <w:rFonts w:cs="Times New Roman"/>
          <w:szCs w:val="26"/>
        </w:rPr>
        <w:t xml:space="preserve"> </w:t>
      </w:r>
      <w:proofErr w:type="spellStart"/>
      <w:r w:rsidRPr="00D42AB2">
        <w:rPr>
          <w:rFonts w:cs="Times New Roman"/>
          <w:szCs w:val="26"/>
        </w:rPr>
        <w:t>động</w:t>
      </w:r>
      <w:proofErr w:type="spellEnd"/>
      <w:r w:rsidRPr="00D42AB2">
        <w:rPr>
          <w:rFonts w:cs="Times New Roman"/>
          <w:szCs w:val="26"/>
        </w:rPr>
        <w:t xml:space="preserve"> </w:t>
      </w:r>
      <w:proofErr w:type="spellStart"/>
      <w:r w:rsidRPr="00D42AB2">
        <w:rPr>
          <w:rFonts w:cs="Times New Roman"/>
          <w:szCs w:val="26"/>
        </w:rPr>
        <w:t>của</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bị</w:t>
      </w:r>
      <w:proofErr w:type="spellEnd"/>
      <w:r w:rsidRPr="00D42AB2">
        <w:rPr>
          <w:rFonts w:cs="Times New Roman"/>
          <w:szCs w:val="26"/>
        </w:rPr>
        <w:t xml:space="preserve"> </w:t>
      </w:r>
      <w:proofErr w:type="spellStart"/>
      <w:r w:rsidRPr="00D42AB2">
        <w:rPr>
          <w:rFonts w:cs="Times New Roman"/>
          <w:szCs w:val="26"/>
        </w:rPr>
        <w:t>ảnh</w:t>
      </w:r>
      <w:proofErr w:type="spellEnd"/>
      <w:r w:rsidRPr="00D42AB2">
        <w:rPr>
          <w:rFonts w:cs="Times New Roman"/>
          <w:szCs w:val="26"/>
        </w:rPr>
        <w:t xml:space="preserve"> </w:t>
      </w:r>
      <w:proofErr w:type="spellStart"/>
      <w:r w:rsidRPr="00D42AB2">
        <w:rPr>
          <w:rFonts w:cs="Times New Roman"/>
          <w:szCs w:val="26"/>
        </w:rPr>
        <w:t>hưởng</w:t>
      </w:r>
      <w:proofErr w:type="spellEnd"/>
      <w:r w:rsidRPr="00D42AB2">
        <w:rPr>
          <w:rFonts w:cs="Times New Roman"/>
          <w:szCs w:val="26"/>
        </w:rPr>
        <w:t xml:space="preserve"> </w:t>
      </w:r>
      <w:proofErr w:type="spellStart"/>
      <w:r w:rsidRPr="00D42AB2">
        <w:rPr>
          <w:rFonts w:cs="Times New Roman"/>
          <w:szCs w:val="26"/>
        </w:rPr>
        <w:t>rất</w:t>
      </w:r>
      <w:proofErr w:type="spellEnd"/>
      <w:r w:rsidRPr="00D42AB2">
        <w:rPr>
          <w:rFonts w:cs="Times New Roman"/>
          <w:szCs w:val="26"/>
        </w:rPr>
        <w:t xml:space="preserve"> </w:t>
      </w:r>
      <w:proofErr w:type="spellStart"/>
      <w:r w:rsidRPr="00D42AB2">
        <w:rPr>
          <w:rFonts w:cs="Times New Roman"/>
          <w:szCs w:val="26"/>
        </w:rPr>
        <w:t>nhiều</w:t>
      </w:r>
      <w:proofErr w:type="spellEnd"/>
      <w:r w:rsidRPr="00D42AB2">
        <w:rPr>
          <w:rFonts w:cs="Times New Roman"/>
          <w:szCs w:val="26"/>
        </w:rPr>
        <w:t xml:space="preserve"> </w:t>
      </w:r>
      <w:proofErr w:type="spellStart"/>
      <w:r w:rsidRPr="00D42AB2">
        <w:rPr>
          <w:rFonts w:cs="Times New Roman"/>
          <w:szCs w:val="26"/>
        </w:rPr>
        <w:t>bởi</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Khi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quá</w:t>
      </w:r>
      <w:proofErr w:type="spellEnd"/>
      <w:r w:rsidRPr="00D42AB2">
        <w:rPr>
          <w:rFonts w:cs="Times New Roman"/>
          <w:szCs w:val="26"/>
        </w:rPr>
        <w:t xml:space="preserve"> </w:t>
      </w:r>
      <w:proofErr w:type="spellStart"/>
      <w:r w:rsidRPr="00D42AB2">
        <w:rPr>
          <w:rFonts w:cs="Times New Roman"/>
          <w:szCs w:val="26"/>
        </w:rPr>
        <w:t>bé</w:t>
      </w:r>
      <w:proofErr w:type="spellEnd"/>
      <w:r w:rsidRPr="00D42AB2">
        <w:rPr>
          <w:rFonts w:cs="Times New Roman"/>
          <w:szCs w:val="26"/>
        </w:rPr>
        <w:t xml:space="preserve">, </w:t>
      </w:r>
      <w:proofErr w:type="spellStart"/>
      <w:r w:rsidRPr="00D42AB2">
        <w:rPr>
          <w:rFonts w:cs="Times New Roman"/>
          <w:szCs w:val="26"/>
        </w:rPr>
        <w:t>ví</w:t>
      </w:r>
      <w:proofErr w:type="spellEnd"/>
      <w:r w:rsidRPr="00D42AB2">
        <w:rPr>
          <w:rFonts w:cs="Times New Roman"/>
          <w:szCs w:val="26"/>
        </w:rPr>
        <w:t xml:space="preserve"> </w:t>
      </w:r>
      <w:proofErr w:type="spellStart"/>
      <w:r w:rsidRPr="00D42AB2">
        <w:rPr>
          <w:rFonts w:cs="Times New Roman"/>
          <w:szCs w:val="26"/>
        </w:rPr>
        <w:t>dụ</w:t>
      </w:r>
      <w:proofErr w:type="spellEnd"/>
      <w:r w:rsidRPr="00D42AB2">
        <w:rPr>
          <w:rFonts w:cs="Times New Roman"/>
          <w:szCs w:val="26"/>
        </w:rPr>
        <w:t xml:space="preserve"> </w:t>
      </w:r>
      <w:proofErr w:type="spellStart"/>
      <w:r w:rsidRPr="00D42AB2">
        <w:rPr>
          <w:rFonts w:cs="Times New Roman"/>
          <w:szCs w:val="26"/>
        </w:rPr>
        <w:t>cảm</w:t>
      </w:r>
      <w:proofErr w:type="spellEnd"/>
      <w:r w:rsidRPr="00D42AB2">
        <w:rPr>
          <w:rFonts w:cs="Times New Roman"/>
          <w:szCs w:val="26"/>
        </w:rPr>
        <w:t xml:space="preserve"> </w:t>
      </w:r>
      <w:proofErr w:type="spellStart"/>
      <w:r w:rsidRPr="00D42AB2">
        <w:rPr>
          <w:rFonts w:cs="Times New Roman"/>
          <w:szCs w:val="26"/>
        </w:rPr>
        <w:t>biến</w:t>
      </w:r>
      <w:proofErr w:type="spellEnd"/>
      <w:r w:rsidRPr="00D42AB2">
        <w:rPr>
          <w:rFonts w:cs="Times New Roman"/>
          <w:szCs w:val="26"/>
        </w:rPr>
        <w:t xml:space="preserve"> </w:t>
      </w:r>
      <w:proofErr w:type="spellStart"/>
      <w:r w:rsidRPr="00D42AB2">
        <w:rPr>
          <w:rFonts w:cs="Times New Roman"/>
          <w:szCs w:val="26"/>
        </w:rPr>
        <w:t>phát</w:t>
      </w:r>
      <w:proofErr w:type="spellEnd"/>
      <w:r w:rsidRPr="00D42AB2">
        <w:rPr>
          <w:rFonts w:cs="Times New Roman"/>
          <w:szCs w:val="26"/>
        </w:rPr>
        <w:t xml:space="preserve"> </w:t>
      </w:r>
      <w:proofErr w:type="spellStart"/>
      <w:r w:rsidRPr="00D42AB2">
        <w:rPr>
          <w:rFonts w:cs="Times New Roman"/>
          <w:szCs w:val="26"/>
        </w:rPr>
        <w:t>hiện</w:t>
      </w:r>
      <w:proofErr w:type="spellEnd"/>
      <w:r w:rsidRPr="00D42AB2">
        <w:rPr>
          <w:rFonts w:cs="Times New Roman"/>
          <w:szCs w:val="26"/>
        </w:rPr>
        <w:t xml:space="preserve"> </w:t>
      </w:r>
      <w:proofErr w:type="spellStart"/>
      <w:r w:rsidRPr="00D42AB2">
        <w:rPr>
          <w:rFonts w:cs="Times New Roman"/>
          <w:szCs w:val="26"/>
        </w:rPr>
        <w:t>trục</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đang</w:t>
      </w:r>
      <w:proofErr w:type="spellEnd"/>
      <w:r w:rsidRPr="00D42AB2">
        <w:rPr>
          <w:rFonts w:cs="Times New Roman"/>
          <w:szCs w:val="26"/>
        </w:rPr>
        <w:t xml:space="preserve"> </w:t>
      </w:r>
      <w:proofErr w:type="spellStart"/>
      <w:r w:rsidRPr="00D42AB2">
        <w:rPr>
          <w:rFonts w:cs="Times New Roman"/>
          <w:szCs w:val="26"/>
        </w:rPr>
        <w:t>lệch</w:t>
      </w:r>
      <w:proofErr w:type="spellEnd"/>
      <w:r w:rsidRPr="00D42AB2">
        <w:rPr>
          <w:rFonts w:cs="Times New Roman"/>
          <w:szCs w:val="26"/>
        </w:rPr>
        <w:t xml:space="preserve"> </w:t>
      </w:r>
      <w:proofErr w:type="spellStart"/>
      <w:r w:rsidRPr="00D42AB2">
        <w:rPr>
          <w:rFonts w:cs="Times New Roman"/>
          <w:szCs w:val="26"/>
        </w:rPr>
        <w:t>một</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sang </w:t>
      </w:r>
      <w:proofErr w:type="spellStart"/>
      <w:r w:rsidRPr="00D42AB2">
        <w:rPr>
          <w:rFonts w:cs="Times New Roman"/>
          <w:szCs w:val="26"/>
        </w:rPr>
        <w:t>bên</w:t>
      </w:r>
      <w:proofErr w:type="spellEnd"/>
      <w:r w:rsidRPr="00D42AB2">
        <w:rPr>
          <w:rFonts w:cs="Times New Roman"/>
          <w:szCs w:val="26"/>
        </w:rPr>
        <w:t xml:space="preserve"> </w:t>
      </w:r>
      <w:proofErr w:type="spellStart"/>
      <w:r w:rsidRPr="00D42AB2">
        <w:rPr>
          <w:rFonts w:cs="Times New Roman"/>
          <w:szCs w:val="26"/>
        </w:rPr>
        <w:t>phải</w:t>
      </w:r>
      <w:proofErr w:type="spellEnd"/>
      <w:r w:rsidRPr="00D42AB2">
        <w:rPr>
          <w:rFonts w:cs="Times New Roman"/>
          <w:szCs w:val="26"/>
        </w:rPr>
        <w:t xml:space="preserve"> so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tín</w:t>
      </w:r>
      <w:proofErr w:type="spellEnd"/>
      <w:r w:rsidRPr="00D42AB2">
        <w:rPr>
          <w:rFonts w:cs="Times New Roman"/>
          <w:szCs w:val="26"/>
        </w:rPr>
        <w:t xml:space="preserve"> </w:t>
      </w:r>
      <w:proofErr w:type="spellStart"/>
      <w:r w:rsidRPr="00D42AB2">
        <w:rPr>
          <w:rFonts w:cs="Times New Roman"/>
          <w:szCs w:val="26"/>
        </w:rPr>
        <w:t>hiệu</w:t>
      </w:r>
      <w:proofErr w:type="spellEnd"/>
      <w:r w:rsidRPr="00D42AB2">
        <w:rPr>
          <w:rFonts w:cs="Times New Roman"/>
          <w:szCs w:val="26"/>
        </w:rPr>
        <w:t xml:space="preserve"> </w:t>
      </w:r>
      <w:proofErr w:type="spellStart"/>
      <w:r w:rsidRPr="00D42AB2">
        <w:rPr>
          <w:rFonts w:cs="Times New Roman"/>
          <w:szCs w:val="26"/>
        </w:rPr>
        <w:t>được</w:t>
      </w:r>
      <w:proofErr w:type="spellEnd"/>
      <w:r w:rsidRPr="00D42AB2">
        <w:rPr>
          <w:rFonts w:cs="Times New Roman"/>
          <w:szCs w:val="26"/>
        </w:rPr>
        <w:t xml:space="preserve"> </w:t>
      </w:r>
      <w:proofErr w:type="spellStart"/>
      <w:r w:rsidRPr="00D42AB2">
        <w:rPr>
          <w:rFonts w:cs="Times New Roman"/>
          <w:szCs w:val="26"/>
        </w:rPr>
        <w:t>gửi</w:t>
      </w:r>
      <w:proofErr w:type="spellEnd"/>
      <w:r w:rsidRPr="00D42AB2">
        <w:rPr>
          <w:rFonts w:cs="Times New Roman"/>
          <w:szCs w:val="26"/>
        </w:rPr>
        <w:t xml:space="preserve"> </w:t>
      </w:r>
      <w:proofErr w:type="spellStart"/>
      <w:r w:rsidRPr="00D42AB2">
        <w:rPr>
          <w:rFonts w:cs="Times New Roman"/>
          <w:szCs w:val="26"/>
        </w:rPr>
        <w:t>về</w:t>
      </w:r>
      <w:proofErr w:type="spellEnd"/>
      <w:r w:rsidRPr="00D42AB2">
        <w:rPr>
          <w:rFonts w:cs="Times New Roman"/>
          <w:szCs w:val="26"/>
        </w:rPr>
        <w:t xml:space="preserve"> vi </w:t>
      </w:r>
      <w:proofErr w:type="spellStart"/>
      <w:r w:rsidRPr="00D42AB2">
        <w:rPr>
          <w:rFonts w:cs="Times New Roman"/>
          <w:szCs w:val="26"/>
        </w:rPr>
        <w:t>điều</w:t>
      </w:r>
      <w:proofErr w:type="spellEnd"/>
      <w:r w:rsidRPr="00D42AB2">
        <w:rPr>
          <w:rFonts w:cs="Times New Roman"/>
          <w:szCs w:val="26"/>
        </w:rPr>
        <w:t xml:space="preserve"> </w:t>
      </w:r>
      <w:proofErr w:type="spellStart"/>
      <w:r w:rsidRPr="00D42AB2">
        <w:rPr>
          <w:rFonts w:cs="Times New Roman"/>
          <w:szCs w:val="26"/>
        </w:rPr>
        <w:t>khiển</w:t>
      </w:r>
      <w:proofErr w:type="spellEnd"/>
      <w:r w:rsidRPr="00D42AB2">
        <w:rPr>
          <w:rFonts w:cs="Times New Roman"/>
          <w:szCs w:val="26"/>
        </w:rPr>
        <w:t xml:space="preserve">, </w:t>
      </w:r>
      <w:proofErr w:type="spellStart"/>
      <w:r w:rsidRPr="00D42AB2">
        <w:rPr>
          <w:rFonts w:cs="Times New Roman"/>
          <w:szCs w:val="26"/>
        </w:rPr>
        <w:t>vi</w:t>
      </w:r>
      <w:proofErr w:type="spellEnd"/>
      <w:r w:rsidRPr="00D42AB2">
        <w:rPr>
          <w:rFonts w:cs="Times New Roman"/>
          <w:szCs w:val="26"/>
        </w:rPr>
        <w:t xml:space="preserve"> </w:t>
      </w:r>
      <w:proofErr w:type="spellStart"/>
      <w:r w:rsidRPr="00D42AB2">
        <w:rPr>
          <w:rFonts w:cs="Times New Roman"/>
          <w:szCs w:val="26"/>
        </w:rPr>
        <w:t>điều</w:t>
      </w:r>
      <w:proofErr w:type="spellEnd"/>
      <w:r w:rsidRPr="00D42AB2">
        <w:rPr>
          <w:rFonts w:cs="Times New Roman"/>
          <w:szCs w:val="26"/>
        </w:rPr>
        <w:t xml:space="preserve"> </w:t>
      </w:r>
      <w:proofErr w:type="spellStart"/>
      <w:r w:rsidRPr="00D42AB2">
        <w:rPr>
          <w:rFonts w:cs="Times New Roman"/>
          <w:szCs w:val="26"/>
        </w:rPr>
        <w:t>khiển</w:t>
      </w:r>
      <w:proofErr w:type="spellEnd"/>
      <w:r w:rsidRPr="00D42AB2">
        <w:rPr>
          <w:rFonts w:cs="Times New Roman"/>
          <w:szCs w:val="26"/>
        </w:rPr>
        <w:t xml:space="preserve"> </w:t>
      </w:r>
      <w:proofErr w:type="spellStart"/>
      <w:r w:rsidRPr="00D42AB2">
        <w:rPr>
          <w:rFonts w:cs="Times New Roman"/>
          <w:szCs w:val="26"/>
        </w:rPr>
        <w:t>đưa</w:t>
      </w:r>
      <w:proofErr w:type="spellEnd"/>
      <w:r w:rsidRPr="00D42AB2">
        <w:rPr>
          <w:rFonts w:cs="Times New Roman"/>
          <w:szCs w:val="26"/>
        </w:rPr>
        <w:t xml:space="preserve"> ra </w:t>
      </w:r>
      <w:proofErr w:type="spellStart"/>
      <w:r w:rsidRPr="00D42AB2">
        <w:rPr>
          <w:rFonts w:cs="Times New Roman"/>
          <w:szCs w:val="26"/>
        </w:rPr>
        <w:t>điều</w:t>
      </w:r>
      <w:proofErr w:type="spellEnd"/>
      <w:r w:rsidRPr="00D42AB2">
        <w:rPr>
          <w:rFonts w:cs="Times New Roman"/>
          <w:szCs w:val="26"/>
        </w:rPr>
        <w:t xml:space="preserve"> </w:t>
      </w:r>
      <w:proofErr w:type="spellStart"/>
      <w:r w:rsidRPr="00D42AB2">
        <w:rPr>
          <w:rFonts w:cs="Times New Roman"/>
          <w:szCs w:val="26"/>
        </w:rPr>
        <w:t>khiển</w:t>
      </w:r>
      <w:proofErr w:type="spellEnd"/>
      <w:r w:rsidRPr="00D42AB2">
        <w:rPr>
          <w:rFonts w:cs="Times New Roman"/>
          <w:szCs w:val="26"/>
        </w:rPr>
        <w:t xml:space="preserve"> </w:t>
      </w:r>
      <w:proofErr w:type="spellStart"/>
      <w:r w:rsidRPr="00D42AB2">
        <w:rPr>
          <w:rFonts w:cs="Times New Roman"/>
          <w:szCs w:val="26"/>
        </w:rPr>
        <w:t>cho</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rẽ</w:t>
      </w:r>
      <w:proofErr w:type="spellEnd"/>
      <w:r w:rsidRPr="00D42AB2">
        <w:rPr>
          <w:rFonts w:cs="Times New Roman"/>
          <w:szCs w:val="26"/>
        </w:rPr>
        <w:t xml:space="preserve"> sang </w:t>
      </w:r>
      <w:proofErr w:type="spellStart"/>
      <w:r w:rsidRPr="00D42AB2">
        <w:rPr>
          <w:rFonts w:cs="Times New Roman"/>
          <w:szCs w:val="26"/>
        </w:rPr>
        <w:t>trái</w:t>
      </w:r>
      <w:proofErr w:type="spellEnd"/>
      <w:r w:rsidRPr="00D42AB2">
        <w:rPr>
          <w:rFonts w:cs="Times New Roman"/>
          <w:szCs w:val="26"/>
        </w:rPr>
        <w:t xml:space="preserve"> </w:t>
      </w:r>
      <w:proofErr w:type="spellStart"/>
      <w:r w:rsidRPr="00D42AB2">
        <w:rPr>
          <w:rFonts w:cs="Times New Roman"/>
          <w:szCs w:val="26"/>
        </w:rPr>
        <w:t>để</w:t>
      </w:r>
      <w:proofErr w:type="spellEnd"/>
      <w:r w:rsidRPr="00D42AB2">
        <w:rPr>
          <w:rFonts w:cs="Times New Roman"/>
          <w:szCs w:val="26"/>
        </w:rPr>
        <w:t xml:space="preserve"> </w:t>
      </w:r>
      <w:proofErr w:type="spellStart"/>
      <w:r w:rsidRPr="00D42AB2">
        <w:rPr>
          <w:rFonts w:cs="Times New Roman"/>
          <w:szCs w:val="26"/>
        </w:rPr>
        <w:t>trục</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song </w:t>
      </w:r>
      <w:proofErr w:type="spellStart"/>
      <w:r w:rsidRPr="00D42AB2">
        <w:rPr>
          <w:rFonts w:cs="Times New Roman"/>
          <w:szCs w:val="26"/>
        </w:rPr>
        <w:t>song</w:t>
      </w:r>
      <w:proofErr w:type="spellEnd"/>
      <w:r w:rsidRPr="00D42AB2">
        <w:rPr>
          <w:rFonts w:cs="Times New Roman"/>
          <w:szCs w:val="26"/>
        </w:rPr>
        <w:t xml:space="preserve">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tuy</w:t>
      </w:r>
      <w:proofErr w:type="spellEnd"/>
      <w:r w:rsidRPr="00D42AB2">
        <w:rPr>
          <w:rFonts w:cs="Times New Roman"/>
          <w:szCs w:val="26"/>
        </w:rPr>
        <w:t xml:space="preserve"> </w:t>
      </w:r>
      <w:proofErr w:type="spellStart"/>
      <w:r w:rsidRPr="00D42AB2">
        <w:rPr>
          <w:rFonts w:cs="Times New Roman"/>
          <w:szCs w:val="26"/>
        </w:rPr>
        <w:t>nhiên</w:t>
      </w:r>
      <w:proofErr w:type="spellEnd"/>
      <w:r w:rsidRPr="00D42AB2">
        <w:rPr>
          <w:rFonts w:cs="Times New Roman"/>
          <w:szCs w:val="26"/>
        </w:rPr>
        <w:t xml:space="preserve"> do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quá</w:t>
      </w:r>
      <w:proofErr w:type="spellEnd"/>
      <w:r w:rsidRPr="00D42AB2">
        <w:rPr>
          <w:rFonts w:cs="Times New Roman"/>
          <w:szCs w:val="26"/>
        </w:rPr>
        <w:t xml:space="preserve"> </w:t>
      </w:r>
      <w:proofErr w:type="spellStart"/>
      <w:r w:rsidRPr="00D42AB2">
        <w:rPr>
          <w:rFonts w:cs="Times New Roman"/>
          <w:szCs w:val="26"/>
        </w:rPr>
        <w:t>bé</w:t>
      </w:r>
      <w:proofErr w:type="spellEnd"/>
      <w:r w:rsidRPr="00D42AB2">
        <w:rPr>
          <w:rFonts w:cs="Times New Roman"/>
          <w:szCs w:val="26"/>
        </w:rPr>
        <w:t xml:space="preserve"> </w:t>
      </w:r>
      <w:proofErr w:type="spellStart"/>
      <w:r w:rsidRPr="00D42AB2">
        <w:rPr>
          <w:rFonts w:cs="Times New Roman"/>
          <w:szCs w:val="26"/>
        </w:rPr>
        <w:t>khiến</w:t>
      </w:r>
      <w:proofErr w:type="spellEnd"/>
      <w:r w:rsidRPr="00D42AB2">
        <w:rPr>
          <w:rFonts w:cs="Times New Roman"/>
          <w:szCs w:val="26"/>
        </w:rPr>
        <w:t xml:space="preserve"> </w:t>
      </w:r>
      <w:proofErr w:type="spellStart"/>
      <w:r w:rsidRPr="00D42AB2">
        <w:rPr>
          <w:rFonts w:cs="Times New Roman"/>
          <w:szCs w:val="26"/>
        </w:rPr>
        <w:t>cho</w:t>
      </w:r>
      <w:proofErr w:type="spellEnd"/>
      <w:r w:rsidRPr="00D42AB2">
        <w:rPr>
          <w:rFonts w:cs="Times New Roman"/>
          <w:szCs w:val="26"/>
        </w:rPr>
        <w:t xml:space="preserve"> </w:t>
      </w:r>
      <w:proofErr w:type="spellStart"/>
      <w:r w:rsidRPr="00D42AB2">
        <w:rPr>
          <w:rFonts w:cs="Times New Roman"/>
          <w:szCs w:val="26"/>
        </w:rPr>
        <w:t>tại</w:t>
      </w:r>
      <w:proofErr w:type="spellEnd"/>
      <w:r w:rsidRPr="00D42AB2">
        <w:rPr>
          <w:rFonts w:cs="Times New Roman"/>
          <w:szCs w:val="26"/>
        </w:rPr>
        <w:t xml:space="preserve"> </w:t>
      </w:r>
      <w:proofErr w:type="spellStart"/>
      <w:r w:rsidRPr="00D42AB2">
        <w:rPr>
          <w:rFonts w:cs="Times New Roman"/>
          <w:szCs w:val="26"/>
        </w:rPr>
        <w:t>thời</w:t>
      </w:r>
      <w:proofErr w:type="spellEnd"/>
      <w:r w:rsidRPr="00D42AB2">
        <w:rPr>
          <w:rFonts w:cs="Times New Roman"/>
          <w:szCs w:val="26"/>
        </w:rPr>
        <w:t xml:space="preserve"> </w:t>
      </w:r>
      <w:proofErr w:type="spellStart"/>
      <w:r w:rsidRPr="00D42AB2">
        <w:rPr>
          <w:rFonts w:cs="Times New Roman"/>
          <w:szCs w:val="26"/>
        </w:rPr>
        <w:t>điểm</w:t>
      </w:r>
      <w:proofErr w:type="spellEnd"/>
      <w:r w:rsidRPr="00D42AB2">
        <w:rPr>
          <w:rFonts w:cs="Times New Roman"/>
          <w:szCs w:val="26"/>
        </w:rPr>
        <w:t xml:space="preserve"> </w:t>
      </w:r>
      <w:proofErr w:type="spellStart"/>
      <w:r w:rsidRPr="00D42AB2">
        <w:rPr>
          <w:rFonts w:cs="Times New Roman"/>
          <w:szCs w:val="26"/>
        </w:rPr>
        <w:t>thu</w:t>
      </w:r>
      <w:proofErr w:type="spellEnd"/>
      <w:r w:rsidRPr="00D42AB2">
        <w:rPr>
          <w:rFonts w:cs="Times New Roman"/>
          <w:szCs w:val="26"/>
        </w:rPr>
        <w:t xml:space="preserve"> </w:t>
      </w:r>
      <w:proofErr w:type="spellStart"/>
      <w:r w:rsidRPr="00D42AB2">
        <w:rPr>
          <w:rFonts w:cs="Times New Roman"/>
          <w:szCs w:val="26"/>
        </w:rPr>
        <w:t>thập</w:t>
      </w:r>
      <w:proofErr w:type="spellEnd"/>
      <w:r w:rsidRPr="00D42AB2">
        <w:rPr>
          <w:rFonts w:cs="Times New Roman"/>
          <w:szCs w:val="26"/>
        </w:rPr>
        <w:t xml:space="preserve"> </w:t>
      </w:r>
      <w:proofErr w:type="spellStart"/>
      <w:r w:rsidRPr="00D42AB2">
        <w:rPr>
          <w:rFonts w:cs="Times New Roman"/>
          <w:szCs w:val="26"/>
        </w:rPr>
        <w:t>tín</w:t>
      </w:r>
      <w:proofErr w:type="spellEnd"/>
      <w:r w:rsidRPr="00D42AB2">
        <w:rPr>
          <w:rFonts w:cs="Times New Roman"/>
          <w:szCs w:val="26"/>
        </w:rPr>
        <w:t xml:space="preserve"> </w:t>
      </w:r>
      <w:proofErr w:type="spellStart"/>
      <w:r w:rsidRPr="00D42AB2">
        <w:rPr>
          <w:rFonts w:cs="Times New Roman"/>
          <w:szCs w:val="26"/>
        </w:rPr>
        <w:t>hiệu</w:t>
      </w:r>
      <w:proofErr w:type="spellEnd"/>
      <w:r w:rsidRPr="00D42AB2">
        <w:rPr>
          <w:rFonts w:cs="Times New Roman"/>
          <w:szCs w:val="26"/>
        </w:rPr>
        <w:t xml:space="preserve"> </w:t>
      </w:r>
      <w:proofErr w:type="spellStart"/>
      <w:r w:rsidRPr="00D42AB2">
        <w:rPr>
          <w:rFonts w:cs="Times New Roman"/>
          <w:szCs w:val="26"/>
        </w:rPr>
        <w:t>tiếp</w:t>
      </w:r>
      <w:proofErr w:type="spellEnd"/>
      <w:r w:rsidRPr="00D42AB2">
        <w:rPr>
          <w:rFonts w:cs="Times New Roman"/>
          <w:szCs w:val="26"/>
        </w:rPr>
        <w:t xml:space="preserve"> </w:t>
      </w:r>
      <w:proofErr w:type="spellStart"/>
      <w:r w:rsidRPr="00D42AB2">
        <w:rPr>
          <w:rFonts w:cs="Times New Roman"/>
          <w:szCs w:val="26"/>
        </w:rPr>
        <w:t>theo</w:t>
      </w:r>
      <w:proofErr w:type="spellEnd"/>
      <w:r w:rsidRPr="00D42AB2">
        <w:rPr>
          <w:rFonts w:cs="Times New Roman"/>
          <w:szCs w:val="26"/>
        </w:rPr>
        <w:t xml:space="preserve"> </w:t>
      </w:r>
      <w:proofErr w:type="spellStart"/>
      <w:r w:rsidRPr="00D42AB2">
        <w:rPr>
          <w:rFonts w:cs="Times New Roman"/>
          <w:szCs w:val="26"/>
        </w:rPr>
        <w:t>thì</w:t>
      </w:r>
      <w:proofErr w:type="spellEnd"/>
      <w:r w:rsidRPr="00D42AB2">
        <w:rPr>
          <w:rFonts w:cs="Times New Roman"/>
          <w:szCs w:val="26"/>
        </w:rPr>
        <w:t xml:space="preserve"> </w:t>
      </w:r>
      <w:proofErr w:type="spellStart"/>
      <w:r w:rsidRPr="00D42AB2">
        <w:rPr>
          <w:rFonts w:cs="Times New Roman"/>
          <w:szCs w:val="26"/>
        </w:rPr>
        <w:t>tín</w:t>
      </w:r>
      <w:proofErr w:type="spellEnd"/>
      <w:r w:rsidRPr="00D42AB2">
        <w:rPr>
          <w:rFonts w:cs="Times New Roman"/>
          <w:szCs w:val="26"/>
        </w:rPr>
        <w:t xml:space="preserve"> </w:t>
      </w:r>
      <w:proofErr w:type="spellStart"/>
      <w:r w:rsidRPr="00D42AB2">
        <w:rPr>
          <w:rFonts w:cs="Times New Roman"/>
          <w:szCs w:val="26"/>
        </w:rPr>
        <w:t>hiệu</w:t>
      </w:r>
      <w:proofErr w:type="spellEnd"/>
      <w:r w:rsidRPr="00D42AB2">
        <w:rPr>
          <w:rFonts w:cs="Times New Roman"/>
          <w:szCs w:val="26"/>
        </w:rPr>
        <w:t xml:space="preserve"> </w:t>
      </w:r>
      <w:proofErr w:type="spellStart"/>
      <w:r w:rsidRPr="00D42AB2">
        <w:rPr>
          <w:rFonts w:cs="Times New Roman"/>
          <w:szCs w:val="26"/>
        </w:rPr>
        <w:t>gửi</w:t>
      </w:r>
      <w:proofErr w:type="spellEnd"/>
      <w:r w:rsidRPr="00D42AB2">
        <w:rPr>
          <w:rFonts w:cs="Times New Roman"/>
          <w:szCs w:val="26"/>
        </w:rPr>
        <w:t xml:space="preserve"> </w:t>
      </w:r>
      <w:proofErr w:type="spellStart"/>
      <w:r w:rsidRPr="00D42AB2">
        <w:rPr>
          <w:rFonts w:cs="Times New Roman"/>
          <w:szCs w:val="26"/>
        </w:rPr>
        <w:t>về</w:t>
      </w:r>
      <w:proofErr w:type="spellEnd"/>
      <w:r w:rsidRPr="00D42AB2">
        <w:rPr>
          <w:rFonts w:cs="Times New Roman"/>
          <w:szCs w:val="26"/>
        </w:rPr>
        <w:t xml:space="preserve"> </w:t>
      </w:r>
      <w:proofErr w:type="spellStart"/>
      <w:r w:rsidRPr="00D42AB2">
        <w:rPr>
          <w:rFonts w:cs="Times New Roman"/>
          <w:szCs w:val="26"/>
        </w:rPr>
        <w:t>là</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đang</w:t>
      </w:r>
      <w:proofErr w:type="spellEnd"/>
      <w:r w:rsidRPr="00D42AB2">
        <w:rPr>
          <w:rFonts w:cs="Times New Roman"/>
          <w:szCs w:val="26"/>
        </w:rPr>
        <w:t xml:space="preserve"> </w:t>
      </w:r>
      <w:proofErr w:type="spellStart"/>
      <w:r w:rsidRPr="00D42AB2">
        <w:rPr>
          <w:rFonts w:cs="Times New Roman"/>
          <w:szCs w:val="26"/>
        </w:rPr>
        <w:t>bị</w:t>
      </w:r>
      <w:proofErr w:type="spellEnd"/>
      <w:r w:rsidRPr="00D42AB2">
        <w:rPr>
          <w:rFonts w:cs="Times New Roman"/>
          <w:szCs w:val="26"/>
        </w:rPr>
        <w:t xml:space="preserve"> </w:t>
      </w:r>
      <w:proofErr w:type="spellStart"/>
      <w:r w:rsidRPr="00D42AB2">
        <w:rPr>
          <w:rFonts w:cs="Times New Roman"/>
          <w:szCs w:val="26"/>
        </w:rPr>
        <w:t>lệch</w:t>
      </w:r>
      <w:proofErr w:type="spellEnd"/>
      <w:r w:rsidRPr="00D42AB2">
        <w:rPr>
          <w:rFonts w:cs="Times New Roman"/>
          <w:szCs w:val="26"/>
        </w:rPr>
        <w:t xml:space="preserve"> sang </w:t>
      </w:r>
      <w:proofErr w:type="spellStart"/>
      <w:r w:rsidRPr="00D42AB2">
        <w:rPr>
          <w:rFonts w:cs="Times New Roman"/>
          <w:szCs w:val="26"/>
        </w:rPr>
        <w:t>phải</w:t>
      </w:r>
      <w:proofErr w:type="spellEnd"/>
      <w:r w:rsidRPr="00D42AB2">
        <w:rPr>
          <w:rFonts w:cs="Times New Roman"/>
          <w:szCs w:val="26"/>
        </w:rPr>
        <w:t xml:space="preserve">. </w:t>
      </w:r>
      <w:proofErr w:type="spellStart"/>
      <w:r w:rsidRPr="00D42AB2">
        <w:rPr>
          <w:rFonts w:cs="Times New Roman"/>
          <w:szCs w:val="26"/>
        </w:rPr>
        <w:t>Quá</w:t>
      </w:r>
      <w:proofErr w:type="spellEnd"/>
      <w:r w:rsidRPr="00D42AB2">
        <w:rPr>
          <w:rFonts w:cs="Times New Roman"/>
          <w:szCs w:val="26"/>
        </w:rPr>
        <w:t xml:space="preserve"> </w:t>
      </w:r>
      <w:proofErr w:type="spellStart"/>
      <w:r w:rsidRPr="00D42AB2">
        <w:rPr>
          <w:rFonts w:cs="Times New Roman"/>
          <w:szCs w:val="26"/>
        </w:rPr>
        <w:t>trình</w:t>
      </w:r>
      <w:proofErr w:type="spellEnd"/>
      <w:r w:rsidRPr="00D42AB2">
        <w:rPr>
          <w:rFonts w:cs="Times New Roman"/>
          <w:szCs w:val="26"/>
        </w:rPr>
        <w:t xml:space="preserve"> </w:t>
      </w:r>
      <w:proofErr w:type="spellStart"/>
      <w:r w:rsidRPr="00D42AB2">
        <w:rPr>
          <w:rFonts w:cs="Times New Roman"/>
          <w:szCs w:val="26"/>
        </w:rPr>
        <w:t>này</w:t>
      </w:r>
      <w:proofErr w:type="spellEnd"/>
      <w:r w:rsidRPr="00D42AB2">
        <w:rPr>
          <w:rFonts w:cs="Times New Roman"/>
          <w:szCs w:val="26"/>
        </w:rPr>
        <w:t xml:space="preserve"> </w:t>
      </w:r>
      <w:proofErr w:type="spellStart"/>
      <w:r w:rsidRPr="00D42AB2">
        <w:rPr>
          <w:rFonts w:cs="Times New Roman"/>
          <w:szCs w:val="26"/>
        </w:rPr>
        <w:t>lặp</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lặp</w:t>
      </w:r>
      <w:proofErr w:type="spellEnd"/>
      <w:r w:rsidRPr="00D42AB2">
        <w:rPr>
          <w:rFonts w:cs="Times New Roman"/>
          <w:szCs w:val="26"/>
        </w:rPr>
        <w:t xml:space="preserve"> </w:t>
      </w:r>
      <w:proofErr w:type="spellStart"/>
      <w:r w:rsidRPr="00D42AB2">
        <w:rPr>
          <w:rFonts w:cs="Times New Roman"/>
          <w:szCs w:val="26"/>
        </w:rPr>
        <w:t>lại</w:t>
      </w:r>
      <w:proofErr w:type="spellEnd"/>
      <w:r w:rsidRPr="00D42AB2">
        <w:rPr>
          <w:rFonts w:cs="Times New Roman"/>
          <w:szCs w:val="26"/>
        </w:rPr>
        <w:t xml:space="preserve"> </w:t>
      </w:r>
      <w:proofErr w:type="spellStart"/>
      <w:r w:rsidRPr="00D42AB2">
        <w:rPr>
          <w:rFonts w:cs="Times New Roman"/>
          <w:szCs w:val="26"/>
        </w:rPr>
        <w:t>dẫn</w:t>
      </w:r>
      <w:proofErr w:type="spellEnd"/>
      <w:r w:rsidRPr="00D42AB2">
        <w:rPr>
          <w:rFonts w:cs="Times New Roman"/>
          <w:szCs w:val="26"/>
        </w:rPr>
        <w:t xml:space="preserve"> </w:t>
      </w:r>
      <w:proofErr w:type="spellStart"/>
      <w:r w:rsidRPr="00D42AB2">
        <w:rPr>
          <w:rFonts w:cs="Times New Roman"/>
          <w:szCs w:val="26"/>
        </w:rPr>
        <w:t>tới</w:t>
      </w:r>
      <w:proofErr w:type="spellEnd"/>
      <w:r w:rsidRPr="00D42AB2">
        <w:rPr>
          <w:rFonts w:cs="Times New Roman"/>
          <w:szCs w:val="26"/>
        </w:rPr>
        <w:t xml:space="preserve"> </w:t>
      </w:r>
      <w:proofErr w:type="spellStart"/>
      <w:r w:rsidRPr="00D42AB2">
        <w:rPr>
          <w:rFonts w:cs="Times New Roman"/>
          <w:szCs w:val="26"/>
        </w:rPr>
        <w:t>hiện</w:t>
      </w:r>
      <w:proofErr w:type="spellEnd"/>
      <w:r w:rsidRPr="00D42AB2">
        <w:rPr>
          <w:rFonts w:cs="Times New Roman"/>
          <w:szCs w:val="26"/>
        </w:rPr>
        <w:t xml:space="preserve"> </w:t>
      </w:r>
      <w:proofErr w:type="spellStart"/>
      <w:r w:rsidRPr="00D42AB2">
        <w:rPr>
          <w:rFonts w:cs="Times New Roman"/>
          <w:szCs w:val="26"/>
        </w:rPr>
        <w:t>tượng</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theo</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zig zag </w:t>
      </w:r>
      <w:proofErr w:type="spellStart"/>
      <w:r w:rsidRPr="00D42AB2">
        <w:rPr>
          <w:rFonts w:cs="Times New Roman"/>
          <w:szCs w:val="26"/>
        </w:rPr>
        <w:t>trên</w:t>
      </w:r>
      <w:proofErr w:type="spellEnd"/>
      <w:r w:rsidRPr="00D42AB2">
        <w:rPr>
          <w:rFonts w:cs="Times New Roman"/>
          <w:szCs w:val="26"/>
        </w:rPr>
        <w:t xml:space="preserve"> 1 </w:t>
      </w:r>
      <w:proofErr w:type="spellStart"/>
      <w:r w:rsidRPr="00D42AB2">
        <w:rPr>
          <w:rFonts w:cs="Times New Roman"/>
          <w:szCs w:val="26"/>
        </w:rPr>
        <w:t>đoạn</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thẳng</w:t>
      </w:r>
      <w:proofErr w:type="spellEnd"/>
      <w:r w:rsidRPr="00D42AB2">
        <w:rPr>
          <w:rFonts w:cs="Times New Roman"/>
          <w:szCs w:val="26"/>
        </w:rPr>
        <w:t xml:space="preserve">. Khi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quá</w:t>
      </w:r>
      <w:proofErr w:type="spellEnd"/>
      <w:r w:rsidRPr="00D42AB2">
        <w:rPr>
          <w:rFonts w:cs="Times New Roman"/>
          <w:szCs w:val="26"/>
        </w:rPr>
        <w:t xml:space="preserve"> </w:t>
      </w:r>
      <w:proofErr w:type="spellStart"/>
      <w:r w:rsidRPr="00D42AB2">
        <w:rPr>
          <w:rFonts w:cs="Times New Roman"/>
          <w:szCs w:val="26"/>
        </w:rPr>
        <w:t>lớn</w:t>
      </w:r>
      <w:proofErr w:type="spellEnd"/>
      <w:r w:rsidRPr="00D42AB2">
        <w:rPr>
          <w:rFonts w:cs="Times New Roman"/>
          <w:szCs w:val="26"/>
        </w:rPr>
        <w:t xml:space="preserve"> </w:t>
      </w:r>
      <w:proofErr w:type="spellStart"/>
      <w:r w:rsidRPr="00D42AB2">
        <w:rPr>
          <w:rFonts w:cs="Times New Roman"/>
          <w:szCs w:val="26"/>
        </w:rPr>
        <w:t>thì</w:t>
      </w:r>
      <w:proofErr w:type="spellEnd"/>
      <w:r w:rsidRPr="00D42AB2">
        <w:rPr>
          <w:rFonts w:cs="Times New Roman"/>
          <w:szCs w:val="26"/>
        </w:rPr>
        <w:t xml:space="preserve"> </w:t>
      </w:r>
      <w:proofErr w:type="spellStart"/>
      <w:r w:rsidRPr="00D42AB2">
        <w:rPr>
          <w:rFonts w:cs="Times New Roman"/>
          <w:szCs w:val="26"/>
        </w:rPr>
        <w:t>các</w:t>
      </w:r>
      <w:proofErr w:type="spellEnd"/>
      <w:r w:rsidRPr="00D42AB2">
        <w:rPr>
          <w:rFonts w:cs="Times New Roman"/>
          <w:szCs w:val="26"/>
        </w:rPr>
        <w:t xml:space="preserve"> </w:t>
      </w:r>
      <w:proofErr w:type="spellStart"/>
      <w:r w:rsidRPr="00D42AB2">
        <w:rPr>
          <w:rFonts w:cs="Times New Roman"/>
          <w:szCs w:val="26"/>
        </w:rPr>
        <w:t>cảm</w:t>
      </w:r>
      <w:proofErr w:type="spellEnd"/>
      <w:r w:rsidRPr="00D42AB2">
        <w:rPr>
          <w:rFonts w:cs="Times New Roman"/>
          <w:szCs w:val="26"/>
        </w:rPr>
        <w:t xml:space="preserve"> </w:t>
      </w:r>
      <w:proofErr w:type="spellStart"/>
      <w:r w:rsidRPr="00D42AB2">
        <w:rPr>
          <w:rFonts w:cs="Times New Roman"/>
          <w:szCs w:val="26"/>
        </w:rPr>
        <w:t>biến</w:t>
      </w:r>
      <w:proofErr w:type="spellEnd"/>
      <w:r w:rsidRPr="00D42AB2">
        <w:rPr>
          <w:rFonts w:cs="Times New Roman"/>
          <w:szCs w:val="26"/>
        </w:rPr>
        <w:t xml:space="preserve"> </w:t>
      </w:r>
      <w:proofErr w:type="spellStart"/>
      <w:r w:rsidRPr="00D42AB2">
        <w:rPr>
          <w:rFonts w:cs="Times New Roman"/>
          <w:szCs w:val="26"/>
        </w:rPr>
        <w:t>luôn</w:t>
      </w:r>
      <w:proofErr w:type="spellEnd"/>
      <w:r w:rsidRPr="00D42AB2">
        <w:rPr>
          <w:rFonts w:cs="Times New Roman"/>
          <w:szCs w:val="26"/>
        </w:rPr>
        <w:t xml:space="preserve"> </w:t>
      </w:r>
      <w:proofErr w:type="spellStart"/>
      <w:r w:rsidRPr="00D42AB2">
        <w:rPr>
          <w:rFonts w:cs="Times New Roman"/>
          <w:szCs w:val="26"/>
        </w:rPr>
        <w:t>thu</w:t>
      </w:r>
      <w:proofErr w:type="spellEnd"/>
      <w:r w:rsidRPr="00D42AB2">
        <w:rPr>
          <w:rFonts w:cs="Times New Roman"/>
          <w:szCs w:val="26"/>
        </w:rPr>
        <w:t xml:space="preserve"> </w:t>
      </w:r>
      <w:proofErr w:type="spellStart"/>
      <w:r w:rsidRPr="00D42AB2">
        <w:rPr>
          <w:rFonts w:cs="Times New Roman"/>
          <w:szCs w:val="26"/>
        </w:rPr>
        <w:t>được</w:t>
      </w:r>
      <w:proofErr w:type="spellEnd"/>
      <w:r w:rsidRPr="00D42AB2">
        <w:rPr>
          <w:rFonts w:cs="Times New Roman"/>
          <w:szCs w:val="26"/>
        </w:rPr>
        <w:t xml:space="preserve"> </w:t>
      </w:r>
      <w:proofErr w:type="spellStart"/>
      <w:r w:rsidRPr="00D42AB2">
        <w:rPr>
          <w:rFonts w:cs="Times New Roman"/>
          <w:szCs w:val="26"/>
        </w:rPr>
        <w:t>dữ</w:t>
      </w:r>
      <w:proofErr w:type="spellEnd"/>
      <w:r w:rsidRPr="00D42AB2">
        <w:rPr>
          <w:rFonts w:cs="Times New Roman"/>
          <w:szCs w:val="26"/>
        </w:rPr>
        <w:t xml:space="preserve"> </w:t>
      </w:r>
      <w:proofErr w:type="spellStart"/>
      <w:r w:rsidRPr="00D42AB2">
        <w:rPr>
          <w:rFonts w:cs="Times New Roman"/>
          <w:szCs w:val="26"/>
        </w:rPr>
        <w:t>liệu</w:t>
      </w:r>
      <w:proofErr w:type="spellEnd"/>
      <w:r w:rsidRPr="00D42AB2">
        <w:rPr>
          <w:rFonts w:cs="Times New Roman"/>
          <w:szCs w:val="26"/>
        </w:rPr>
        <w:t xml:space="preserve"> </w:t>
      </w:r>
      <w:proofErr w:type="spellStart"/>
      <w:r w:rsidRPr="00D42AB2">
        <w:rPr>
          <w:rFonts w:cs="Times New Roman"/>
          <w:szCs w:val="26"/>
        </w:rPr>
        <w:t>làm</w:t>
      </w:r>
      <w:proofErr w:type="spellEnd"/>
      <w:r w:rsidRPr="00D42AB2">
        <w:rPr>
          <w:rFonts w:cs="Times New Roman"/>
          <w:szCs w:val="26"/>
        </w:rPr>
        <w:t xml:space="preserve"> </w:t>
      </w:r>
      <w:proofErr w:type="spellStart"/>
      <w:r w:rsidRPr="00D42AB2">
        <w:rPr>
          <w:rFonts w:cs="Times New Roman"/>
          <w:szCs w:val="26"/>
        </w:rPr>
        <w:t>cho</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đứng</w:t>
      </w:r>
      <w:proofErr w:type="spellEnd"/>
      <w:r w:rsidRPr="00D42AB2">
        <w:rPr>
          <w:rFonts w:cs="Times New Roman"/>
          <w:szCs w:val="26"/>
        </w:rPr>
        <w:t xml:space="preserve"> </w:t>
      </w:r>
      <w:proofErr w:type="spellStart"/>
      <w:r w:rsidRPr="00D42AB2">
        <w:rPr>
          <w:rFonts w:cs="Times New Roman"/>
          <w:szCs w:val="26"/>
        </w:rPr>
        <w:t>yên</w:t>
      </w:r>
      <w:proofErr w:type="spellEnd"/>
      <w:r w:rsidRPr="00D42AB2">
        <w:rPr>
          <w:rFonts w:cs="Times New Roman"/>
          <w:szCs w:val="26"/>
        </w:rPr>
        <w:t xml:space="preserve">. Khi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phù</w:t>
      </w:r>
      <w:proofErr w:type="spellEnd"/>
      <w:r w:rsidRPr="00D42AB2">
        <w:rPr>
          <w:rFonts w:cs="Times New Roman"/>
          <w:szCs w:val="26"/>
        </w:rPr>
        <w:t xml:space="preserve"> </w:t>
      </w:r>
      <w:proofErr w:type="spellStart"/>
      <w:r w:rsidRPr="00D42AB2">
        <w:rPr>
          <w:rFonts w:cs="Times New Roman"/>
          <w:szCs w:val="26"/>
        </w:rPr>
        <w:t>hợp</w:t>
      </w:r>
      <w:proofErr w:type="spellEnd"/>
      <w:r w:rsidRPr="00D42AB2">
        <w:rPr>
          <w:rFonts w:cs="Times New Roman"/>
          <w:szCs w:val="26"/>
        </w:rPr>
        <w:t xml:space="preserve">, </w:t>
      </w:r>
      <w:proofErr w:type="spellStart"/>
      <w:r w:rsidRPr="00D42AB2">
        <w:rPr>
          <w:rFonts w:cs="Times New Roman"/>
          <w:szCs w:val="26"/>
        </w:rPr>
        <w:t>cụ</w:t>
      </w:r>
      <w:proofErr w:type="spellEnd"/>
      <w:r w:rsidRPr="00D42AB2">
        <w:rPr>
          <w:rFonts w:cs="Times New Roman"/>
          <w:szCs w:val="26"/>
        </w:rPr>
        <w:t xml:space="preserve"> </w:t>
      </w:r>
      <w:proofErr w:type="spellStart"/>
      <w:r w:rsidRPr="00D42AB2">
        <w:rPr>
          <w:rFonts w:cs="Times New Roman"/>
          <w:szCs w:val="26"/>
        </w:rPr>
        <w:t>thể</w:t>
      </w:r>
      <w:proofErr w:type="spellEnd"/>
      <w:r w:rsidRPr="00D42AB2">
        <w:rPr>
          <w:rFonts w:cs="Times New Roman"/>
          <w:szCs w:val="26"/>
        </w:rPr>
        <w:t xml:space="preserve"> </w:t>
      </w:r>
      <w:proofErr w:type="spellStart"/>
      <w:r w:rsidRPr="00D42AB2">
        <w:rPr>
          <w:rFonts w:cs="Times New Roman"/>
          <w:szCs w:val="26"/>
        </w:rPr>
        <w:t>là</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rộng</w:t>
      </w:r>
      <w:proofErr w:type="spellEnd"/>
      <w:r w:rsidRPr="00D42AB2">
        <w:rPr>
          <w:rFonts w:cs="Times New Roman"/>
          <w:szCs w:val="26"/>
        </w:rPr>
        <w:t xml:space="preserve"> 8cm </w:t>
      </w:r>
      <w:proofErr w:type="spellStart"/>
      <w:r w:rsidRPr="00D42AB2">
        <w:rPr>
          <w:rFonts w:cs="Times New Roman"/>
          <w:szCs w:val="26"/>
        </w:rPr>
        <w:t>thì</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đã</w:t>
      </w:r>
      <w:proofErr w:type="spellEnd"/>
      <w:r w:rsidRPr="00D42AB2">
        <w:rPr>
          <w:rFonts w:cs="Times New Roman"/>
          <w:szCs w:val="26"/>
        </w:rPr>
        <w:t xml:space="preserve"> </w:t>
      </w:r>
      <w:proofErr w:type="spellStart"/>
      <w:r w:rsidRPr="00D42AB2">
        <w:rPr>
          <w:rFonts w:cs="Times New Roman"/>
          <w:szCs w:val="26"/>
        </w:rPr>
        <w:t>hoạt</w:t>
      </w:r>
      <w:proofErr w:type="spellEnd"/>
      <w:r w:rsidRPr="00D42AB2">
        <w:rPr>
          <w:rFonts w:cs="Times New Roman"/>
          <w:szCs w:val="26"/>
        </w:rPr>
        <w:t xml:space="preserve"> </w:t>
      </w:r>
      <w:proofErr w:type="spellStart"/>
      <w:r w:rsidRPr="00D42AB2">
        <w:rPr>
          <w:rFonts w:cs="Times New Roman"/>
          <w:szCs w:val="26"/>
        </w:rPr>
        <w:t>động</w:t>
      </w:r>
      <w:proofErr w:type="spellEnd"/>
      <w:r w:rsidRPr="00D42AB2">
        <w:rPr>
          <w:rFonts w:cs="Times New Roman"/>
          <w:szCs w:val="26"/>
        </w:rPr>
        <w:t xml:space="preserve"> </w:t>
      </w:r>
      <w:proofErr w:type="spellStart"/>
      <w:r w:rsidRPr="00D42AB2">
        <w:rPr>
          <w:rFonts w:cs="Times New Roman"/>
          <w:szCs w:val="26"/>
        </w:rPr>
        <w:t>ổn</w:t>
      </w:r>
      <w:proofErr w:type="spellEnd"/>
      <w:r w:rsidRPr="00D42AB2">
        <w:rPr>
          <w:rFonts w:cs="Times New Roman"/>
          <w:szCs w:val="26"/>
        </w:rPr>
        <w:t xml:space="preserve"> </w:t>
      </w:r>
      <w:proofErr w:type="spellStart"/>
      <w:r w:rsidRPr="00D42AB2">
        <w:rPr>
          <w:rFonts w:cs="Times New Roman"/>
          <w:szCs w:val="26"/>
        </w:rPr>
        <w:t>định</w:t>
      </w:r>
      <w:proofErr w:type="spellEnd"/>
      <w:r w:rsidRPr="00D42AB2">
        <w:rPr>
          <w:rFonts w:cs="Times New Roman"/>
          <w:szCs w:val="26"/>
        </w:rPr>
        <w:t>.</w:t>
      </w:r>
    </w:p>
    <w:p w14:paraId="2FE5CFA3" w14:textId="77777777" w:rsidR="00D42AB2" w:rsidRDefault="00D42AB2">
      <w:pPr>
        <w:spacing w:before="0" w:after="200" w:line="276" w:lineRule="auto"/>
        <w:ind w:firstLine="0"/>
        <w:jc w:val="left"/>
        <w:rPr>
          <w:rFonts w:cs="Times New Roman"/>
          <w:szCs w:val="26"/>
        </w:rPr>
      </w:pPr>
      <w:r>
        <w:rPr>
          <w:rFonts w:cs="Times New Roman"/>
          <w:szCs w:val="26"/>
        </w:rPr>
        <w:br w:type="page"/>
      </w:r>
    </w:p>
    <w:p w14:paraId="3267C61E" w14:textId="3DA9A32D" w:rsidR="00D42AB2" w:rsidRPr="00D42AB2" w:rsidDel="001906A7" w:rsidRDefault="00D42AB2" w:rsidP="00862C5F">
      <w:pPr>
        <w:pStyle w:val="oancuaDanhsach"/>
        <w:numPr>
          <w:ilvl w:val="0"/>
          <w:numId w:val="27"/>
        </w:numPr>
        <w:rPr>
          <w:rFonts w:cs="Times New Roman"/>
          <w:b/>
          <w:bCs/>
          <w:i/>
          <w:iCs/>
          <w:szCs w:val="26"/>
        </w:rPr>
      </w:pPr>
      <w:r w:rsidRPr="00D42AB2">
        <w:rPr>
          <w:rFonts w:cs="Times New Roman"/>
          <w:b/>
          <w:bCs/>
          <w:szCs w:val="26"/>
        </w:rPr>
        <w:lastRenderedPageBreak/>
        <w:t>Test case 2</w:t>
      </w:r>
    </w:p>
    <w:p w14:paraId="266F1742" w14:textId="41EC7074" w:rsidR="002A42DC" w:rsidRDefault="002A42DC" w:rsidP="002A42DC">
      <w:pPr>
        <w:pStyle w:val="Chuthich"/>
        <w:keepNext/>
      </w:pPr>
      <w:bookmarkStart w:id="255" w:name="_Toc77332059"/>
      <w:bookmarkStart w:id="256" w:name="_Toc78552303"/>
      <w:proofErr w:type="spellStart"/>
      <w:r>
        <w:t>Bảng</w:t>
      </w:r>
      <w:proofErr w:type="spellEnd"/>
      <w:r>
        <w:t xml:space="preserve"> </w:t>
      </w:r>
      <w:r>
        <w:fldChar w:fldCharType="begin"/>
      </w:r>
      <w:r>
        <w:instrText>STYLEREF 1 \s</w:instrText>
      </w:r>
      <w:r>
        <w:fldChar w:fldCharType="separate"/>
      </w:r>
      <w:r w:rsidR="009F6B90">
        <w:rPr>
          <w:noProof/>
        </w:rPr>
        <w:t>5</w:t>
      </w:r>
      <w:r>
        <w:fldChar w:fldCharType="end"/>
      </w:r>
      <w:r w:rsidR="009F6B90">
        <w:t>.</w:t>
      </w:r>
      <w:r>
        <w:fldChar w:fldCharType="begin"/>
      </w:r>
      <w:r>
        <w:instrText>SEQ Bảng \* ARABIC \s 1</w:instrText>
      </w:r>
      <w:r>
        <w:fldChar w:fldCharType="separate"/>
      </w:r>
      <w:r w:rsidR="009F6B90">
        <w:rPr>
          <w:noProof/>
        </w:rPr>
        <w:t>2</w:t>
      </w:r>
      <w:r>
        <w:fldChar w:fldCharType="end"/>
      </w:r>
      <w:r>
        <w:t xml:space="preserve"> Test case 2</w:t>
      </w:r>
      <w:bookmarkEnd w:id="255"/>
      <w:bookmarkEnd w:id="256"/>
    </w:p>
    <w:tbl>
      <w:tblPr>
        <w:tblStyle w:val="LiBang"/>
        <w:tblW w:w="9355" w:type="dxa"/>
        <w:tblLook w:val="04A0" w:firstRow="1" w:lastRow="0" w:firstColumn="1" w:lastColumn="0" w:noHBand="0" w:noVBand="1"/>
      </w:tblPr>
      <w:tblGrid>
        <w:gridCol w:w="3063"/>
        <w:gridCol w:w="6292"/>
      </w:tblGrid>
      <w:tr w:rsidR="00D42AB2" w:rsidRPr="00D42AB2" w14:paraId="2911C8FA" w14:textId="77777777" w:rsidTr="00D42AB2">
        <w:trPr>
          <w:trHeight w:val="953"/>
        </w:trPr>
        <w:tc>
          <w:tcPr>
            <w:tcW w:w="9355" w:type="dxa"/>
            <w:gridSpan w:val="2"/>
          </w:tcPr>
          <w:p w14:paraId="52284D1B" w14:textId="77777777" w:rsidR="00D42AB2" w:rsidRPr="00D42AB2" w:rsidRDefault="00D42AB2" w:rsidP="00D42AB2">
            <w:pPr>
              <w:ind w:hanging="18"/>
              <w:rPr>
                <w:rFonts w:cs="Times New Roman"/>
                <w:b/>
                <w:bCs/>
                <w:szCs w:val="26"/>
              </w:rPr>
            </w:pPr>
            <w:r w:rsidRPr="00D42AB2">
              <w:rPr>
                <w:rFonts w:cs="Times New Roman"/>
                <w:szCs w:val="26"/>
              </w:rPr>
              <w:t xml:space="preserve">Use case </w:t>
            </w:r>
            <w:proofErr w:type="spellStart"/>
            <w:r w:rsidRPr="00D42AB2">
              <w:rPr>
                <w:rFonts w:cs="Times New Roman"/>
                <w:szCs w:val="26"/>
              </w:rPr>
              <w:t>được</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thử</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tra</w:t>
            </w:r>
            <w:proofErr w:type="spellEnd"/>
            <w:r w:rsidRPr="00D42AB2">
              <w:rPr>
                <w:rFonts w:cs="Times New Roman"/>
                <w:szCs w:val="26"/>
              </w:rPr>
              <w:t xml:space="preserve"> </w:t>
            </w:r>
            <w:proofErr w:type="spellStart"/>
            <w:r w:rsidRPr="00D42AB2">
              <w:rPr>
                <w:rFonts w:cs="Times New Roman"/>
                <w:szCs w:val="26"/>
              </w:rPr>
              <w:t>khả</w:t>
            </w:r>
            <w:proofErr w:type="spellEnd"/>
            <w:r w:rsidRPr="00D42AB2">
              <w:rPr>
                <w:rFonts w:cs="Times New Roman"/>
                <w:szCs w:val="26"/>
              </w:rPr>
              <w:t xml:space="preserve"> </w:t>
            </w:r>
            <w:proofErr w:type="spellStart"/>
            <w:r w:rsidRPr="00D42AB2">
              <w:rPr>
                <w:rFonts w:cs="Times New Roman"/>
                <w:szCs w:val="26"/>
              </w:rPr>
              <w:t>năng</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các</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khác</w:t>
            </w:r>
            <w:proofErr w:type="spellEnd"/>
            <w:r w:rsidRPr="00D42AB2">
              <w:rPr>
                <w:rFonts w:cs="Times New Roman"/>
                <w:szCs w:val="26"/>
              </w:rPr>
              <w:t xml:space="preserve"> </w:t>
            </w:r>
            <w:proofErr w:type="spellStart"/>
            <w:r w:rsidRPr="00D42AB2">
              <w:rPr>
                <w:rFonts w:cs="Times New Roman"/>
                <w:szCs w:val="26"/>
              </w:rPr>
              <w:t>nhau</w:t>
            </w:r>
            <w:proofErr w:type="spellEnd"/>
            <w:r w:rsidRPr="00D42AB2">
              <w:rPr>
                <w:rFonts w:cs="Times New Roman"/>
                <w:szCs w:val="26"/>
              </w:rPr>
              <w:t xml:space="preserve"> </w:t>
            </w:r>
            <w:proofErr w:type="spellStart"/>
            <w:r w:rsidRPr="00D42AB2">
              <w:rPr>
                <w:rFonts w:cs="Times New Roman"/>
                <w:szCs w:val="26"/>
              </w:rPr>
              <w:t>của</w:t>
            </w:r>
            <w:proofErr w:type="spellEnd"/>
            <w:r w:rsidRPr="00D42AB2">
              <w:rPr>
                <w:rFonts w:cs="Times New Roman"/>
                <w:szCs w:val="26"/>
              </w:rPr>
              <w:t xml:space="preserve"> </w:t>
            </w:r>
            <w:proofErr w:type="spellStart"/>
            <w:r w:rsidRPr="00D42AB2">
              <w:rPr>
                <w:rFonts w:cs="Times New Roman"/>
                <w:szCs w:val="26"/>
              </w:rPr>
              <w:t>xe</w:t>
            </w:r>
            <w:proofErr w:type="spellEnd"/>
          </w:p>
          <w:p w14:paraId="6F22E756" w14:textId="77777777" w:rsidR="00D42AB2" w:rsidRPr="00D42AB2" w:rsidRDefault="00D42AB2" w:rsidP="00D42AB2">
            <w:pPr>
              <w:ind w:hanging="18"/>
              <w:rPr>
                <w:rFonts w:cs="Times New Roman"/>
                <w:szCs w:val="26"/>
              </w:rPr>
            </w:pPr>
            <w:proofErr w:type="spellStart"/>
            <w:r w:rsidRPr="00D42AB2">
              <w:rPr>
                <w:rFonts w:cs="Times New Roman"/>
                <w:szCs w:val="26"/>
              </w:rPr>
              <w:t>Tiêu</w:t>
            </w:r>
            <w:proofErr w:type="spellEnd"/>
            <w:r w:rsidRPr="00D42AB2">
              <w:rPr>
                <w:rFonts w:cs="Times New Roman"/>
                <w:szCs w:val="26"/>
              </w:rPr>
              <w:t xml:space="preserve"> </w:t>
            </w:r>
            <w:proofErr w:type="spellStart"/>
            <w:r w:rsidRPr="00D42AB2">
              <w:rPr>
                <w:rFonts w:cs="Times New Roman"/>
                <w:szCs w:val="26"/>
              </w:rPr>
              <w:t>chuẩn</w:t>
            </w:r>
            <w:proofErr w:type="spellEnd"/>
            <w:r w:rsidRPr="00D42AB2">
              <w:rPr>
                <w:rFonts w:cs="Times New Roman"/>
                <w:szCs w:val="26"/>
              </w:rPr>
              <w:t xml:space="preserve"> </w:t>
            </w:r>
            <w:proofErr w:type="spellStart"/>
            <w:r w:rsidRPr="00D42AB2">
              <w:rPr>
                <w:rFonts w:cs="Times New Roman"/>
                <w:szCs w:val="26"/>
              </w:rPr>
              <w:t>đánh</w:t>
            </w:r>
            <w:proofErr w:type="spellEnd"/>
            <w:r w:rsidRPr="00D42AB2">
              <w:rPr>
                <w:rFonts w:cs="Times New Roman"/>
                <w:szCs w:val="26"/>
              </w:rPr>
              <w:t xml:space="preserve"> </w:t>
            </w:r>
            <w:proofErr w:type="spellStart"/>
            <w:r w:rsidRPr="00D42AB2">
              <w:rPr>
                <w:rFonts w:cs="Times New Roman"/>
                <w:szCs w:val="26"/>
              </w:rPr>
              <w:t>giá</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chính</w:t>
            </w:r>
            <w:proofErr w:type="spellEnd"/>
            <w:r w:rsidRPr="00D42AB2">
              <w:rPr>
                <w:rFonts w:cs="Times New Roman"/>
                <w:szCs w:val="26"/>
              </w:rPr>
              <w:t xml:space="preserve"> </w:t>
            </w:r>
            <w:proofErr w:type="spellStart"/>
            <w:r w:rsidRPr="00D42AB2">
              <w:rPr>
                <w:rFonts w:cs="Times New Roman"/>
                <w:szCs w:val="26"/>
              </w:rPr>
              <w:t>xác</w:t>
            </w:r>
            <w:proofErr w:type="spellEnd"/>
            <w:r w:rsidRPr="00D42AB2">
              <w:rPr>
                <w:rFonts w:cs="Times New Roman"/>
                <w:szCs w:val="26"/>
              </w:rPr>
              <w:t xml:space="preserve">, </w:t>
            </w:r>
            <w:proofErr w:type="spellStart"/>
            <w:r w:rsidRPr="00D42AB2">
              <w:rPr>
                <w:rFonts w:cs="Times New Roman"/>
                <w:szCs w:val="26"/>
              </w:rPr>
              <w:t>khả</w:t>
            </w:r>
            <w:proofErr w:type="spellEnd"/>
            <w:r w:rsidRPr="00D42AB2">
              <w:rPr>
                <w:rFonts w:cs="Times New Roman"/>
                <w:szCs w:val="26"/>
              </w:rPr>
              <w:t xml:space="preserve"> </w:t>
            </w:r>
            <w:proofErr w:type="spellStart"/>
            <w:r w:rsidRPr="00D42AB2">
              <w:rPr>
                <w:rFonts w:cs="Times New Roman"/>
                <w:szCs w:val="26"/>
              </w:rPr>
              <w:t>năng</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lỗi</w:t>
            </w:r>
            <w:proofErr w:type="spellEnd"/>
          </w:p>
        </w:tc>
      </w:tr>
      <w:tr w:rsidR="00D42AB2" w:rsidRPr="00D42AB2" w14:paraId="788F48CE" w14:textId="77777777" w:rsidTr="00D42AB2">
        <w:tc>
          <w:tcPr>
            <w:tcW w:w="3063" w:type="dxa"/>
          </w:tcPr>
          <w:p w14:paraId="2A57E6AE" w14:textId="77777777" w:rsidR="00D42AB2" w:rsidRPr="00D42AB2" w:rsidRDefault="00D42AB2" w:rsidP="00D42AB2">
            <w:pPr>
              <w:ind w:hanging="18"/>
              <w:rPr>
                <w:rFonts w:cs="Times New Roman"/>
                <w:b/>
                <w:bCs/>
                <w:szCs w:val="26"/>
              </w:rPr>
            </w:pPr>
            <w:proofErr w:type="spellStart"/>
            <w:r w:rsidRPr="00D42AB2">
              <w:rPr>
                <w:rFonts w:cs="Times New Roman"/>
                <w:szCs w:val="26"/>
              </w:rPr>
              <w:t>Thủ</w:t>
            </w:r>
            <w:proofErr w:type="spellEnd"/>
            <w:r w:rsidRPr="00D42AB2">
              <w:rPr>
                <w:rFonts w:cs="Times New Roman"/>
                <w:szCs w:val="26"/>
              </w:rPr>
              <w:t xml:space="preserve"> </w:t>
            </w:r>
            <w:proofErr w:type="spellStart"/>
            <w:r w:rsidRPr="00D42AB2">
              <w:rPr>
                <w:rFonts w:cs="Times New Roman"/>
                <w:szCs w:val="26"/>
              </w:rPr>
              <w:t>tục</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thử</w:t>
            </w:r>
            <w:proofErr w:type="spellEnd"/>
          </w:p>
        </w:tc>
        <w:tc>
          <w:tcPr>
            <w:tcW w:w="6292" w:type="dxa"/>
          </w:tcPr>
          <w:p w14:paraId="09395C1C" w14:textId="77777777" w:rsidR="00D42AB2" w:rsidRPr="00D42AB2" w:rsidRDefault="00D42AB2" w:rsidP="00D42AB2">
            <w:pPr>
              <w:ind w:hanging="18"/>
              <w:rPr>
                <w:rFonts w:cs="Times New Roman"/>
                <w:b/>
                <w:bCs/>
                <w:szCs w:val="26"/>
              </w:rPr>
            </w:pPr>
            <w:proofErr w:type="spellStart"/>
            <w:r w:rsidRPr="00D42AB2">
              <w:rPr>
                <w:rFonts w:cs="Times New Roman"/>
                <w:szCs w:val="26"/>
              </w:rPr>
              <w:t>Kết</w:t>
            </w:r>
            <w:proofErr w:type="spellEnd"/>
            <w:r w:rsidRPr="00D42AB2">
              <w:rPr>
                <w:rFonts w:cs="Times New Roman"/>
                <w:szCs w:val="26"/>
              </w:rPr>
              <w:t xml:space="preserve"> </w:t>
            </w:r>
            <w:proofErr w:type="spellStart"/>
            <w:r w:rsidRPr="00D42AB2">
              <w:rPr>
                <w:rFonts w:cs="Times New Roman"/>
                <w:szCs w:val="26"/>
              </w:rPr>
              <w:t>quả</w:t>
            </w:r>
            <w:proofErr w:type="spellEnd"/>
          </w:p>
        </w:tc>
      </w:tr>
      <w:tr w:rsidR="00D42AB2" w:rsidRPr="00D42AB2" w14:paraId="37688BEB" w14:textId="77777777" w:rsidTr="00D42AB2">
        <w:tc>
          <w:tcPr>
            <w:tcW w:w="3063" w:type="dxa"/>
          </w:tcPr>
          <w:p w14:paraId="2BE8EE3D" w14:textId="77777777" w:rsidR="00D42AB2" w:rsidRPr="00D42AB2" w:rsidRDefault="00D42AB2" w:rsidP="00D42AB2">
            <w:pPr>
              <w:ind w:hanging="18"/>
              <w:rPr>
                <w:rFonts w:cs="Times New Roman"/>
                <w:b/>
                <w:bCs/>
                <w:szCs w:val="26"/>
              </w:rPr>
            </w:pPr>
            <w:r w:rsidRPr="00D42AB2">
              <w:rPr>
                <w:rFonts w:cs="Times New Roman"/>
                <w:szCs w:val="26"/>
              </w:rPr>
              <w:t xml:space="preserve">Cho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tù</w:t>
            </w:r>
            <w:proofErr w:type="spellEnd"/>
          </w:p>
        </w:tc>
        <w:tc>
          <w:tcPr>
            <w:tcW w:w="6292" w:type="dxa"/>
          </w:tcPr>
          <w:p w14:paraId="2208671D" w14:textId="77777777" w:rsidR="00D42AB2" w:rsidRPr="00D42AB2" w:rsidRDefault="00D42AB2" w:rsidP="00D42AB2">
            <w:pPr>
              <w:ind w:hanging="18"/>
              <w:rPr>
                <w:rFonts w:cs="Times New Roman"/>
                <w:b/>
                <w:bCs/>
                <w:szCs w:val="26"/>
              </w:rPr>
            </w:pPr>
            <w:r w:rsidRPr="00D42AB2">
              <w:rPr>
                <w:rFonts w:cs="Times New Roman"/>
                <w:szCs w:val="26"/>
              </w:rPr>
              <w:t xml:space="preserve">Xe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chính</w:t>
            </w:r>
            <w:proofErr w:type="spellEnd"/>
            <w:r w:rsidRPr="00D42AB2">
              <w:rPr>
                <w:rFonts w:cs="Times New Roman"/>
                <w:szCs w:val="26"/>
              </w:rPr>
              <w:t xml:space="preserve"> </w:t>
            </w:r>
            <w:proofErr w:type="spellStart"/>
            <w:r w:rsidRPr="00D42AB2">
              <w:rPr>
                <w:rFonts w:cs="Times New Roman"/>
                <w:szCs w:val="26"/>
              </w:rPr>
              <w:t>xác</w:t>
            </w:r>
            <w:proofErr w:type="spellEnd"/>
            <w:r w:rsidRPr="00D42AB2">
              <w:rPr>
                <w:rFonts w:cs="Times New Roman"/>
                <w:szCs w:val="26"/>
              </w:rPr>
              <w:t xml:space="preserve"> </w:t>
            </w:r>
            <w:proofErr w:type="spellStart"/>
            <w:r w:rsidRPr="00D42AB2">
              <w:rPr>
                <w:rFonts w:cs="Times New Roman"/>
                <w:szCs w:val="26"/>
              </w:rPr>
              <w:t>một</w:t>
            </w:r>
            <w:proofErr w:type="spellEnd"/>
            <w:r w:rsidRPr="00D42AB2">
              <w:rPr>
                <w:rFonts w:cs="Times New Roman"/>
                <w:szCs w:val="26"/>
              </w:rPr>
              <w:t xml:space="preserve"> </w:t>
            </w:r>
            <w:proofErr w:type="spellStart"/>
            <w:r w:rsidRPr="00D42AB2">
              <w:rPr>
                <w:rFonts w:cs="Times New Roman"/>
                <w:szCs w:val="26"/>
              </w:rPr>
              <w:t>cách</w:t>
            </w:r>
            <w:proofErr w:type="spellEnd"/>
            <w:r w:rsidRPr="00D42AB2">
              <w:rPr>
                <w:rFonts w:cs="Times New Roman"/>
                <w:szCs w:val="26"/>
              </w:rPr>
              <w:t xml:space="preserve"> </w:t>
            </w:r>
            <w:proofErr w:type="spellStart"/>
            <w:r w:rsidRPr="00D42AB2">
              <w:rPr>
                <w:rFonts w:cs="Times New Roman"/>
                <w:szCs w:val="26"/>
              </w:rPr>
              <w:t>dễ</w:t>
            </w:r>
            <w:proofErr w:type="spellEnd"/>
            <w:r w:rsidRPr="00D42AB2">
              <w:rPr>
                <w:rFonts w:cs="Times New Roman"/>
                <w:szCs w:val="26"/>
              </w:rPr>
              <w:t xml:space="preserve"> </w:t>
            </w:r>
            <w:proofErr w:type="spellStart"/>
            <w:r w:rsidRPr="00D42AB2">
              <w:rPr>
                <w:rFonts w:cs="Times New Roman"/>
                <w:szCs w:val="26"/>
              </w:rPr>
              <w:t>dàng</w:t>
            </w:r>
            <w:proofErr w:type="spellEnd"/>
            <w:r w:rsidRPr="00D42AB2">
              <w:rPr>
                <w:rFonts w:cs="Times New Roman"/>
                <w:szCs w:val="26"/>
              </w:rPr>
              <w:t xml:space="preserve">, </w:t>
            </w:r>
            <w:proofErr w:type="spellStart"/>
            <w:r w:rsidRPr="00D42AB2">
              <w:rPr>
                <w:rFonts w:cs="Times New Roman"/>
                <w:szCs w:val="26"/>
              </w:rPr>
              <w:t>gần</w:t>
            </w:r>
            <w:proofErr w:type="spellEnd"/>
            <w:r w:rsidRPr="00D42AB2">
              <w:rPr>
                <w:rFonts w:cs="Times New Roman"/>
                <w:szCs w:val="26"/>
              </w:rPr>
              <w:t xml:space="preserve"> </w:t>
            </w:r>
            <w:proofErr w:type="spellStart"/>
            <w:r w:rsidRPr="00D42AB2">
              <w:rPr>
                <w:rFonts w:cs="Times New Roman"/>
                <w:szCs w:val="26"/>
              </w:rPr>
              <w:t>như</w:t>
            </w:r>
            <w:proofErr w:type="spellEnd"/>
            <w:r w:rsidRPr="00D42AB2">
              <w:rPr>
                <w:rFonts w:cs="Times New Roman"/>
                <w:szCs w:val="26"/>
              </w:rPr>
              <w:t xml:space="preserve"> </w:t>
            </w:r>
            <w:proofErr w:type="spellStart"/>
            <w:r w:rsidRPr="00D42AB2">
              <w:rPr>
                <w:rFonts w:cs="Times New Roman"/>
                <w:szCs w:val="26"/>
              </w:rPr>
              <w:t>không</w:t>
            </w:r>
            <w:proofErr w:type="spellEnd"/>
            <w:r w:rsidRPr="00D42AB2">
              <w:rPr>
                <w:rFonts w:cs="Times New Roman"/>
                <w:szCs w:val="26"/>
              </w:rPr>
              <w:t xml:space="preserve">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trường</w:t>
            </w:r>
            <w:proofErr w:type="spellEnd"/>
            <w:r w:rsidRPr="00D42AB2">
              <w:rPr>
                <w:rFonts w:cs="Times New Roman"/>
                <w:szCs w:val="26"/>
              </w:rPr>
              <w:t xml:space="preserve"> </w:t>
            </w:r>
            <w:proofErr w:type="spellStart"/>
            <w:r w:rsidRPr="00D42AB2">
              <w:rPr>
                <w:rFonts w:cs="Times New Roman"/>
                <w:szCs w:val="26"/>
              </w:rPr>
              <w:t>hợp</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lỗi</w:t>
            </w:r>
            <w:proofErr w:type="spellEnd"/>
          </w:p>
        </w:tc>
      </w:tr>
      <w:tr w:rsidR="00D42AB2" w:rsidRPr="00D42AB2" w14:paraId="5BD64F3B" w14:textId="77777777" w:rsidTr="00D42AB2">
        <w:trPr>
          <w:trHeight w:val="530"/>
        </w:trPr>
        <w:tc>
          <w:tcPr>
            <w:tcW w:w="3063" w:type="dxa"/>
          </w:tcPr>
          <w:p w14:paraId="40CC7BAE" w14:textId="77777777" w:rsidR="00D42AB2" w:rsidRPr="00D42AB2" w:rsidRDefault="00D42AB2" w:rsidP="00D42AB2">
            <w:pPr>
              <w:ind w:hanging="18"/>
              <w:rPr>
                <w:rFonts w:cs="Times New Roman"/>
                <w:b/>
                <w:bCs/>
                <w:szCs w:val="26"/>
              </w:rPr>
            </w:pPr>
            <w:r w:rsidRPr="00D42AB2">
              <w:rPr>
                <w:rFonts w:cs="Times New Roman"/>
                <w:szCs w:val="26"/>
              </w:rPr>
              <w:t xml:space="preserve">Cho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vuông</w:t>
            </w:r>
            <w:proofErr w:type="spellEnd"/>
          </w:p>
        </w:tc>
        <w:tc>
          <w:tcPr>
            <w:tcW w:w="6292" w:type="dxa"/>
          </w:tcPr>
          <w:p w14:paraId="7FB19CB9" w14:textId="77777777" w:rsidR="00D42AB2" w:rsidRPr="00D42AB2" w:rsidRDefault="00D42AB2" w:rsidP="00D42AB2">
            <w:pPr>
              <w:ind w:hanging="18"/>
              <w:rPr>
                <w:rFonts w:cs="Times New Roman"/>
                <w:b/>
                <w:bCs/>
                <w:szCs w:val="26"/>
              </w:rPr>
            </w:pPr>
            <w:r w:rsidRPr="00D42AB2">
              <w:rPr>
                <w:rFonts w:cs="Times New Roman"/>
                <w:szCs w:val="26"/>
              </w:rPr>
              <w:t xml:space="preserve">Xe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khá</w:t>
            </w:r>
            <w:proofErr w:type="spellEnd"/>
            <w:r w:rsidRPr="00D42AB2">
              <w:rPr>
                <w:rFonts w:cs="Times New Roman"/>
                <w:szCs w:val="26"/>
              </w:rPr>
              <w:t xml:space="preserve"> </w:t>
            </w:r>
            <w:proofErr w:type="spellStart"/>
            <w:r w:rsidRPr="00D42AB2">
              <w:rPr>
                <w:rFonts w:cs="Times New Roman"/>
                <w:szCs w:val="26"/>
              </w:rPr>
              <w:t>chính</w:t>
            </w:r>
            <w:proofErr w:type="spellEnd"/>
            <w:r w:rsidRPr="00D42AB2">
              <w:rPr>
                <w:rFonts w:cs="Times New Roman"/>
                <w:szCs w:val="26"/>
              </w:rPr>
              <w:t xml:space="preserve"> </w:t>
            </w:r>
            <w:proofErr w:type="spellStart"/>
            <w:r w:rsidRPr="00D42AB2">
              <w:rPr>
                <w:rFonts w:cs="Times New Roman"/>
                <w:szCs w:val="26"/>
              </w:rPr>
              <w:t>xác</w:t>
            </w:r>
            <w:proofErr w:type="spellEnd"/>
            <w:r w:rsidRPr="00D42AB2">
              <w:rPr>
                <w:rFonts w:cs="Times New Roman"/>
                <w:szCs w:val="26"/>
              </w:rPr>
              <w:t xml:space="preserve"> </w:t>
            </w:r>
            <w:proofErr w:type="spellStart"/>
            <w:r w:rsidRPr="00D42AB2">
              <w:rPr>
                <w:rFonts w:cs="Times New Roman"/>
                <w:szCs w:val="26"/>
              </w:rPr>
              <w:t>tuy</w:t>
            </w:r>
            <w:proofErr w:type="spellEnd"/>
            <w:r w:rsidRPr="00D42AB2">
              <w:rPr>
                <w:rFonts w:cs="Times New Roman"/>
                <w:szCs w:val="26"/>
              </w:rPr>
              <w:t xml:space="preserve"> </w:t>
            </w:r>
            <w:proofErr w:type="spellStart"/>
            <w:r w:rsidRPr="00D42AB2">
              <w:rPr>
                <w:rFonts w:cs="Times New Roman"/>
                <w:szCs w:val="26"/>
              </w:rPr>
              <w:t>nhiên</w:t>
            </w:r>
            <w:proofErr w:type="spellEnd"/>
            <w:r w:rsidRPr="00D42AB2">
              <w:rPr>
                <w:rFonts w:cs="Times New Roman"/>
                <w:szCs w:val="26"/>
              </w:rPr>
              <w:t xml:space="preserve"> </w:t>
            </w:r>
            <w:proofErr w:type="spellStart"/>
            <w:r w:rsidRPr="00D42AB2">
              <w:rPr>
                <w:rFonts w:cs="Times New Roman"/>
                <w:szCs w:val="26"/>
              </w:rPr>
              <w:t>tỷ</w:t>
            </w:r>
            <w:proofErr w:type="spellEnd"/>
            <w:r w:rsidRPr="00D42AB2">
              <w:rPr>
                <w:rFonts w:cs="Times New Roman"/>
                <w:szCs w:val="26"/>
              </w:rPr>
              <w:t xml:space="preserve"> </w:t>
            </w:r>
            <w:proofErr w:type="spellStart"/>
            <w:r w:rsidRPr="00D42AB2">
              <w:rPr>
                <w:rFonts w:cs="Times New Roman"/>
                <w:szCs w:val="26"/>
              </w:rPr>
              <w:t>lệ</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thành</w:t>
            </w:r>
            <w:proofErr w:type="spellEnd"/>
            <w:r w:rsidRPr="00D42AB2">
              <w:rPr>
                <w:rFonts w:cs="Times New Roman"/>
                <w:szCs w:val="26"/>
              </w:rPr>
              <w:t xml:space="preserve"> </w:t>
            </w:r>
            <w:proofErr w:type="spellStart"/>
            <w:r w:rsidRPr="00D42AB2">
              <w:rPr>
                <w:rFonts w:cs="Times New Roman"/>
                <w:szCs w:val="26"/>
              </w:rPr>
              <w:t>công</w:t>
            </w:r>
            <w:proofErr w:type="spellEnd"/>
            <w:r w:rsidRPr="00D42AB2">
              <w:rPr>
                <w:rFonts w:cs="Times New Roman"/>
                <w:szCs w:val="26"/>
              </w:rPr>
              <w:t xml:space="preserve"> </w:t>
            </w:r>
            <w:proofErr w:type="spellStart"/>
            <w:r w:rsidRPr="00D42AB2">
              <w:rPr>
                <w:rFonts w:cs="Times New Roman"/>
                <w:szCs w:val="26"/>
              </w:rPr>
              <w:t>mà</w:t>
            </w:r>
            <w:proofErr w:type="spellEnd"/>
            <w:r w:rsidRPr="00D42AB2">
              <w:rPr>
                <w:rFonts w:cs="Times New Roman"/>
                <w:szCs w:val="26"/>
              </w:rPr>
              <w:t xml:space="preserve"> </w:t>
            </w:r>
            <w:proofErr w:type="spellStart"/>
            <w:r w:rsidRPr="00D42AB2">
              <w:rPr>
                <w:rFonts w:cs="Times New Roman"/>
                <w:szCs w:val="26"/>
              </w:rPr>
              <w:t>nhóm</w:t>
            </w:r>
            <w:proofErr w:type="spellEnd"/>
            <w:r w:rsidRPr="00D42AB2">
              <w:rPr>
                <w:rFonts w:cs="Times New Roman"/>
                <w:szCs w:val="26"/>
              </w:rPr>
              <w:t xml:space="preserve"> </w:t>
            </w:r>
            <w:proofErr w:type="spellStart"/>
            <w:r w:rsidRPr="00D42AB2">
              <w:rPr>
                <w:rFonts w:cs="Times New Roman"/>
                <w:szCs w:val="26"/>
              </w:rPr>
              <w:t>đã</w:t>
            </w:r>
            <w:proofErr w:type="spellEnd"/>
            <w:r w:rsidRPr="00D42AB2">
              <w:rPr>
                <w:rFonts w:cs="Times New Roman"/>
                <w:szCs w:val="26"/>
              </w:rPr>
              <w:t xml:space="preserve"> </w:t>
            </w:r>
            <w:proofErr w:type="spellStart"/>
            <w:r w:rsidRPr="00D42AB2">
              <w:rPr>
                <w:rFonts w:cs="Times New Roman"/>
                <w:szCs w:val="26"/>
              </w:rPr>
              <w:t>thống</w:t>
            </w:r>
            <w:proofErr w:type="spellEnd"/>
            <w:r w:rsidRPr="00D42AB2">
              <w:rPr>
                <w:rFonts w:cs="Times New Roman"/>
                <w:szCs w:val="26"/>
              </w:rPr>
              <w:t xml:space="preserve"> </w:t>
            </w:r>
            <w:proofErr w:type="spellStart"/>
            <w:r w:rsidRPr="00D42AB2">
              <w:rPr>
                <w:rFonts w:cs="Times New Roman"/>
                <w:szCs w:val="26"/>
              </w:rPr>
              <w:t>kê</w:t>
            </w:r>
            <w:proofErr w:type="spellEnd"/>
            <w:r w:rsidRPr="00D42AB2">
              <w:rPr>
                <w:rFonts w:cs="Times New Roman"/>
                <w:szCs w:val="26"/>
              </w:rPr>
              <w:t xml:space="preserve"> </w:t>
            </w:r>
            <w:proofErr w:type="spellStart"/>
            <w:r w:rsidRPr="00D42AB2">
              <w:rPr>
                <w:rFonts w:cs="Times New Roman"/>
                <w:szCs w:val="26"/>
              </w:rPr>
              <w:t>được</w:t>
            </w:r>
            <w:proofErr w:type="spellEnd"/>
            <w:r w:rsidRPr="00D42AB2">
              <w:rPr>
                <w:rFonts w:cs="Times New Roman"/>
                <w:szCs w:val="26"/>
              </w:rPr>
              <w:t xml:space="preserve"> </w:t>
            </w:r>
            <w:proofErr w:type="spellStart"/>
            <w:r w:rsidRPr="00D42AB2">
              <w:rPr>
                <w:rFonts w:cs="Times New Roman"/>
                <w:szCs w:val="26"/>
              </w:rPr>
              <w:t>là</w:t>
            </w:r>
            <w:proofErr w:type="spellEnd"/>
            <w:r w:rsidRPr="00D42AB2">
              <w:rPr>
                <w:rFonts w:cs="Times New Roman"/>
                <w:szCs w:val="26"/>
              </w:rPr>
              <w:t xml:space="preserve"> 11/15 </w:t>
            </w:r>
            <w:proofErr w:type="spellStart"/>
            <w:r w:rsidRPr="00D42AB2">
              <w:rPr>
                <w:rFonts w:cs="Times New Roman"/>
                <w:szCs w:val="26"/>
              </w:rPr>
              <w:t>lần</w:t>
            </w:r>
            <w:proofErr w:type="spellEnd"/>
            <w:r w:rsidRPr="00D42AB2">
              <w:rPr>
                <w:rFonts w:cs="Times New Roman"/>
                <w:szCs w:val="26"/>
              </w:rPr>
              <w:t xml:space="preserve"> </w:t>
            </w:r>
            <w:proofErr w:type="spellStart"/>
            <w:r w:rsidRPr="00D42AB2">
              <w:rPr>
                <w:rFonts w:cs="Times New Roman"/>
                <w:szCs w:val="26"/>
              </w:rPr>
              <w:t>đạt</w:t>
            </w:r>
            <w:proofErr w:type="spellEnd"/>
            <w:r w:rsidRPr="00D42AB2">
              <w:rPr>
                <w:rFonts w:cs="Times New Roman"/>
                <w:szCs w:val="26"/>
              </w:rPr>
              <w:t xml:space="preserve"> </w:t>
            </w:r>
            <w:proofErr w:type="spellStart"/>
            <w:r w:rsidRPr="00D42AB2">
              <w:rPr>
                <w:rFonts w:cs="Times New Roman"/>
                <w:szCs w:val="26"/>
              </w:rPr>
              <w:t>tỷ</w:t>
            </w:r>
            <w:proofErr w:type="spellEnd"/>
            <w:r w:rsidRPr="00D42AB2">
              <w:rPr>
                <w:rFonts w:cs="Times New Roman"/>
                <w:szCs w:val="26"/>
              </w:rPr>
              <w:t xml:space="preserve"> </w:t>
            </w:r>
            <w:proofErr w:type="spellStart"/>
            <w:r w:rsidRPr="00D42AB2">
              <w:rPr>
                <w:rFonts w:cs="Times New Roman"/>
                <w:szCs w:val="26"/>
              </w:rPr>
              <w:t>lệ</w:t>
            </w:r>
            <w:proofErr w:type="spellEnd"/>
            <w:r w:rsidRPr="00D42AB2">
              <w:rPr>
                <w:rFonts w:cs="Times New Roman"/>
                <w:szCs w:val="26"/>
              </w:rPr>
              <w:t xml:space="preserve"> </w:t>
            </w:r>
            <w:proofErr w:type="spellStart"/>
            <w:r w:rsidRPr="00D42AB2">
              <w:rPr>
                <w:rFonts w:cs="Times New Roman"/>
                <w:szCs w:val="26"/>
              </w:rPr>
              <w:t>thành</w:t>
            </w:r>
            <w:proofErr w:type="spellEnd"/>
            <w:r w:rsidRPr="00D42AB2">
              <w:rPr>
                <w:rFonts w:cs="Times New Roman"/>
                <w:szCs w:val="26"/>
              </w:rPr>
              <w:t xml:space="preserve"> </w:t>
            </w:r>
            <w:proofErr w:type="spellStart"/>
            <w:r w:rsidRPr="00D42AB2">
              <w:rPr>
                <w:rFonts w:cs="Times New Roman"/>
                <w:szCs w:val="26"/>
              </w:rPr>
              <w:t>công</w:t>
            </w:r>
            <w:proofErr w:type="spellEnd"/>
            <w:r w:rsidRPr="00D42AB2">
              <w:rPr>
                <w:rFonts w:cs="Times New Roman"/>
                <w:szCs w:val="26"/>
              </w:rPr>
              <w:t xml:space="preserve"> 70%</w:t>
            </w:r>
          </w:p>
        </w:tc>
      </w:tr>
      <w:tr w:rsidR="00D42AB2" w:rsidRPr="00D42AB2" w14:paraId="402BEC86" w14:textId="77777777" w:rsidTr="00D42AB2">
        <w:tc>
          <w:tcPr>
            <w:tcW w:w="3063" w:type="dxa"/>
          </w:tcPr>
          <w:p w14:paraId="47AA652C" w14:textId="77777777" w:rsidR="00D42AB2" w:rsidRPr="00D42AB2" w:rsidRDefault="00D42AB2" w:rsidP="00D42AB2">
            <w:pPr>
              <w:ind w:hanging="18"/>
              <w:rPr>
                <w:rFonts w:cs="Times New Roman"/>
                <w:b/>
                <w:bCs/>
                <w:szCs w:val="26"/>
              </w:rPr>
            </w:pPr>
            <w:r w:rsidRPr="00D42AB2">
              <w:rPr>
                <w:rFonts w:cs="Times New Roman"/>
                <w:szCs w:val="26"/>
              </w:rPr>
              <w:t xml:space="preserve">Cho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nhọn</w:t>
            </w:r>
            <w:proofErr w:type="spellEnd"/>
            <w:r w:rsidRPr="00D42AB2">
              <w:rPr>
                <w:rFonts w:cs="Times New Roman"/>
                <w:szCs w:val="26"/>
              </w:rPr>
              <w:t xml:space="preserve"> (</w:t>
            </w:r>
            <w:proofErr w:type="spellStart"/>
            <w:r w:rsidRPr="00D42AB2">
              <w:rPr>
                <w:rFonts w:cs="Times New Roman"/>
                <w:szCs w:val="26"/>
              </w:rPr>
              <w:t>khoảng</w:t>
            </w:r>
            <w:proofErr w:type="spellEnd"/>
            <w:r w:rsidRPr="00D42AB2">
              <w:rPr>
                <w:rFonts w:cs="Times New Roman"/>
                <w:szCs w:val="26"/>
              </w:rPr>
              <w:t xml:space="preserve"> 70 </w:t>
            </w:r>
            <w:proofErr w:type="spellStart"/>
            <w:r w:rsidRPr="00D42AB2">
              <w:rPr>
                <w:rFonts w:cs="Times New Roman"/>
                <w:szCs w:val="26"/>
              </w:rPr>
              <w:t>độ</w:t>
            </w:r>
            <w:proofErr w:type="spellEnd"/>
            <w:r w:rsidRPr="00D42AB2">
              <w:rPr>
                <w:rFonts w:cs="Times New Roman"/>
                <w:szCs w:val="26"/>
              </w:rPr>
              <w:t>)</w:t>
            </w:r>
          </w:p>
        </w:tc>
        <w:tc>
          <w:tcPr>
            <w:tcW w:w="6292" w:type="dxa"/>
          </w:tcPr>
          <w:p w14:paraId="6EF8218C" w14:textId="77777777" w:rsidR="00D42AB2" w:rsidRPr="00D42AB2" w:rsidRDefault="00D42AB2" w:rsidP="00D42AB2">
            <w:pPr>
              <w:ind w:hanging="18"/>
              <w:rPr>
                <w:rFonts w:cs="Times New Roman"/>
                <w:b/>
                <w:bCs/>
                <w:szCs w:val="26"/>
              </w:rPr>
            </w:pPr>
            <w:r w:rsidRPr="00D42AB2">
              <w:rPr>
                <w:rFonts w:cs="Times New Roman"/>
                <w:szCs w:val="26"/>
              </w:rPr>
              <w:t xml:space="preserve">Xe </w:t>
            </w:r>
            <w:proofErr w:type="spellStart"/>
            <w:r w:rsidRPr="00D42AB2">
              <w:rPr>
                <w:rFonts w:cs="Times New Roman"/>
                <w:szCs w:val="26"/>
              </w:rPr>
              <w:t>rất</w:t>
            </w:r>
            <w:proofErr w:type="spellEnd"/>
            <w:r w:rsidRPr="00D42AB2">
              <w:rPr>
                <w:rFonts w:cs="Times New Roman"/>
                <w:szCs w:val="26"/>
              </w:rPr>
              <w:t xml:space="preserve"> </w:t>
            </w:r>
            <w:proofErr w:type="spellStart"/>
            <w:r w:rsidRPr="00D42AB2">
              <w:rPr>
                <w:rFonts w:cs="Times New Roman"/>
                <w:szCs w:val="26"/>
              </w:rPr>
              <w:t>dễ</w:t>
            </w:r>
            <w:proofErr w:type="spellEnd"/>
            <w:r w:rsidRPr="00D42AB2">
              <w:rPr>
                <w:rFonts w:cs="Times New Roman"/>
                <w:szCs w:val="26"/>
              </w:rPr>
              <w:t xml:space="preserve"> </w:t>
            </w:r>
            <w:proofErr w:type="spellStart"/>
            <w:r w:rsidRPr="00D42AB2">
              <w:rPr>
                <w:rFonts w:cs="Times New Roman"/>
                <w:szCs w:val="26"/>
              </w:rPr>
              <w:t>bị</w:t>
            </w:r>
            <w:proofErr w:type="spellEnd"/>
            <w:r w:rsidRPr="00D42AB2">
              <w:rPr>
                <w:rFonts w:cs="Times New Roman"/>
                <w:szCs w:val="26"/>
              </w:rPr>
              <w:t xml:space="preserve"> </w:t>
            </w:r>
            <w:proofErr w:type="spellStart"/>
            <w:r w:rsidRPr="00D42AB2">
              <w:rPr>
                <w:rFonts w:cs="Times New Roman"/>
                <w:szCs w:val="26"/>
              </w:rPr>
              <w:t>văng</w:t>
            </w:r>
            <w:proofErr w:type="spellEnd"/>
            <w:r w:rsidRPr="00D42AB2">
              <w:rPr>
                <w:rFonts w:cs="Times New Roman"/>
                <w:szCs w:val="26"/>
              </w:rPr>
              <w:t xml:space="preserve"> ra </w:t>
            </w:r>
            <w:proofErr w:type="spellStart"/>
            <w:r w:rsidRPr="00D42AB2">
              <w:rPr>
                <w:rFonts w:cs="Times New Roman"/>
                <w:szCs w:val="26"/>
              </w:rPr>
              <w:t>khỏi</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khi</w:t>
            </w:r>
            <w:proofErr w:type="spellEnd"/>
            <w:r w:rsidRPr="00D42AB2">
              <w:rPr>
                <w:rFonts w:cs="Times New Roman"/>
                <w:szCs w:val="26"/>
              </w:rPr>
              <w:t xml:space="preserve"> </w:t>
            </w:r>
            <w:proofErr w:type="spellStart"/>
            <w:r w:rsidRPr="00D42AB2">
              <w:rPr>
                <w:rFonts w:cs="Times New Roman"/>
                <w:szCs w:val="26"/>
              </w:rPr>
              <w:t>thực</w:t>
            </w:r>
            <w:proofErr w:type="spellEnd"/>
            <w:r w:rsidRPr="00D42AB2">
              <w:rPr>
                <w:rFonts w:cs="Times New Roman"/>
                <w:szCs w:val="26"/>
              </w:rPr>
              <w:t xml:space="preserve"> </w:t>
            </w:r>
            <w:proofErr w:type="spellStart"/>
            <w:r w:rsidRPr="00D42AB2">
              <w:rPr>
                <w:rFonts w:cs="Times New Roman"/>
                <w:szCs w:val="26"/>
              </w:rPr>
              <w:t>hiện</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1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nhọn</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chỉ</w:t>
            </w:r>
            <w:proofErr w:type="spellEnd"/>
            <w:r w:rsidRPr="00D42AB2">
              <w:rPr>
                <w:rFonts w:cs="Times New Roman"/>
                <w:szCs w:val="26"/>
              </w:rPr>
              <w:t xml:space="preserve"> </w:t>
            </w:r>
            <w:proofErr w:type="spellStart"/>
            <w:r w:rsidRPr="00D42AB2">
              <w:rPr>
                <w:rFonts w:cs="Times New Roman"/>
                <w:szCs w:val="26"/>
              </w:rPr>
              <w:t>thực</w:t>
            </w:r>
            <w:proofErr w:type="spellEnd"/>
            <w:r w:rsidRPr="00D42AB2">
              <w:rPr>
                <w:rFonts w:cs="Times New Roman"/>
                <w:szCs w:val="26"/>
              </w:rPr>
              <w:t xml:space="preserve"> </w:t>
            </w:r>
            <w:proofErr w:type="spellStart"/>
            <w:r w:rsidRPr="00D42AB2">
              <w:rPr>
                <w:rFonts w:cs="Times New Roman"/>
                <w:szCs w:val="26"/>
              </w:rPr>
              <w:t>hiện</w:t>
            </w:r>
            <w:proofErr w:type="spellEnd"/>
            <w:r w:rsidRPr="00D42AB2">
              <w:rPr>
                <w:rFonts w:cs="Times New Roman"/>
                <w:szCs w:val="26"/>
              </w:rPr>
              <w:t xml:space="preserve"> </w:t>
            </w:r>
            <w:proofErr w:type="spellStart"/>
            <w:r w:rsidRPr="00D42AB2">
              <w:rPr>
                <w:rFonts w:cs="Times New Roman"/>
                <w:szCs w:val="26"/>
              </w:rPr>
              <w:t>thành</w:t>
            </w:r>
            <w:proofErr w:type="spellEnd"/>
            <w:r w:rsidRPr="00D42AB2">
              <w:rPr>
                <w:rFonts w:cs="Times New Roman"/>
                <w:szCs w:val="26"/>
              </w:rPr>
              <w:t xml:space="preserve"> </w:t>
            </w:r>
            <w:proofErr w:type="spellStart"/>
            <w:r w:rsidRPr="00D42AB2">
              <w:rPr>
                <w:rFonts w:cs="Times New Roman"/>
                <w:szCs w:val="26"/>
              </w:rPr>
              <w:t>công</w:t>
            </w:r>
            <w:proofErr w:type="spellEnd"/>
            <w:r w:rsidRPr="00D42AB2">
              <w:rPr>
                <w:rFonts w:cs="Times New Roman"/>
                <w:szCs w:val="26"/>
              </w:rPr>
              <w:t xml:space="preserve"> 3/10 </w:t>
            </w:r>
            <w:proofErr w:type="spellStart"/>
            <w:r w:rsidRPr="00D42AB2">
              <w:rPr>
                <w:rFonts w:cs="Times New Roman"/>
                <w:szCs w:val="26"/>
              </w:rPr>
              <w:t>lần</w:t>
            </w:r>
            <w:proofErr w:type="spellEnd"/>
            <w:r w:rsidRPr="00D42AB2">
              <w:rPr>
                <w:rFonts w:cs="Times New Roman"/>
                <w:szCs w:val="26"/>
              </w:rPr>
              <w:t xml:space="preserve"> </w:t>
            </w:r>
            <w:proofErr w:type="spellStart"/>
            <w:r w:rsidRPr="00D42AB2">
              <w:rPr>
                <w:rFonts w:cs="Times New Roman"/>
                <w:szCs w:val="26"/>
              </w:rPr>
              <w:t>thử</w:t>
            </w:r>
            <w:proofErr w:type="spellEnd"/>
            <w:r w:rsidRPr="00D42AB2">
              <w:rPr>
                <w:rFonts w:cs="Times New Roman"/>
                <w:szCs w:val="26"/>
              </w:rPr>
              <w:t xml:space="preserve"> </w:t>
            </w:r>
            <w:proofErr w:type="spellStart"/>
            <w:r w:rsidRPr="00D42AB2">
              <w:rPr>
                <w:rFonts w:cs="Times New Roman"/>
                <w:szCs w:val="26"/>
              </w:rPr>
              <w:t>đạt</w:t>
            </w:r>
            <w:proofErr w:type="spellEnd"/>
            <w:r w:rsidRPr="00D42AB2">
              <w:rPr>
                <w:rFonts w:cs="Times New Roman"/>
                <w:szCs w:val="26"/>
              </w:rPr>
              <w:t xml:space="preserve"> </w:t>
            </w:r>
            <w:proofErr w:type="spellStart"/>
            <w:r w:rsidRPr="00D42AB2">
              <w:rPr>
                <w:rFonts w:cs="Times New Roman"/>
                <w:szCs w:val="26"/>
              </w:rPr>
              <w:t>tỷ</w:t>
            </w:r>
            <w:proofErr w:type="spellEnd"/>
            <w:r w:rsidRPr="00D42AB2">
              <w:rPr>
                <w:rFonts w:cs="Times New Roman"/>
                <w:szCs w:val="26"/>
              </w:rPr>
              <w:t xml:space="preserve"> </w:t>
            </w:r>
            <w:proofErr w:type="spellStart"/>
            <w:r w:rsidRPr="00D42AB2">
              <w:rPr>
                <w:rFonts w:cs="Times New Roman"/>
                <w:szCs w:val="26"/>
              </w:rPr>
              <w:t>lệ</w:t>
            </w:r>
            <w:proofErr w:type="spellEnd"/>
            <w:r w:rsidRPr="00D42AB2">
              <w:rPr>
                <w:rFonts w:cs="Times New Roman"/>
                <w:szCs w:val="26"/>
              </w:rPr>
              <w:t xml:space="preserve"> 30%</w:t>
            </w:r>
          </w:p>
        </w:tc>
      </w:tr>
    </w:tbl>
    <w:p w14:paraId="701DA379" w14:textId="77777777" w:rsidR="00D42AB2" w:rsidRPr="00D42AB2" w:rsidRDefault="00D42AB2" w:rsidP="00D42AB2">
      <w:pPr>
        <w:rPr>
          <w:rFonts w:cs="Times New Roman"/>
          <w:szCs w:val="26"/>
        </w:rPr>
      </w:pPr>
      <w:proofErr w:type="spellStart"/>
      <w:r w:rsidRPr="009F6B90">
        <w:rPr>
          <w:rFonts w:cs="Times New Roman"/>
          <w:b/>
          <w:bCs/>
          <w:i/>
          <w:iCs/>
          <w:szCs w:val="26"/>
        </w:rPr>
        <w:t>Kết</w:t>
      </w:r>
      <w:proofErr w:type="spellEnd"/>
      <w:r w:rsidRPr="009F6B90">
        <w:rPr>
          <w:rFonts w:cs="Times New Roman"/>
          <w:b/>
          <w:bCs/>
          <w:i/>
          <w:iCs/>
          <w:szCs w:val="26"/>
        </w:rPr>
        <w:t xml:space="preserve"> </w:t>
      </w:r>
      <w:proofErr w:type="spellStart"/>
      <w:r w:rsidRPr="009F6B90">
        <w:rPr>
          <w:rFonts w:cs="Times New Roman"/>
          <w:b/>
          <w:bCs/>
          <w:i/>
          <w:iCs/>
          <w:szCs w:val="26"/>
        </w:rPr>
        <w:t>luận</w:t>
      </w:r>
      <w:proofErr w:type="spellEnd"/>
      <w:r w:rsidRPr="009F6B90">
        <w:rPr>
          <w:rFonts w:cs="Times New Roman"/>
          <w:b/>
          <w:bCs/>
          <w:i/>
          <w:iCs/>
          <w:szCs w:val="26"/>
        </w:rPr>
        <w:t>:</w:t>
      </w:r>
      <w:r w:rsidRPr="00D42AB2">
        <w:rPr>
          <w:rFonts w:cs="Times New Roman"/>
          <w:szCs w:val="26"/>
        </w:rPr>
        <w:t xml:space="preserve">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các</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khác</w:t>
      </w:r>
      <w:proofErr w:type="spellEnd"/>
      <w:r w:rsidRPr="00D42AB2">
        <w:rPr>
          <w:rFonts w:cs="Times New Roman"/>
          <w:szCs w:val="26"/>
        </w:rPr>
        <w:t xml:space="preserve"> </w:t>
      </w:r>
      <w:proofErr w:type="spellStart"/>
      <w:r w:rsidRPr="00D42AB2">
        <w:rPr>
          <w:rFonts w:cs="Times New Roman"/>
          <w:szCs w:val="26"/>
        </w:rPr>
        <w:t>nhau</w:t>
      </w:r>
      <w:proofErr w:type="spellEnd"/>
      <w:r w:rsidRPr="00D42AB2">
        <w:rPr>
          <w:rFonts w:cs="Times New Roman"/>
          <w:szCs w:val="26"/>
        </w:rPr>
        <w:t xml:space="preserve"> </w:t>
      </w:r>
      <w:proofErr w:type="spellStart"/>
      <w:r w:rsidRPr="00D42AB2">
        <w:rPr>
          <w:rFonts w:cs="Times New Roman"/>
          <w:szCs w:val="26"/>
        </w:rPr>
        <w:t>thì</w:t>
      </w:r>
      <w:proofErr w:type="spellEnd"/>
      <w:r w:rsidRPr="00D42AB2">
        <w:rPr>
          <w:rFonts w:cs="Times New Roman"/>
          <w:szCs w:val="26"/>
        </w:rPr>
        <w:t xml:space="preserve"> </w:t>
      </w:r>
      <w:proofErr w:type="spellStart"/>
      <w:r w:rsidRPr="00D42AB2">
        <w:rPr>
          <w:rFonts w:cs="Times New Roman"/>
          <w:szCs w:val="26"/>
        </w:rPr>
        <w:t>khả</w:t>
      </w:r>
      <w:proofErr w:type="spellEnd"/>
      <w:r w:rsidRPr="00D42AB2">
        <w:rPr>
          <w:rFonts w:cs="Times New Roman"/>
          <w:szCs w:val="26"/>
        </w:rPr>
        <w:t xml:space="preserve"> </w:t>
      </w:r>
      <w:proofErr w:type="spellStart"/>
      <w:r w:rsidRPr="00D42AB2">
        <w:rPr>
          <w:rFonts w:cs="Times New Roman"/>
          <w:szCs w:val="26"/>
        </w:rPr>
        <w:t>năng</w:t>
      </w:r>
      <w:proofErr w:type="spellEnd"/>
      <w:r w:rsidRPr="00D42AB2">
        <w:rPr>
          <w:rFonts w:cs="Times New Roman"/>
          <w:szCs w:val="26"/>
        </w:rPr>
        <w:t xml:space="preserve"> </w:t>
      </w:r>
      <w:proofErr w:type="spellStart"/>
      <w:r w:rsidRPr="00D42AB2">
        <w:rPr>
          <w:rFonts w:cs="Times New Roman"/>
          <w:szCs w:val="26"/>
        </w:rPr>
        <w:t>bám</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của</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cũng</w:t>
      </w:r>
      <w:proofErr w:type="spellEnd"/>
      <w:r w:rsidRPr="00D42AB2">
        <w:rPr>
          <w:rFonts w:cs="Times New Roman"/>
          <w:szCs w:val="26"/>
        </w:rPr>
        <w:t xml:space="preserve"> </w:t>
      </w:r>
      <w:proofErr w:type="spellStart"/>
      <w:r w:rsidRPr="00D42AB2">
        <w:rPr>
          <w:rFonts w:cs="Times New Roman"/>
          <w:szCs w:val="26"/>
        </w:rPr>
        <w:t>khác</w:t>
      </w:r>
      <w:proofErr w:type="spellEnd"/>
      <w:r w:rsidRPr="00D42AB2">
        <w:rPr>
          <w:rFonts w:cs="Times New Roman"/>
          <w:szCs w:val="26"/>
        </w:rPr>
        <w:t xml:space="preserve"> </w:t>
      </w:r>
      <w:proofErr w:type="spellStart"/>
      <w:r w:rsidRPr="00D42AB2">
        <w:rPr>
          <w:rFonts w:cs="Times New Roman"/>
          <w:szCs w:val="26"/>
        </w:rPr>
        <w:t>nhau</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lớn</w:t>
      </w:r>
      <w:proofErr w:type="spellEnd"/>
      <w:r w:rsidRPr="00D42AB2">
        <w:rPr>
          <w:rFonts w:cs="Times New Roman"/>
          <w:szCs w:val="26"/>
        </w:rPr>
        <w:t xml:space="preserve"> </w:t>
      </w:r>
      <w:proofErr w:type="spellStart"/>
      <w:r w:rsidRPr="00D42AB2">
        <w:rPr>
          <w:rFonts w:cs="Times New Roman"/>
          <w:szCs w:val="26"/>
        </w:rPr>
        <w:t>hơn</w:t>
      </w:r>
      <w:proofErr w:type="spellEnd"/>
      <w:r w:rsidRPr="00D42AB2">
        <w:rPr>
          <w:rFonts w:cs="Times New Roman"/>
          <w:szCs w:val="26"/>
        </w:rPr>
        <w:t xml:space="preserve"> </w:t>
      </w:r>
      <w:proofErr w:type="spellStart"/>
      <w:r w:rsidRPr="00D42AB2">
        <w:rPr>
          <w:rFonts w:cs="Times New Roman"/>
          <w:szCs w:val="26"/>
        </w:rPr>
        <w:t>thì</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sẽ</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dễ</w:t>
      </w:r>
      <w:proofErr w:type="spellEnd"/>
      <w:r w:rsidRPr="00D42AB2">
        <w:rPr>
          <w:rFonts w:cs="Times New Roman"/>
          <w:szCs w:val="26"/>
        </w:rPr>
        <w:t xml:space="preserve"> </w:t>
      </w:r>
      <w:proofErr w:type="spellStart"/>
      <w:r w:rsidRPr="00D42AB2">
        <w:rPr>
          <w:rFonts w:cs="Times New Roman"/>
          <w:szCs w:val="26"/>
        </w:rPr>
        <w:t>dàng</w:t>
      </w:r>
      <w:proofErr w:type="spellEnd"/>
      <w:r w:rsidRPr="00D42AB2">
        <w:rPr>
          <w:rFonts w:cs="Times New Roman"/>
          <w:szCs w:val="26"/>
        </w:rPr>
        <w:t xml:space="preserve"> </w:t>
      </w:r>
      <w:proofErr w:type="spellStart"/>
      <w:r w:rsidRPr="00D42AB2">
        <w:rPr>
          <w:rFonts w:cs="Times New Roman"/>
          <w:szCs w:val="26"/>
        </w:rPr>
        <w:t>và</w:t>
      </w:r>
      <w:proofErr w:type="spellEnd"/>
      <w:r w:rsidRPr="00D42AB2">
        <w:rPr>
          <w:rFonts w:cs="Times New Roman"/>
          <w:szCs w:val="26"/>
        </w:rPr>
        <w:t xml:space="preserve"> </w:t>
      </w:r>
      <w:proofErr w:type="spellStart"/>
      <w:r w:rsidRPr="00D42AB2">
        <w:rPr>
          <w:rFonts w:cs="Times New Roman"/>
          <w:szCs w:val="26"/>
        </w:rPr>
        <w:t>chính</w:t>
      </w:r>
      <w:proofErr w:type="spellEnd"/>
      <w:r w:rsidRPr="00D42AB2">
        <w:rPr>
          <w:rFonts w:cs="Times New Roman"/>
          <w:szCs w:val="26"/>
        </w:rPr>
        <w:t xml:space="preserve"> </w:t>
      </w:r>
      <w:proofErr w:type="spellStart"/>
      <w:r w:rsidRPr="00D42AB2">
        <w:rPr>
          <w:rFonts w:cs="Times New Roman"/>
          <w:szCs w:val="26"/>
        </w:rPr>
        <w:t>xác</w:t>
      </w:r>
      <w:proofErr w:type="spellEnd"/>
      <w:r w:rsidRPr="00D42AB2">
        <w:rPr>
          <w:rFonts w:cs="Times New Roman"/>
          <w:szCs w:val="26"/>
        </w:rPr>
        <w:t xml:space="preserve"> </w:t>
      </w:r>
      <w:proofErr w:type="spellStart"/>
      <w:r w:rsidRPr="00D42AB2">
        <w:rPr>
          <w:rFonts w:cs="Times New Roman"/>
          <w:szCs w:val="26"/>
        </w:rPr>
        <w:t>hơn</w:t>
      </w:r>
      <w:proofErr w:type="spellEnd"/>
      <w:r w:rsidRPr="00D42AB2">
        <w:rPr>
          <w:rFonts w:cs="Times New Roman"/>
          <w:szCs w:val="26"/>
        </w:rPr>
        <w:t>.</w:t>
      </w:r>
      <w:r w:rsidRPr="00D42AB2">
        <w:rPr>
          <w:rFonts w:cs="Times New Roman"/>
          <w:b/>
          <w:bCs/>
          <w:szCs w:val="26"/>
        </w:rPr>
        <w:t xml:space="preserve"> </w:t>
      </w:r>
    </w:p>
    <w:p w14:paraId="3C154E25" w14:textId="77777777" w:rsidR="00D42AB2" w:rsidRPr="00D42AB2" w:rsidRDefault="00D42AB2" w:rsidP="00862C5F">
      <w:pPr>
        <w:pStyle w:val="oancuaDanhsach"/>
        <w:numPr>
          <w:ilvl w:val="0"/>
          <w:numId w:val="27"/>
        </w:numPr>
        <w:rPr>
          <w:rFonts w:cs="Times New Roman"/>
          <w:b/>
          <w:bCs/>
          <w:szCs w:val="26"/>
        </w:rPr>
      </w:pPr>
      <w:r w:rsidRPr="00D42AB2">
        <w:rPr>
          <w:rFonts w:cs="Times New Roman"/>
          <w:b/>
          <w:bCs/>
          <w:szCs w:val="26"/>
        </w:rPr>
        <w:t>Test case 3</w:t>
      </w:r>
    </w:p>
    <w:p w14:paraId="548498B2" w14:textId="05C6FC90" w:rsidR="002A42DC" w:rsidRDefault="002A42DC" w:rsidP="002A42DC">
      <w:pPr>
        <w:pStyle w:val="Chuthich"/>
        <w:keepNext/>
      </w:pPr>
      <w:bookmarkStart w:id="257" w:name="_Toc77332060"/>
      <w:bookmarkStart w:id="258" w:name="_Toc78552304"/>
      <w:proofErr w:type="spellStart"/>
      <w:r>
        <w:t>Bảng</w:t>
      </w:r>
      <w:proofErr w:type="spellEnd"/>
      <w:r>
        <w:t xml:space="preserve"> </w:t>
      </w:r>
      <w:r>
        <w:fldChar w:fldCharType="begin"/>
      </w:r>
      <w:r>
        <w:instrText>STYLEREF 1 \s</w:instrText>
      </w:r>
      <w:r>
        <w:fldChar w:fldCharType="separate"/>
      </w:r>
      <w:r w:rsidR="009F6B90">
        <w:rPr>
          <w:noProof/>
        </w:rPr>
        <w:t>5</w:t>
      </w:r>
      <w:r>
        <w:fldChar w:fldCharType="end"/>
      </w:r>
      <w:r w:rsidR="009F6B90">
        <w:t>.</w:t>
      </w:r>
      <w:r>
        <w:fldChar w:fldCharType="begin"/>
      </w:r>
      <w:r>
        <w:instrText>SEQ Bảng \* ARABIC \s 1</w:instrText>
      </w:r>
      <w:r>
        <w:fldChar w:fldCharType="separate"/>
      </w:r>
      <w:r w:rsidR="009F6B90">
        <w:rPr>
          <w:noProof/>
        </w:rPr>
        <w:t>3</w:t>
      </w:r>
      <w:r>
        <w:fldChar w:fldCharType="end"/>
      </w:r>
      <w:r>
        <w:t xml:space="preserve"> Test case 3</w:t>
      </w:r>
      <w:bookmarkEnd w:id="257"/>
      <w:bookmarkEnd w:id="258"/>
    </w:p>
    <w:tbl>
      <w:tblPr>
        <w:tblStyle w:val="LiBang"/>
        <w:tblW w:w="9355" w:type="dxa"/>
        <w:tblLook w:val="04A0" w:firstRow="1" w:lastRow="0" w:firstColumn="1" w:lastColumn="0" w:noHBand="0" w:noVBand="1"/>
      </w:tblPr>
      <w:tblGrid>
        <w:gridCol w:w="3059"/>
        <w:gridCol w:w="6296"/>
      </w:tblGrid>
      <w:tr w:rsidR="00D42AB2" w:rsidRPr="00D42AB2" w14:paraId="3438F398" w14:textId="77777777" w:rsidTr="00D42AB2">
        <w:trPr>
          <w:trHeight w:val="953"/>
        </w:trPr>
        <w:tc>
          <w:tcPr>
            <w:tcW w:w="9355" w:type="dxa"/>
            <w:gridSpan w:val="2"/>
          </w:tcPr>
          <w:p w14:paraId="1863BE94" w14:textId="77777777" w:rsidR="00D42AB2" w:rsidRPr="00D42AB2" w:rsidRDefault="00D42AB2" w:rsidP="00D42AB2">
            <w:pPr>
              <w:ind w:hanging="18"/>
              <w:rPr>
                <w:rFonts w:cs="Times New Roman"/>
                <w:szCs w:val="26"/>
              </w:rPr>
            </w:pPr>
            <w:r w:rsidRPr="00D42AB2">
              <w:rPr>
                <w:rFonts w:cs="Times New Roman"/>
                <w:szCs w:val="26"/>
              </w:rPr>
              <w:t xml:space="preserve">Use case </w:t>
            </w:r>
            <w:proofErr w:type="spellStart"/>
            <w:r w:rsidRPr="00D42AB2">
              <w:rPr>
                <w:rFonts w:cs="Times New Roman"/>
                <w:szCs w:val="26"/>
              </w:rPr>
              <w:t>được</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thử</w:t>
            </w:r>
            <w:proofErr w:type="spellEnd"/>
            <w:r w:rsidRPr="00D42AB2">
              <w:rPr>
                <w:rFonts w:cs="Times New Roman"/>
                <w:szCs w:val="26"/>
              </w:rPr>
              <w:t xml:space="preserve">: </w:t>
            </w:r>
            <w:proofErr w:type="spellStart"/>
            <w:r w:rsidRPr="00D42AB2">
              <w:rPr>
                <w:rFonts w:cs="Times New Roman"/>
                <w:szCs w:val="26"/>
              </w:rPr>
              <w:t>Tốc</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trung</w:t>
            </w:r>
            <w:proofErr w:type="spellEnd"/>
            <w:r w:rsidRPr="00D42AB2">
              <w:rPr>
                <w:rFonts w:cs="Times New Roman"/>
                <w:szCs w:val="26"/>
              </w:rPr>
              <w:t xml:space="preserve"> </w:t>
            </w:r>
            <w:proofErr w:type="spellStart"/>
            <w:r w:rsidRPr="00D42AB2">
              <w:rPr>
                <w:rFonts w:cs="Times New Roman"/>
                <w:szCs w:val="26"/>
              </w:rPr>
              <w:t>bình</w:t>
            </w:r>
            <w:proofErr w:type="spellEnd"/>
            <w:r w:rsidRPr="00D42AB2">
              <w:rPr>
                <w:rFonts w:cs="Times New Roman"/>
                <w:szCs w:val="26"/>
              </w:rPr>
              <w:t xml:space="preserve"> </w:t>
            </w:r>
            <w:proofErr w:type="spellStart"/>
            <w:r w:rsidRPr="00D42AB2">
              <w:rPr>
                <w:rFonts w:cs="Times New Roman"/>
                <w:szCs w:val="26"/>
              </w:rPr>
              <w:t>của</w:t>
            </w:r>
            <w:proofErr w:type="spellEnd"/>
            <w:r w:rsidRPr="00D42AB2">
              <w:rPr>
                <w:rFonts w:cs="Times New Roman"/>
                <w:szCs w:val="26"/>
              </w:rPr>
              <w:t xml:space="preserve"> </w:t>
            </w:r>
            <w:proofErr w:type="spellStart"/>
            <w:r w:rsidRPr="00D42AB2">
              <w:rPr>
                <w:rFonts w:cs="Times New Roman"/>
                <w:szCs w:val="26"/>
              </w:rPr>
              <w:t>xe</w:t>
            </w:r>
            <w:proofErr w:type="spellEnd"/>
          </w:p>
          <w:p w14:paraId="45930523" w14:textId="77777777" w:rsidR="00D42AB2" w:rsidRPr="00D42AB2" w:rsidRDefault="00D42AB2" w:rsidP="00D42AB2">
            <w:pPr>
              <w:ind w:hanging="18"/>
              <w:rPr>
                <w:rFonts w:cs="Times New Roman"/>
                <w:szCs w:val="26"/>
              </w:rPr>
            </w:pPr>
            <w:proofErr w:type="spellStart"/>
            <w:r w:rsidRPr="00D42AB2">
              <w:rPr>
                <w:rFonts w:cs="Times New Roman"/>
                <w:szCs w:val="26"/>
              </w:rPr>
              <w:t>Tiêu</w:t>
            </w:r>
            <w:proofErr w:type="spellEnd"/>
            <w:r w:rsidRPr="00D42AB2">
              <w:rPr>
                <w:rFonts w:cs="Times New Roman"/>
                <w:szCs w:val="26"/>
              </w:rPr>
              <w:t xml:space="preserve"> </w:t>
            </w:r>
            <w:proofErr w:type="spellStart"/>
            <w:r w:rsidRPr="00D42AB2">
              <w:rPr>
                <w:rFonts w:cs="Times New Roman"/>
                <w:szCs w:val="26"/>
              </w:rPr>
              <w:t>chuẩn</w:t>
            </w:r>
            <w:proofErr w:type="spellEnd"/>
            <w:r w:rsidRPr="00D42AB2">
              <w:rPr>
                <w:rFonts w:cs="Times New Roman"/>
                <w:szCs w:val="26"/>
              </w:rPr>
              <w:t xml:space="preserve"> </w:t>
            </w:r>
            <w:proofErr w:type="spellStart"/>
            <w:r w:rsidRPr="00D42AB2">
              <w:rPr>
                <w:rFonts w:cs="Times New Roman"/>
                <w:szCs w:val="26"/>
              </w:rPr>
              <w:t>đánh</w:t>
            </w:r>
            <w:proofErr w:type="spellEnd"/>
            <w:r w:rsidRPr="00D42AB2">
              <w:rPr>
                <w:rFonts w:cs="Times New Roman"/>
                <w:szCs w:val="26"/>
              </w:rPr>
              <w:t xml:space="preserve"> </w:t>
            </w:r>
            <w:proofErr w:type="spellStart"/>
            <w:r w:rsidRPr="00D42AB2">
              <w:rPr>
                <w:rFonts w:cs="Times New Roman"/>
                <w:szCs w:val="26"/>
              </w:rPr>
              <w:t>giá</w:t>
            </w:r>
            <w:proofErr w:type="spellEnd"/>
            <w:r w:rsidRPr="00D42AB2">
              <w:rPr>
                <w:rFonts w:cs="Times New Roman"/>
                <w:szCs w:val="26"/>
              </w:rPr>
              <w:t xml:space="preserve">: </w:t>
            </w:r>
            <w:proofErr w:type="spellStart"/>
            <w:r w:rsidRPr="00D42AB2">
              <w:rPr>
                <w:rFonts w:cs="Times New Roman"/>
                <w:szCs w:val="26"/>
              </w:rPr>
              <w:t>Thời</w:t>
            </w:r>
            <w:proofErr w:type="spellEnd"/>
            <w:r w:rsidRPr="00D42AB2">
              <w:rPr>
                <w:rFonts w:cs="Times New Roman"/>
                <w:szCs w:val="26"/>
              </w:rPr>
              <w:t xml:space="preserve"> </w:t>
            </w:r>
            <w:proofErr w:type="spellStart"/>
            <w:r w:rsidRPr="00D42AB2">
              <w:rPr>
                <w:rFonts w:cs="Times New Roman"/>
                <w:szCs w:val="26"/>
              </w:rPr>
              <w:t>gian</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hết</w:t>
            </w:r>
            <w:proofErr w:type="spellEnd"/>
            <w:r w:rsidRPr="00D42AB2">
              <w:rPr>
                <w:rFonts w:cs="Times New Roman"/>
                <w:szCs w:val="26"/>
              </w:rPr>
              <w:t xml:space="preserve"> </w:t>
            </w:r>
            <w:proofErr w:type="spellStart"/>
            <w:r w:rsidRPr="00D42AB2">
              <w:rPr>
                <w:rFonts w:cs="Times New Roman"/>
                <w:szCs w:val="26"/>
              </w:rPr>
              <w:t>chiều</w:t>
            </w:r>
            <w:proofErr w:type="spellEnd"/>
            <w:r w:rsidRPr="00D42AB2">
              <w:rPr>
                <w:rFonts w:cs="Times New Roman"/>
                <w:szCs w:val="26"/>
              </w:rPr>
              <w:t xml:space="preserve"> </w:t>
            </w:r>
            <w:proofErr w:type="spellStart"/>
            <w:r w:rsidRPr="00D42AB2">
              <w:rPr>
                <w:rFonts w:cs="Times New Roman"/>
                <w:szCs w:val="26"/>
              </w:rPr>
              <w:t>dài</w:t>
            </w:r>
            <w:proofErr w:type="spellEnd"/>
            <w:r w:rsidRPr="00D42AB2">
              <w:rPr>
                <w:rFonts w:cs="Times New Roman"/>
                <w:szCs w:val="26"/>
              </w:rPr>
              <w:t xml:space="preserve"> 2m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p>
        </w:tc>
      </w:tr>
      <w:tr w:rsidR="00D42AB2" w:rsidRPr="00D42AB2" w14:paraId="33BCB68C" w14:textId="77777777" w:rsidTr="00D42AB2">
        <w:tc>
          <w:tcPr>
            <w:tcW w:w="3059" w:type="dxa"/>
          </w:tcPr>
          <w:p w14:paraId="07E5ECEF" w14:textId="77777777" w:rsidR="00D42AB2" w:rsidRPr="00D42AB2" w:rsidRDefault="00D42AB2" w:rsidP="00D42AB2">
            <w:pPr>
              <w:ind w:hanging="18"/>
              <w:rPr>
                <w:rFonts w:cs="Times New Roman"/>
                <w:szCs w:val="26"/>
              </w:rPr>
            </w:pPr>
            <w:proofErr w:type="spellStart"/>
            <w:r w:rsidRPr="00D42AB2">
              <w:rPr>
                <w:rFonts w:cs="Times New Roman"/>
                <w:szCs w:val="26"/>
              </w:rPr>
              <w:t>Thủ</w:t>
            </w:r>
            <w:proofErr w:type="spellEnd"/>
            <w:r w:rsidRPr="00D42AB2">
              <w:rPr>
                <w:rFonts w:cs="Times New Roman"/>
                <w:szCs w:val="26"/>
              </w:rPr>
              <w:t xml:space="preserve"> </w:t>
            </w:r>
            <w:proofErr w:type="spellStart"/>
            <w:r w:rsidRPr="00D42AB2">
              <w:rPr>
                <w:rFonts w:cs="Times New Roman"/>
                <w:szCs w:val="26"/>
              </w:rPr>
              <w:t>tục</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thử</w:t>
            </w:r>
            <w:proofErr w:type="spellEnd"/>
          </w:p>
        </w:tc>
        <w:tc>
          <w:tcPr>
            <w:tcW w:w="6296" w:type="dxa"/>
          </w:tcPr>
          <w:p w14:paraId="1ABF30B8" w14:textId="77777777" w:rsidR="00D42AB2" w:rsidRPr="00D42AB2" w:rsidRDefault="00D42AB2" w:rsidP="00D42AB2">
            <w:pPr>
              <w:ind w:hanging="18"/>
              <w:rPr>
                <w:rFonts w:cs="Times New Roman"/>
                <w:szCs w:val="26"/>
              </w:rPr>
            </w:pPr>
            <w:proofErr w:type="spellStart"/>
            <w:r w:rsidRPr="00D42AB2">
              <w:rPr>
                <w:rFonts w:cs="Times New Roman"/>
                <w:szCs w:val="26"/>
              </w:rPr>
              <w:t>Kết</w:t>
            </w:r>
            <w:proofErr w:type="spellEnd"/>
            <w:r w:rsidRPr="00D42AB2">
              <w:rPr>
                <w:rFonts w:cs="Times New Roman"/>
                <w:szCs w:val="26"/>
              </w:rPr>
              <w:t xml:space="preserve"> </w:t>
            </w:r>
            <w:proofErr w:type="spellStart"/>
            <w:r w:rsidRPr="00D42AB2">
              <w:rPr>
                <w:rFonts w:cs="Times New Roman"/>
                <w:szCs w:val="26"/>
              </w:rPr>
              <w:t>quả</w:t>
            </w:r>
            <w:proofErr w:type="spellEnd"/>
          </w:p>
        </w:tc>
      </w:tr>
      <w:tr w:rsidR="00D42AB2" w:rsidRPr="00D42AB2" w14:paraId="6EC7CBCF" w14:textId="77777777" w:rsidTr="00D42AB2">
        <w:tc>
          <w:tcPr>
            <w:tcW w:w="3059" w:type="dxa"/>
          </w:tcPr>
          <w:p w14:paraId="69B3D912" w14:textId="77777777" w:rsidR="00D42AB2" w:rsidRPr="00D42AB2" w:rsidRDefault="00D42AB2" w:rsidP="00D42AB2">
            <w:pPr>
              <w:ind w:hanging="18"/>
              <w:rPr>
                <w:rFonts w:cs="Times New Roman"/>
                <w:szCs w:val="26"/>
              </w:rPr>
            </w:pPr>
            <w:r w:rsidRPr="00D42AB2">
              <w:rPr>
                <w:rFonts w:cs="Times New Roman"/>
                <w:szCs w:val="26"/>
              </w:rPr>
              <w:t xml:space="preserve">Cho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một</w:t>
            </w:r>
            <w:proofErr w:type="spellEnd"/>
            <w:r w:rsidRPr="00D42AB2">
              <w:rPr>
                <w:rFonts w:cs="Times New Roman"/>
                <w:szCs w:val="26"/>
              </w:rPr>
              <w:t xml:space="preserve"> </w:t>
            </w:r>
            <w:proofErr w:type="spellStart"/>
            <w:r w:rsidRPr="00D42AB2">
              <w:rPr>
                <w:rFonts w:cs="Times New Roman"/>
                <w:szCs w:val="26"/>
              </w:rPr>
              <w:t>đoạn</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kẻ</w:t>
            </w:r>
            <w:proofErr w:type="spellEnd"/>
            <w:r w:rsidRPr="00D42AB2">
              <w:rPr>
                <w:rFonts w:cs="Times New Roman"/>
                <w:szCs w:val="26"/>
              </w:rPr>
              <w:t xml:space="preserve"> </w:t>
            </w:r>
            <w:proofErr w:type="spellStart"/>
            <w:r w:rsidRPr="00D42AB2">
              <w:rPr>
                <w:rFonts w:cs="Times New Roman"/>
                <w:szCs w:val="26"/>
              </w:rPr>
              <w:t>thẳng</w:t>
            </w:r>
            <w:proofErr w:type="spellEnd"/>
            <w:r w:rsidRPr="00D42AB2">
              <w:rPr>
                <w:rFonts w:cs="Times New Roman"/>
                <w:szCs w:val="26"/>
              </w:rPr>
              <w:t xml:space="preserve"> </w:t>
            </w:r>
            <w:proofErr w:type="spellStart"/>
            <w:r w:rsidRPr="00D42AB2">
              <w:rPr>
                <w:rFonts w:cs="Times New Roman"/>
                <w:szCs w:val="26"/>
              </w:rPr>
              <w:t>dài</w:t>
            </w:r>
            <w:proofErr w:type="spellEnd"/>
            <w:r w:rsidRPr="00D42AB2">
              <w:rPr>
                <w:rFonts w:cs="Times New Roman"/>
                <w:szCs w:val="26"/>
              </w:rPr>
              <w:t xml:space="preserve"> 2m</w:t>
            </w:r>
          </w:p>
        </w:tc>
        <w:tc>
          <w:tcPr>
            <w:tcW w:w="6296" w:type="dxa"/>
          </w:tcPr>
          <w:p w14:paraId="339B7AEE" w14:textId="397D5378" w:rsidR="00D42AB2" w:rsidRPr="00D42AB2" w:rsidRDefault="00D42AB2" w:rsidP="00D42AB2">
            <w:pPr>
              <w:ind w:hanging="18"/>
              <w:rPr>
                <w:rFonts w:cs="Times New Roman"/>
                <w:szCs w:val="26"/>
              </w:rPr>
            </w:pPr>
            <w:r w:rsidRPr="00D42AB2">
              <w:rPr>
                <w:rFonts w:cs="Times New Roman"/>
                <w:szCs w:val="26"/>
              </w:rPr>
              <w:t xml:space="preserve">Sau 5 </w:t>
            </w:r>
            <w:proofErr w:type="spellStart"/>
            <w:r w:rsidRPr="00D42AB2">
              <w:rPr>
                <w:rFonts w:cs="Times New Roman"/>
                <w:szCs w:val="26"/>
              </w:rPr>
              <w:t>lần</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thì</w:t>
            </w:r>
            <w:proofErr w:type="spellEnd"/>
            <w:r w:rsidRPr="00D42AB2">
              <w:rPr>
                <w:rFonts w:cs="Times New Roman"/>
                <w:szCs w:val="26"/>
              </w:rPr>
              <w:t xml:space="preserve">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được</w:t>
            </w:r>
            <w:proofErr w:type="spellEnd"/>
            <w:r w:rsidRPr="00D42AB2">
              <w:rPr>
                <w:rFonts w:cs="Times New Roman"/>
                <w:szCs w:val="26"/>
              </w:rPr>
              <w:t xml:space="preserve"> </w:t>
            </w:r>
            <w:proofErr w:type="spellStart"/>
            <w:r w:rsidRPr="00D42AB2">
              <w:rPr>
                <w:rFonts w:cs="Times New Roman"/>
                <w:szCs w:val="26"/>
              </w:rPr>
              <w:t>thời</w:t>
            </w:r>
            <w:proofErr w:type="spellEnd"/>
            <w:r w:rsidRPr="00D42AB2">
              <w:rPr>
                <w:rFonts w:cs="Times New Roman"/>
                <w:szCs w:val="26"/>
              </w:rPr>
              <w:t xml:space="preserve"> </w:t>
            </w:r>
            <w:proofErr w:type="spellStart"/>
            <w:r w:rsidRPr="00D42AB2">
              <w:rPr>
                <w:rFonts w:cs="Times New Roman"/>
                <w:szCs w:val="26"/>
              </w:rPr>
              <w:t>gian</w:t>
            </w:r>
            <w:proofErr w:type="spellEnd"/>
            <w:r w:rsidRPr="00D42AB2">
              <w:rPr>
                <w:rFonts w:cs="Times New Roman"/>
                <w:szCs w:val="26"/>
              </w:rPr>
              <w:t xml:space="preserve"> </w:t>
            </w:r>
            <w:proofErr w:type="spellStart"/>
            <w:r w:rsidRPr="00D42AB2">
              <w:rPr>
                <w:rFonts w:cs="Times New Roman"/>
                <w:szCs w:val="26"/>
              </w:rPr>
              <w:t>trung</w:t>
            </w:r>
            <w:proofErr w:type="spellEnd"/>
            <w:r w:rsidRPr="00D42AB2">
              <w:rPr>
                <w:rFonts w:cs="Times New Roman"/>
                <w:szCs w:val="26"/>
              </w:rPr>
              <w:t xml:space="preserve"> </w:t>
            </w:r>
            <w:proofErr w:type="spellStart"/>
            <w:r w:rsidRPr="00D42AB2">
              <w:rPr>
                <w:rFonts w:cs="Times New Roman"/>
                <w:szCs w:val="26"/>
              </w:rPr>
              <w:t>bình</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thẳng</w:t>
            </w:r>
            <w:proofErr w:type="spellEnd"/>
            <w:r w:rsidRPr="00D42AB2">
              <w:rPr>
                <w:rFonts w:cs="Times New Roman"/>
                <w:szCs w:val="26"/>
              </w:rPr>
              <w:t xml:space="preserve"> </w:t>
            </w:r>
            <w:proofErr w:type="spellStart"/>
            <w:r w:rsidRPr="00D42AB2">
              <w:rPr>
                <w:rFonts w:cs="Times New Roman"/>
                <w:szCs w:val="26"/>
              </w:rPr>
              <w:t>hết</w:t>
            </w:r>
            <w:proofErr w:type="spellEnd"/>
            <w:r w:rsidRPr="00D42AB2">
              <w:rPr>
                <w:rFonts w:cs="Times New Roman"/>
                <w:szCs w:val="26"/>
              </w:rPr>
              <w:t xml:space="preserve"> 2m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thẳng</w:t>
            </w:r>
            <w:proofErr w:type="spellEnd"/>
            <w:r w:rsidRPr="00D42AB2">
              <w:rPr>
                <w:rFonts w:cs="Times New Roman"/>
                <w:szCs w:val="26"/>
              </w:rPr>
              <w:t xml:space="preserve"> </w:t>
            </w:r>
            <w:proofErr w:type="spellStart"/>
            <w:r w:rsidRPr="00D42AB2">
              <w:rPr>
                <w:rFonts w:cs="Times New Roman"/>
                <w:szCs w:val="26"/>
              </w:rPr>
              <w:t>là</w:t>
            </w:r>
            <w:proofErr w:type="spellEnd"/>
            <w:r w:rsidRPr="00D42AB2">
              <w:rPr>
                <w:rFonts w:cs="Times New Roman"/>
                <w:szCs w:val="26"/>
              </w:rPr>
              <w:t xml:space="preserve"> 1,2s</w:t>
            </w:r>
          </w:p>
        </w:tc>
      </w:tr>
      <w:tr w:rsidR="00D42AB2" w:rsidRPr="00D42AB2" w14:paraId="0F417677" w14:textId="77777777" w:rsidTr="00D42AB2">
        <w:tc>
          <w:tcPr>
            <w:tcW w:w="3059" w:type="dxa"/>
          </w:tcPr>
          <w:p w14:paraId="01E2ABC1" w14:textId="77777777" w:rsidR="00D42AB2" w:rsidRPr="00D42AB2" w:rsidRDefault="00D42AB2" w:rsidP="00D42AB2">
            <w:pPr>
              <w:ind w:hanging="18"/>
              <w:rPr>
                <w:rFonts w:cs="Times New Roman"/>
                <w:szCs w:val="26"/>
              </w:rPr>
            </w:pPr>
            <w:r w:rsidRPr="00D42AB2">
              <w:rPr>
                <w:rFonts w:cs="Times New Roman"/>
                <w:szCs w:val="26"/>
              </w:rPr>
              <w:t xml:space="preserve">Cho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một</w:t>
            </w:r>
            <w:proofErr w:type="spellEnd"/>
            <w:r w:rsidRPr="00D42AB2">
              <w:rPr>
                <w:rFonts w:cs="Times New Roman"/>
                <w:szCs w:val="26"/>
              </w:rPr>
              <w:t xml:space="preserve"> </w:t>
            </w:r>
            <w:proofErr w:type="spellStart"/>
            <w:r w:rsidRPr="00D42AB2">
              <w:rPr>
                <w:rFonts w:cs="Times New Roman"/>
                <w:szCs w:val="26"/>
              </w:rPr>
              <w:t>đoạn</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2m </w:t>
            </w:r>
            <w:proofErr w:type="spellStart"/>
            <w:r w:rsidRPr="00D42AB2">
              <w:rPr>
                <w:rFonts w:cs="Times New Roman"/>
                <w:szCs w:val="26"/>
              </w:rPr>
              <w:t>có</w:t>
            </w:r>
            <w:proofErr w:type="spellEnd"/>
            <w:r w:rsidRPr="00D42AB2">
              <w:rPr>
                <w:rFonts w:cs="Times New Roman"/>
                <w:szCs w:val="26"/>
              </w:rPr>
              <w:t xml:space="preserve"> 1 </w:t>
            </w:r>
            <w:proofErr w:type="spellStart"/>
            <w:r w:rsidRPr="00D42AB2">
              <w:rPr>
                <w:rFonts w:cs="Times New Roman"/>
                <w:szCs w:val="26"/>
              </w:rPr>
              <w:t>khúc</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tù</w:t>
            </w:r>
            <w:proofErr w:type="spellEnd"/>
          </w:p>
        </w:tc>
        <w:tc>
          <w:tcPr>
            <w:tcW w:w="6296" w:type="dxa"/>
          </w:tcPr>
          <w:p w14:paraId="6FE3BFC9" w14:textId="1FCCDDCD" w:rsidR="00D42AB2" w:rsidRPr="00D42AB2" w:rsidRDefault="00D42AB2" w:rsidP="00D42AB2">
            <w:pPr>
              <w:ind w:hanging="18"/>
              <w:rPr>
                <w:rFonts w:cs="Times New Roman"/>
                <w:szCs w:val="26"/>
              </w:rPr>
            </w:pPr>
            <w:proofErr w:type="spellStart"/>
            <w:r w:rsidRPr="00D42AB2">
              <w:rPr>
                <w:rFonts w:cs="Times New Roman"/>
                <w:szCs w:val="26"/>
              </w:rPr>
              <w:t>Thời</w:t>
            </w:r>
            <w:proofErr w:type="spellEnd"/>
            <w:r w:rsidRPr="00D42AB2">
              <w:rPr>
                <w:rFonts w:cs="Times New Roman"/>
                <w:szCs w:val="26"/>
              </w:rPr>
              <w:t xml:space="preserve"> </w:t>
            </w:r>
            <w:proofErr w:type="spellStart"/>
            <w:r w:rsidRPr="00D42AB2">
              <w:rPr>
                <w:rFonts w:cs="Times New Roman"/>
                <w:szCs w:val="26"/>
              </w:rPr>
              <w:t>gian</w:t>
            </w:r>
            <w:proofErr w:type="spellEnd"/>
            <w:r w:rsidRPr="00D42AB2">
              <w:rPr>
                <w:rFonts w:cs="Times New Roman"/>
                <w:szCs w:val="26"/>
              </w:rPr>
              <w:t xml:space="preserve"> </w:t>
            </w:r>
            <w:proofErr w:type="spellStart"/>
            <w:r w:rsidRPr="00D42AB2">
              <w:rPr>
                <w:rFonts w:cs="Times New Roman"/>
                <w:szCs w:val="26"/>
              </w:rPr>
              <w:t>trung</w:t>
            </w:r>
            <w:proofErr w:type="spellEnd"/>
            <w:r w:rsidRPr="00D42AB2">
              <w:rPr>
                <w:rFonts w:cs="Times New Roman"/>
                <w:szCs w:val="26"/>
              </w:rPr>
              <w:t xml:space="preserve"> </w:t>
            </w:r>
            <w:proofErr w:type="spellStart"/>
            <w:r w:rsidRPr="00D42AB2">
              <w:rPr>
                <w:rFonts w:cs="Times New Roman"/>
                <w:szCs w:val="26"/>
              </w:rPr>
              <w:t>bình</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hết</w:t>
            </w:r>
            <w:proofErr w:type="spellEnd"/>
            <w:r w:rsidRPr="00D42AB2">
              <w:rPr>
                <w:rFonts w:cs="Times New Roman"/>
                <w:szCs w:val="26"/>
              </w:rPr>
              <w:t xml:space="preserve"> </w:t>
            </w:r>
            <w:proofErr w:type="spellStart"/>
            <w:r w:rsidRPr="00D42AB2">
              <w:rPr>
                <w:rFonts w:cs="Times New Roman"/>
                <w:szCs w:val="26"/>
              </w:rPr>
              <w:t>quãng</w:t>
            </w:r>
            <w:proofErr w:type="spellEnd"/>
            <w:r w:rsidRPr="00D42AB2">
              <w:rPr>
                <w:rFonts w:cs="Times New Roman"/>
                <w:szCs w:val="26"/>
              </w:rPr>
              <w:t xml:space="preserve"> </w:t>
            </w:r>
            <w:proofErr w:type="spellStart"/>
            <w:r w:rsidRPr="00D42AB2">
              <w:rPr>
                <w:rFonts w:cs="Times New Roman"/>
                <w:szCs w:val="26"/>
              </w:rPr>
              <w:t>đường</w:t>
            </w:r>
            <w:proofErr w:type="spellEnd"/>
            <w:r w:rsidRPr="00D42AB2">
              <w:rPr>
                <w:rFonts w:cs="Times New Roman"/>
                <w:szCs w:val="26"/>
              </w:rPr>
              <w:t xml:space="preserve"> </w:t>
            </w:r>
            <w:proofErr w:type="spellStart"/>
            <w:r w:rsidRPr="00D42AB2">
              <w:rPr>
                <w:rFonts w:cs="Times New Roman"/>
                <w:szCs w:val="26"/>
              </w:rPr>
              <w:t>là</w:t>
            </w:r>
            <w:proofErr w:type="spellEnd"/>
            <w:r w:rsidRPr="00D42AB2">
              <w:rPr>
                <w:rFonts w:cs="Times New Roman"/>
                <w:szCs w:val="26"/>
              </w:rPr>
              <w:t xml:space="preserve"> 1.</w:t>
            </w:r>
            <w:r w:rsidR="00380512">
              <w:rPr>
                <w:rFonts w:cs="Times New Roman"/>
                <w:szCs w:val="26"/>
              </w:rPr>
              <w:t>8</w:t>
            </w:r>
            <w:r w:rsidRPr="00D42AB2">
              <w:rPr>
                <w:rFonts w:cs="Times New Roman"/>
                <w:szCs w:val="26"/>
              </w:rPr>
              <w:t>s</w:t>
            </w:r>
          </w:p>
        </w:tc>
      </w:tr>
    </w:tbl>
    <w:p w14:paraId="5D6A61C2" w14:textId="77777777" w:rsidR="00D42AB2" w:rsidRPr="00D42AB2" w:rsidRDefault="00D42AB2" w:rsidP="00D42AB2">
      <w:pPr>
        <w:rPr>
          <w:rFonts w:cs="Times New Roman"/>
          <w:szCs w:val="26"/>
        </w:rPr>
      </w:pPr>
      <w:proofErr w:type="spellStart"/>
      <w:r w:rsidRPr="009F6B90">
        <w:rPr>
          <w:rFonts w:cs="Times New Roman"/>
          <w:b/>
          <w:bCs/>
          <w:i/>
          <w:iCs/>
          <w:szCs w:val="26"/>
        </w:rPr>
        <w:t>Kết</w:t>
      </w:r>
      <w:proofErr w:type="spellEnd"/>
      <w:r w:rsidRPr="009F6B90">
        <w:rPr>
          <w:rFonts w:cs="Times New Roman"/>
          <w:b/>
          <w:bCs/>
          <w:i/>
          <w:iCs/>
          <w:szCs w:val="26"/>
        </w:rPr>
        <w:t xml:space="preserve"> </w:t>
      </w:r>
      <w:proofErr w:type="spellStart"/>
      <w:r w:rsidRPr="009F6B90">
        <w:rPr>
          <w:rFonts w:cs="Times New Roman"/>
          <w:b/>
          <w:bCs/>
          <w:i/>
          <w:iCs/>
          <w:szCs w:val="26"/>
        </w:rPr>
        <w:t>luận</w:t>
      </w:r>
      <w:proofErr w:type="spellEnd"/>
      <w:r w:rsidRPr="009F6B90">
        <w:rPr>
          <w:rFonts w:cs="Times New Roman"/>
          <w:b/>
          <w:bCs/>
          <w:i/>
          <w:iCs/>
          <w:szCs w:val="26"/>
        </w:rPr>
        <w:t>:</w:t>
      </w:r>
      <w:r w:rsidRPr="00D42AB2">
        <w:rPr>
          <w:rFonts w:cs="Times New Roman"/>
          <w:szCs w:val="26"/>
        </w:rPr>
        <w:t xml:space="preserve"> Khi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thẳng</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có</w:t>
      </w:r>
      <w:proofErr w:type="spellEnd"/>
      <w:r w:rsidRPr="00D42AB2">
        <w:rPr>
          <w:rFonts w:cs="Times New Roman"/>
          <w:szCs w:val="26"/>
        </w:rPr>
        <w:t xml:space="preserve"> </w:t>
      </w:r>
      <w:proofErr w:type="spellStart"/>
      <w:r w:rsidRPr="00D42AB2">
        <w:rPr>
          <w:rFonts w:cs="Times New Roman"/>
          <w:szCs w:val="26"/>
        </w:rPr>
        <w:t>tốc</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nhanh</w:t>
      </w:r>
      <w:proofErr w:type="spellEnd"/>
      <w:r w:rsidRPr="00D42AB2">
        <w:rPr>
          <w:rFonts w:cs="Times New Roman"/>
          <w:szCs w:val="26"/>
        </w:rPr>
        <w:t xml:space="preserve"> </w:t>
      </w:r>
      <w:proofErr w:type="spellStart"/>
      <w:r w:rsidRPr="00D42AB2">
        <w:rPr>
          <w:rFonts w:cs="Times New Roman"/>
          <w:szCs w:val="26"/>
        </w:rPr>
        <w:t>hơn</w:t>
      </w:r>
      <w:proofErr w:type="spellEnd"/>
      <w:r w:rsidRPr="00D42AB2">
        <w:rPr>
          <w:rFonts w:cs="Times New Roman"/>
          <w:szCs w:val="26"/>
        </w:rPr>
        <w:t xml:space="preserve"> so </w:t>
      </w:r>
      <w:proofErr w:type="spellStart"/>
      <w:r w:rsidRPr="00D42AB2">
        <w:rPr>
          <w:rFonts w:cs="Times New Roman"/>
          <w:szCs w:val="26"/>
        </w:rPr>
        <w:t>khi</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phải</w:t>
      </w:r>
      <w:proofErr w:type="spellEnd"/>
      <w:r w:rsidRPr="00D42AB2">
        <w:rPr>
          <w:rFonts w:cs="Times New Roman"/>
          <w:szCs w:val="26"/>
        </w:rPr>
        <w:t xml:space="preserve"> </w:t>
      </w:r>
      <w:proofErr w:type="spellStart"/>
      <w:r w:rsidRPr="00D42AB2">
        <w:rPr>
          <w:rFonts w:cs="Times New Roman"/>
          <w:szCs w:val="26"/>
        </w:rPr>
        <w:t>thực</w:t>
      </w:r>
      <w:proofErr w:type="spellEnd"/>
      <w:r w:rsidRPr="00D42AB2">
        <w:rPr>
          <w:rFonts w:cs="Times New Roman"/>
          <w:szCs w:val="26"/>
        </w:rPr>
        <w:t xml:space="preserve"> </w:t>
      </w:r>
      <w:proofErr w:type="spellStart"/>
      <w:r w:rsidRPr="00D42AB2">
        <w:rPr>
          <w:rFonts w:cs="Times New Roman"/>
          <w:szCs w:val="26"/>
        </w:rPr>
        <w:t>hiện</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Lý</w:t>
      </w:r>
      <w:proofErr w:type="spellEnd"/>
      <w:r w:rsidRPr="00D42AB2">
        <w:rPr>
          <w:rFonts w:cs="Times New Roman"/>
          <w:szCs w:val="26"/>
        </w:rPr>
        <w:t xml:space="preserve"> do </w:t>
      </w:r>
      <w:proofErr w:type="spellStart"/>
      <w:r w:rsidRPr="00D42AB2">
        <w:rPr>
          <w:rFonts w:cs="Times New Roman"/>
          <w:szCs w:val="26"/>
        </w:rPr>
        <w:t>là</w:t>
      </w:r>
      <w:proofErr w:type="spellEnd"/>
      <w:r w:rsidRPr="00D42AB2">
        <w:rPr>
          <w:rFonts w:cs="Times New Roman"/>
          <w:szCs w:val="26"/>
        </w:rPr>
        <w:t xml:space="preserve"> </w:t>
      </w:r>
      <w:proofErr w:type="spellStart"/>
      <w:r w:rsidRPr="00D42AB2">
        <w:rPr>
          <w:rFonts w:cs="Times New Roman"/>
          <w:szCs w:val="26"/>
        </w:rPr>
        <w:t>nhóm</w:t>
      </w:r>
      <w:proofErr w:type="spellEnd"/>
      <w:r w:rsidRPr="00D42AB2">
        <w:rPr>
          <w:rFonts w:cs="Times New Roman"/>
          <w:szCs w:val="26"/>
        </w:rPr>
        <w:t xml:space="preserve"> </w:t>
      </w:r>
      <w:proofErr w:type="spellStart"/>
      <w:r w:rsidRPr="00D42AB2">
        <w:rPr>
          <w:rFonts w:cs="Times New Roman"/>
          <w:szCs w:val="26"/>
        </w:rPr>
        <w:t>đã</w:t>
      </w:r>
      <w:proofErr w:type="spellEnd"/>
      <w:r w:rsidRPr="00D42AB2">
        <w:rPr>
          <w:rFonts w:cs="Times New Roman"/>
          <w:szCs w:val="26"/>
        </w:rPr>
        <w:t xml:space="preserve"> </w:t>
      </w:r>
      <w:proofErr w:type="spellStart"/>
      <w:r w:rsidRPr="00D42AB2">
        <w:rPr>
          <w:rFonts w:cs="Times New Roman"/>
          <w:szCs w:val="26"/>
        </w:rPr>
        <w:t>thiết</w:t>
      </w:r>
      <w:proofErr w:type="spellEnd"/>
      <w:r w:rsidRPr="00D42AB2">
        <w:rPr>
          <w:rFonts w:cs="Times New Roman"/>
          <w:szCs w:val="26"/>
        </w:rPr>
        <w:t xml:space="preserve"> </w:t>
      </w:r>
      <w:proofErr w:type="spellStart"/>
      <w:r w:rsidRPr="00D42AB2">
        <w:rPr>
          <w:rFonts w:cs="Times New Roman"/>
          <w:szCs w:val="26"/>
        </w:rPr>
        <w:t>lập</w:t>
      </w:r>
      <w:proofErr w:type="spellEnd"/>
      <w:r w:rsidRPr="00D42AB2">
        <w:rPr>
          <w:rFonts w:cs="Times New Roman"/>
          <w:szCs w:val="26"/>
        </w:rPr>
        <w:t xml:space="preserve"> </w:t>
      </w:r>
      <w:proofErr w:type="spellStart"/>
      <w:r w:rsidRPr="00D42AB2">
        <w:rPr>
          <w:rFonts w:cs="Times New Roman"/>
          <w:szCs w:val="26"/>
        </w:rPr>
        <w:t>tốc</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khi</w:t>
      </w:r>
      <w:proofErr w:type="spellEnd"/>
      <w:r w:rsidRPr="00D42AB2">
        <w:rPr>
          <w:rFonts w:cs="Times New Roman"/>
          <w:szCs w:val="26"/>
        </w:rPr>
        <w:t xml:space="preserve"> </w:t>
      </w:r>
      <w:proofErr w:type="spellStart"/>
      <w:r w:rsidRPr="00D42AB2">
        <w:rPr>
          <w:rFonts w:cs="Times New Roman"/>
          <w:szCs w:val="26"/>
        </w:rPr>
        <w:t>thực</w:t>
      </w:r>
      <w:proofErr w:type="spellEnd"/>
      <w:r w:rsidRPr="00D42AB2">
        <w:rPr>
          <w:rFonts w:cs="Times New Roman"/>
          <w:szCs w:val="26"/>
        </w:rPr>
        <w:t xml:space="preserve"> </w:t>
      </w:r>
      <w:proofErr w:type="spellStart"/>
      <w:r w:rsidRPr="00D42AB2">
        <w:rPr>
          <w:rFonts w:cs="Times New Roman"/>
          <w:szCs w:val="26"/>
        </w:rPr>
        <w:t>hiện</w:t>
      </w:r>
      <w:proofErr w:type="spellEnd"/>
      <w:r w:rsidRPr="00D42AB2">
        <w:rPr>
          <w:rFonts w:cs="Times New Roman"/>
          <w:szCs w:val="26"/>
        </w:rPr>
        <w:t xml:space="preserve"> </w:t>
      </w:r>
      <w:proofErr w:type="spellStart"/>
      <w:r w:rsidRPr="00D42AB2">
        <w:rPr>
          <w:rFonts w:cs="Times New Roman"/>
          <w:szCs w:val="26"/>
        </w:rPr>
        <w:t>góc</w:t>
      </w:r>
      <w:proofErr w:type="spellEnd"/>
      <w:r w:rsidRPr="00D42AB2">
        <w:rPr>
          <w:rFonts w:cs="Times New Roman"/>
          <w:szCs w:val="26"/>
        </w:rPr>
        <w:t xml:space="preserve"> </w:t>
      </w:r>
      <w:proofErr w:type="spellStart"/>
      <w:r w:rsidRPr="00D42AB2">
        <w:rPr>
          <w:rFonts w:cs="Times New Roman"/>
          <w:szCs w:val="26"/>
        </w:rPr>
        <w:t>cua</w:t>
      </w:r>
      <w:proofErr w:type="spellEnd"/>
      <w:r w:rsidRPr="00D42AB2">
        <w:rPr>
          <w:rFonts w:cs="Times New Roman"/>
          <w:szCs w:val="26"/>
        </w:rPr>
        <w:t xml:space="preserve"> </w:t>
      </w:r>
      <w:proofErr w:type="spellStart"/>
      <w:r w:rsidRPr="00D42AB2">
        <w:rPr>
          <w:rFonts w:cs="Times New Roman"/>
          <w:szCs w:val="26"/>
        </w:rPr>
        <w:t>chỉ</w:t>
      </w:r>
      <w:proofErr w:type="spellEnd"/>
      <w:r w:rsidRPr="00D42AB2">
        <w:rPr>
          <w:rFonts w:cs="Times New Roman"/>
          <w:szCs w:val="26"/>
        </w:rPr>
        <w:t xml:space="preserve"> </w:t>
      </w:r>
      <w:proofErr w:type="spellStart"/>
      <w:r w:rsidRPr="00D42AB2">
        <w:rPr>
          <w:rFonts w:cs="Times New Roman"/>
          <w:szCs w:val="26"/>
        </w:rPr>
        <w:t>còn</w:t>
      </w:r>
      <w:proofErr w:type="spellEnd"/>
      <w:r w:rsidRPr="00D42AB2">
        <w:rPr>
          <w:rFonts w:cs="Times New Roman"/>
          <w:szCs w:val="26"/>
        </w:rPr>
        <w:t xml:space="preserve"> 50% so </w:t>
      </w:r>
      <w:proofErr w:type="spellStart"/>
      <w:r w:rsidRPr="00D42AB2">
        <w:rPr>
          <w:rFonts w:cs="Times New Roman"/>
          <w:szCs w:val="26"/>
        </w:rPr>
        <w:t>với</w:t>
      </w:r>
      <w:proofErr w:type="spellEnd"/>
      <w:r w:rsidRPr="00D42AB2">
        <w:rPr>
          <w:rFonts w:cs="Times New Roman"/>
          <w:szCs w:val="26"/>
        </w:rPr>
        <w:t xml:space="preserve"> </w:t>
      </w:r>
      <w:proofErr w:type="spellStart"/>
      <w:r w:rsidRPr="00D42AB2">
        <w:rPr>
          <w:rFonts w:cs="Times New Roman"/>
          <w:szCs w:val="26"/>
        </w:rPr>
        <w:t>khi</w:t>
      </w:r>
      <w:proofErr w:type="spellEnd"/>
      <w:r w:rsidRPr="00D42AB2">
        <w:rPr>
          <w:rFonts w:cs="Times New Roman"/>
          <w:szCs w:val="26"/>
        </w:rPr>
        <w:t xml:space="preserve"> </w:t>
      </w:r>
      <w:proofErr w:type="spellStart"/>
      <w:r w:rsidRPr="00D42AB2">
        <w:rPr>
          <w:rFonts w:cs="Times New Roman"/>
          <w:szCs w:val="26"/>
        </w:rPr>
        <w:t>xe</w:t>
      </w:r>
      <w:proofErr w:type="spellEnd"/>
      <w:r w:rsidRPr="00D42AB2">
        <w:rPr>
          <w:rFonts w:cs="Times New Roman"/>
          <w:szCs w:val="26"/>
        </w:rPr>
        <w:t xml:space="preserve"> </w:t>
      </w:r>
      <w:proofErr w:type="spellStart"/>
      <w:r w:rsidRPr="00D42AB2">
        <w:rPr>
          <w:rFonts w:cs="Times New Roman"/>
          <w:szCs w:val="26"/>
        </w:rPr>
        <w:t>đi</w:t>
      </w:r>
      <w:proofErr w:type="spellEnd"/>
      <w:r w:rsidRPr="00D42AB2">
        <w:rPr>
          <w:rFonts w:cs="Times New Roman"/>
          <w:szCs w:val="26"/>
        </w:rPr>
        <w:t xml:space="preserve"> </w:t>
      </w:r>
      <w:proofErr w:type="spellStart"/>
      <w:r w:rsidRPr="00D42AB2">
        <w:rPr>
          <w:rFonts w:cs="Times New Roman"/>
          <w:szCs w:val="26"/>
        </w:rPr>
        <w:t>thẳng</w:t>
      </w:r>
      <w:proofErr w:type="spellEnd"/>
      <w:r w:rsidRPr="00D42AB2">
        <w:rPr>
          <w:rFonts w:cs="Times New Roman"/>
          <w:szCs w:val="26"/>
        </w:rPr>
        <w:t>.</w:t>
      </w:r>
    </w:p>
    <w:p w14:paraId="352E15FD" w14:textId="77777777" w:rsidR="00D42AB2" w:rsidRDefault="00D42AB2">
      <w:pPr>
        <w:spacing w:before="0" w:after="200" w:line="276" w:lineRule="auto"/>
        <w:ind w:firstLine="0"/>
        <w:jc w:val="left"/>
        <w:rPr>
          <w:rFonts w:cs="Times New Roman"/>
          <w:b/>
          <w:bCs/>
          <w:szCs w:val="26"/>
        </w:rPr>
      </w:pPr>
      <w:r>
        <w:rPr>
          <w:rFonts w:cs="Times New Roman"/>
          <w:b/>
          <w:bCs/>
          <w:szCs w:val="26"/>
        </w:rPr>
        <w:br w:type="page"/>
      </w:r>
    </w:p>
    <w:p w14:paraId="553547F6" w14:textId="585E4FF4" w:rsidR="00D42AB2" w:rsidRPr="00D42AB2" w:rsidRDefault="00D42AB2" w:rsidP="00862C5F">
      <w:pPr>
        <w:pStyle w:val="oancuaDanhsach"/>
        <w:numPr>
          <w:ilvl w:val="0"/>
          <w:numId w:val="27"/>
        </w:numPr>
        <w:rPr>
          <w:rFonts w:cs="Times New Roman"/>
          <w:b/>
          <w:bCs/>
          <w:szCs w:val="26"/>
        </w:rPr>
      </w:pPr>
      <w:r w:rsidRPr="00D42AB2">
        <w:rPr>
          <w:rFonts w:cs="Times New Roman"/>
          <w:b/>
          <w:bCs/>
          <w:szCs w:val="26"/>
        </w:rPr>
        <w:lastRenderedPageBreak/>
        <w:t>Test case 4</w:t>
      </w:r>
    </w:p>
    <w:p w14:paraId="409CA3B4" w14:textId="68582187" w:rsidR="009F6B90" w:rsidRDefault="009F6B90" w:rsidP="009F6B90">
      <w:pPr>
        <w:pStyle w:val="Chuthich"/>
        <w:keepNext/>
      </w:pPr>
      <w:bookmarkStart w:id="259" w:name="_Toc77332061"/>
      <w:bookmarkStart w:id="260" w:name="_Toc78552305"/>
      <w:proofErr w:type="spellStart"/>
      <w:r>
        <w:t>Bảng</w:t>
      </w:r>
      <w:proofErr w:type="spellEnd"/>
      <w:r>
        <w:t xml:space="preserve"> </w:t>
      </w:r>
      <w:r>
        <w:fldChar w:fldCharType="begin"/>
      </w:r>
      <w:r>
        <w:instrText>STYLEREF 1 \s</w:instrText>
      </w:r>
      <w:r>
        <w:fldChar w:fldCharType="separate"/>
      </w:r>
      <w:r>
        <w:rPr>
          <w:noProof/>
        </w:rPr>
        <w:t>5</w:t>
      </w:r>
      <w:r>
        <w:fldChar w:fldCharType="end"/>
      </w:r>
      <w:r>
        <w:t>.</w:t>
      </w:r>
      <w:r>
        <w:fldChar w:fldCharType="begin"/>
      </w:r>
      <w:r>
        <w:instrText>SEQ Bảng \* ARABIC \s 1</w:instrText>
      </w:r>
      <w:r>
        <w:fldChar w:fldCharType="separate"/>
      </w:r>
      <w:r>
        <w:rPr>
          <w:noProof/>
        </w:rPr>
        <w:t>4</w:t>
      </w:r>
      <w:r>
        <w:fldChar w:fldCharType="end"/>
      </w:r>
      <w:r>
        <w:t xml:space="preserve"> Test case 4</w:t>
      </w:r>
      <w:bookmarkEnd w:id="259"/>
      <w:bookmarkEnd w:id="260"/>
    </w:p>
    <w:tbl>
      <w:tblPr>
        <w:tblStyle w:val="LiBang"/>
        <w:tblW w:w="9355" w:type="dxa"/>
        <w:tblLook w:val="04A0" w:firstRow="1" w:lastRow="0" w:firstColumn="1" w:lastColumn="0" w:noHBand="0" w:noVBand="1"/>
      </w:tblPr>
      <w:tblGrid>
        <w:gridCol w:w="3060"/>
        <w:gridCol w:w="6295"/>
      </w:tblGrid>
      <w:tr w:rsidR="00D42AB2" w:rsidRPr="00D42AB2" w14:paraId="272D7544" w14:textId="77777777" w:rsidTr="00D42AB2">
        <w:trPr>
          <w:trHeight w:val="953"/>
        </w:trPr>
        <w:tc>
          <w:tcPr>
            <w:tcW w:w="9355" w:type="dxa"/>
            <w:gridSpan w:val="2"/>
          </w:tcPr>
          <w:p w14:paraId="78168533" w14:textId="77777777" w:rsidR="00D42AB2" w:rsidRPr="00D42AB2" w:rsidRDefault="00D42AB2" w:rsidP="00D42AB2">
            <w:pPr>
              <w:ind w:hanging="18"/>
              <w:rPr>
                <w:rFonts w:cs="Times New Roman"/>
                <w:szCs w:val="26"/>
              </w:rPr>
            </w:pPr>
            <w:r w:rsidRPr="00D42AB2">
              <w:rPr>
                <w:rFonts w:cs="Times New Roman"/>
                <w:szCs w:val="26"/>
              </w:rPr>
              <w:t xml:space="preserve">Use case </w:t>
            </w:r>
            <w:proofErr w:type="spellStart"/>
            <w:r w:rsidRPr="00D42AB2">
              <w:rPr>
                <w:rFonts w:cs="Times New Roman"/>
                <w:szCs w:val="26"/>
              </w:rPr>
              <w:t>được</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thử</w:t>
            </w:r>
            <w:proofErr w:type="spellEnd"/>
            <w:r w:rsidRPr="00D42AB2">
              <w:rPr>
                <w:rFonts w:cs="Times New Roman"/>
                <w:szCs w:val="26"/>
              </w:rPr>
              <w:t xml:space="preserve">: Gia </w:t>
            </w:r>
            <w:proofErr w:type="spellStart"/>
            <w:r w:rsidRPr="00D42AB2">
              <w:rPr>
                <w:rFonts w:cs="Times New Roman"/>
                <w:szCs w:val="26"/>
              </w:rPr>
              <w:t>diện</w:t>
            </w:r>
            <w:proofErr w:type="spellEnd"/>
            <w:r w:rsidRPr="00D42AB2">
              <w:rPr>
                <w:rFonts w:cs="Times New Roman"/>
                <w:szCs w:val="26"/>
              </w:rPr>
              <w:t xml:space="preserve"> </w:t>
            </w:r>
            <w:proofErr w:type="spellStart"/>
            <w:r w:rsidRPr="00D42AB2">
              <w:rPr>
                <w:rFonts w:cs="Times New Roman"/>
                <w:szCs w:val="26"/>
              </w:rPr>
              <w:t>người</w:t>
            </w:r>
            <w:proofErr w:type="spellEnd"/>
            <w:r w:rsidRPr="00D42AB2">
              <w:rPr>
                <w:rFonts w:cs="Times New Roman"/>
                <w:szCs w:val="26"/>
              </w:rPr>
              <w:t xml:space="preserve"> </w:t>
            </w:r>
            <w:proofErr w:type="spellStart"/>
            <w:r w:rsidRPr="00D42AB2">
              <w:rPr>
                <w:rFonts w:cs="Times New Roman"/>
                <w:szCs w:val="26"/>
              </w:rPr>
              <w:t>dùng</w:t>
            </w:r>
            <w:proofErr w:type="spellEnd"/>
          </w:p>
          <w:p w14:paraId="1300F7C1" w14:textId="77777777" w:rsidR="00D42AB2" w:rsidRPr="00D42AB2" w:rsidRDefault="00D42AB2" w:rsidP="00D42AB2">
            <w:pPr>
              <w:ind w:hanging="18"/>
              <w:rPr>
                <w:rFonts w:cs="Times New Roman"/>
                <w:szCs w:val="26"/>
              </w:rPr>
            </w:pPr>
            <w:proofErr w:type="spellStart"/>
            <w:r w:rsidRPr="00D42AB2">
              <w:rPr>
                <w:rFonts w:cs="Times New Roman"/>
                <w:szCs w:val="26"/>
              </w:rPr>
              <w:t>Tiêu</w:t>
            </w:r>
            <w:proofErr w:type="spellEnd"/>
            <w:r w:rsidRPr="00D42AB2">
              <w:rPr>
                <w:rFonts w:cs="Times New Roman"/>
                <w:szCs w:val="26"/>
              </w:rPr>
              <w:t xml:space="preserve"> </w:t>
            </w:r>
            <w:proofErr w:type="spellStart"/>
            <w:r w:rsidRPr="00D42AB2">
              <w:rPr>
                <w:rFonts w:cs="Times New Roman"/>
                <w:szCs w:val="26"/>
              </w:rPr>
              <w:t>chuẩn</w:t>
            </w:r>
            <w:proofErr w:type="spellEnd"/>
            <w:r w:rsidRPr="00D42AB2">
              <w:rPr>
                <w:rFonts w:cs="Times New Roman"/>
                <w:szCs w:val="26"/>
              </w:rPr>
              <w:t xml:space="preserve"> </w:t>
            </w:r>
            <w:proofErr w:type="spellStart"/>
            <w:r w:rsidRPr="00D42AB2">
              <w:rPr>
                <w:rFonts w:cs="Times New Roman"/>
                <w:szCs w:val="26"/>
              </w:rPr>
              <w:t>đánh</w:t>
            </w:r>
            <w:proofErr w:type="spellEnd"/>
            <w:r w:rsidRPr="00D42AB2">
              <w:rPr>
                <w:rFonts w:cs="Times New Roman"/>
                <w:szCs w:val="26"/>
              </w:rPr>
              <w:t xml:space="preserve"> </w:t>
            </w:r>
            <w:proofErr w:type="spellStart"/>
            <w:r w:rsidRPr="00D42AB2">
              <w:rPr>
                <w:rFonts w:cs="Times New Roman"/>
                <w:szCs w:val="26"/>
              </w:rPr>
              <w:t>giá</w:t>
            </w:r>
            <w:proofErr w:type="spellEnd"/>
            <w:r w:rsidRPr="00D42AB2">
              <w:rPr>
                <w:rFonts w:cs="Times New Roman"/>
                <w:szCs w:val="26"/>
              </w:rPr>
              <w:t xml:space="preserve">: </w:t>
            </w:r>
            <w:proofErr w:type="spellStart"/>
            <w:r w:rsidRPr="00D42AB2">
              <w:rPr>
                <w:rFonts w:cs="Times New Roman"/>
                <w:szCs w:val="26"/>
              </w:rPr>
              <w:t>Điều</w:t>
            </w:r>
            <w:proofErr w:type="spellEnd"/>
            <w:r w:rsidRPr="00D42AB2">
              <w:rPr>
                <w:rFonts w:cs="Times New Roman"/>
                <w:szCs w:val="26"/>
              </w:rPr>
              <w:t xml:space="preserve"> </w:t>
            </w:r>
            <w:proofErr w:type="spellStart"/>
            <w:r w:rsidRPr="00D42AB2">
              <w:rPr>
                <w:rFonts w:cs="Times New Roman"/>
                <w:szCs w:val="26"/>
              </w:rPr>
              <w:t>khiển</w:t>
            </w:r>
            <w:proofErr w:type="spellEnd"/>
            <w:r w:rsidRPr="00D42AB2">
              <w:rPr>
                <w:rFonts w:cs="Times New Roman"/>
                <w:szCs w:val="26"/>
              </w:rPr>
              <w:t xml:space="preserve"> </w:t>
            </w:r>
            <w:proofErr w:type="spellStart"/>
            <w:r w:rsidRPr="00D42AB2">
              <w:rPr>
                <w:rFonts w:cs="Times New Roman"/>
                <w:szCs w:val="26"/>
              </w:rPr>
              <w:t>trên</w:t>
            </w:r>
            <w:proofErr w:type="spellEnd"/>
            <w:r w:rsidRPr="00D42AB2">
              <w:rPr>
                <w:rFonts w:cs="Times New Roman"/>
                <w:szCs w:val="26"/>
              </w:rPr>
              <w:t xml:space="preserve"> Blynk, </w:t>
            </w:r>
            <w:proofErr w:type="spellStart"/>
            <w:r w:rsidRPr="00D42AB2">
              <w:rPr>
                <w:rFonts w:cs="Times New Roman"/>
                <w:szCs w:val="26"/>
              </w:rPr>
              <w:t>tốc</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phản</w:t>
            </w:r>
            <w:proofErr w:type="spellEnd"/>
            <w:r w:rsidRPr="00D42AB2">
              <w:rPr>
                <w:rFonts w:cs="Times New Roman"/>
                <w:szCs w:val="26"/>
              </w:rPr>
              <w:t xml:space="preserve"> </w:t>
            </w:r>
            <w:proofErr w:type="spellStart"/>
            <w:r w:rsidRPr="00D42AB2">
              <w:rPr>
                <w:rFonts w:cs="Times New Roman"/>
                <w:szCs w:val="26"/>
              </w:rPr>
              <w:t>hồi</w:t>
            </w:r>
            <w:proofErr w:type="spellEnd"/>
          </w:p>
        </w:tc>
      </w:tr>
      <w:tr w:rsidR="00D42AB2" w:rsidRPr="00D42AB2" w14:paraId="5D6A80BC" w14:textId="77777777" w:rsidTr="00D42AB2">
        <w:tc>
          <w:tcPr>
            <w:tcW w:w="3060" w:type="dxa"/>
          </w:tcPr>
          <w:p w14:paraId="15F8767D" w14:textId="77777777" w:rsidR="00D42AB2" w:rsidRPr="00D42AB2" w:rsidRDefault="00D42AB2" w:rsidP="00D42AB2">
            <w:pPr>
              <w:ind w:hanging="18"/>
              <w:rPr>
                <w:rFonts w:cs="Times New Roman"/>
                <w:szCs w:val="26"/>
              </w:rPr>
            </w:pPr>
            <w:proofErr w:type="spellStart"/>
            <w:r w:rsidRPr="00D42AB2">
              <w:rPr>
                <w:rFonts w:cs="Times New Roman"/>
                <w:szCs w:val="26"/>
              </w:rPr>
              <w:t>Thủ</w:t>
            </w:r>
            <w:proofErr w:type="spellEnd"/>
            <w:r w:rsidRPr="00D42AB2">
              <w:rPr>
                <w:rFonts w:cs="Times New Roman"/>
                <w:szCs w:val="26"/>
              </w:rPr>
              <w:t xml:space="preserve"> </w:t>
            </w:r>
            <w:proofErr w:type="spellStart"/>
            <w:r w:rsidRPr="00D42AB2">
              <w:rPr>
                <w:rFonts w:cs="Times New Roman"/>
                <w:szCs w:val="26"/>
              </w:rPr>
              <w:t>tục</w:t>
            </w:r>
            <w:proofErr w:type="spellEnd"/>
            <w:r w:rsidRPr="00D42AB2">
              <w:rPr>
                <w:rFonts w:cs="Times New Roman"/>
                <w:szCs w:val="26"/>
              </w:rPr>
              <w:t xml:space="preserve"> </w:t>
            </w:r>
            <w:proofErr w:type="spellStart"/>
            <w:r w:rsidRPr="00D42AB2">
              <w:rPr>
                <w:rFonts w:cs="Times New Roman"/>
                <w:szCs w:val="26"/>
              </w:rPr>
              <w:t>kiểm</w:t>
            </w:r>
            <w:proofErr w:type="spellEnd"/>
            <w:r w:rsidRPr="00D42AB2">
              <w:rPr>
                <w:rFonts w:cs="Times New Roman"/>
                <w:szCs w:val="26"/>
              </w:rPr>
              <w:t xml:space="preserve"> </w:t>
            </w:r>
            <w:proofErr w:type="spellStart"/>
            <w:r w:rsidRPr="00D42AB2">
              <w:rPr>
                <w:rFonts w:cs="Times New Roman"/>
                <w:szCs w:val="26"/>
              </w:rPr>
              <w:t>thử</w:t>
            </w:r>
            <w:proofErr w:type="spellEnd"/>
          </w:p>
        </w:tc>
        <w:tc>
          <w:tcPr>
            <w:tcW w:w="6295" w:type="dxa"/>
          </w:tcPr>
          <w:p w14:paraId="77E66981" w14:textId="77777777" w:rsidR="00D42AB2" w:rsidRPr="00D42AB2" w:rsidRDefault="00D42AB2" w:rsidP="00D42AB2">
            <w:pPr>
              <w:ind w:hanging="18"/>
              <w:rPr>
                <w:rFonts w:cs="Times New Roman"/>
                <w:szCs w:val="26"/>
              </w:rPr>
            </w:pPr>
            <w:proofErr w:type="spellStart"/>
            <w:r w:rsidRPr="00D42AB2">
              <w:rPr>
                <w:rFonts w:cs="Times New Roman"/>
                <w:szCs w:val="26"/>
              </w:rPr>
              <w:t>Kết</w:t>
            </w:r>
            <w:proofErr w:type="spellEnd"/>
            <w:r w:rsidRPr="00D42AB2">
              <w:rPr>
                <w:rFonts w:cs="Times New Roman"/>
                <w:szCs w:val="26"/>
              </w:rPr>
              <w:t xml:space="preserve"> </w:t>
            </w:r>
            <w:proofErr w:type="spellStart"/>
            <w:r w:rsidRPr="00D42AB2">
              <w:rPr>
                <w:rFonts w:cs="Times New Roman"/>
                <w:szCs w:val="26"/>
              </w:rPr>
              <w:t>quả</w:t>
            </w:r>
            <w:proofErr w:type="spellEnd"/>
          </w:p>
        </w:tc>
      </w:tr>
      <w:tr w:rsidR="00D42AB2" w:rsidRPr="00D42AB2" w14:paraId="6629C7FA" w14:textId="77777777" w:rsidTr="00D42AB2">
        <w:tc>
          <w:tcPr>
            <w:tcW w:w="3060" w:type="dxa"/>
          </w:tcPr>
          <w:p w14:paraId="59D98456" w14:textId="77777777" w:rsidR="00D42AB2" w:rsidRPr="00D42AB2" w:rsidRDefault="00D42AB2" w:rsidP="00D42AB2">
            <w:pPr>
              <w:ind w:hanging="18"/>
              <w:rPr>
                <w:rFonts w:cs="Times New Roman"/>
                <w:szCs w:val="26"/>
              </w:rPr>
            </w:pPr>
            <w:proofErr w:type="spellStart"/>
            <w:r w:rsidRPr="00D42AB2">
              <w:rPr>
                <w:rFonts w:cs="Times New Roman"/>
                <w:szCs w:val="26"/>
              </w:rPr>
              <w:t>Điều</w:t>
            </w:r>
            <w:proofErr w:type="spellEnd"/>
            <w:r w:rsidRPr="00D42AB2">
              <w:rPr>
                <w:rFonts w:cs="Times New Roman"/>
                <w:szCs w:val="26"/>
              </w:rPr>
              <w:t xml:space="preserve"> </w:t>
            </w:r>
            <w:proofErr w:type="spellStart"/>
            <w:r w:rsidRPr="00D42AB2">
              <w:rPr>
                <w:rFonts w:cs="Times New Roman"/>
                <w:szCs w:val="26"/>
              </w:rPr>
              <w:t>khiển</w:t>
            </w:r>
            <w:proofErr w:type="spellEnd"/>
            <w:r w:rsidRPr="00D42AB2">
              <w:rPr>
                <w:rFonts w:cs="Times New Roman"/>
                <w:szCs w:val="26"/>
              </w:rPr>
              <w:t xml:space="preserve"> </w:t>
            </w:r>
            <w:proofErr w:type="spellStart"/>
            <w:r w:rsidRPr="00D42AB2">
              <w:rPr>
                <w:rFonts w:cs="Times New Roman"/>
                <w:szCs w:val="26"/>
              </w:rPr>
              <w:t>tốc</w:t>
            </w:r>
            <w:proofErr w:type="spellEnd"/>
            <w:r w:rsidRPr="00D42AB2">
              <w:rPr>
                <w:rFonts w:cs="Times New Roman"/>
                <w:szCs w:val="26"/>
              </w:rPr>
              <w:t xml:space="preserve"> </w:t>
            </w:r>
            <w:proofErr w:type="spellStart"/>
            <w:r w:rsidRPr="00D42AB2">
              <w:rPr>
                <w:rFonts w:cs="Times New Roman"/>
                <w:szCs w:val="26"/>
              </w:rPr>
              <w:t>độ</w:t>
            </w:r>
            <w:proofErr w:type="spellEnd"/>
            <w:r w:rsidRPr="00D42AB2">
              <w:rPr>
                <w:rFonts w:cs="Times New Roman"/>
                <w:szCs w:val="26"/>
              </w:rPr>
              <w:t xml:space="preserve"> </w:t>
            </w:r>
            <w:proofErr w:type="spellStart"/>
            <w:r w:rsidRPr="00D42AB2">
              <w:rPr>
                <w:rFonts w:cs="Times New Roman"/>
                <w:szCs w:val="26"/>
              </w:rPr>
              <w:t>xe</w:t>
            </w:r>
            <w:proofErr w:type="spellEnd"/>
          </w:p>
        </w:tc>
        <w:tc>
          <w:tcPr>
            <w:tcW w:w="6295" w:type="dxa"/>
          </w:tcPr>
          <w:p w14:paraId="08B6C17F" w14:textId="4397E341" w:rsidR="00D42AB2" w:rsidRPr="00D42AB2" w:rsidRDefault="00E673C2" w:rsidP="00D42AB2">
            <w:pPr>
              <w:ind w:hanging="18"/>
              <w:rPr>
                <w:rFonts w:cs="Times New Roman"/>
                <w:szCs w:val="26"/>
              </w:rPr>
            </w:pPr>
            <w:r>
              <w:rPr>
                <w:rFonts w:cs="Times New Roman"/>
                <w:szCs w:val="26"/>
              </w:rPr>
              <w:t>Xe</w:t>
            </w:r>
            <w:r w:rsidR="0031530E">
              <w:rPr>
                <w:rFonts w:cs="Times New Roman"/>
                <w:szCs w:val="26"/>
              </w:rPr>
              <w:t xml:space="preserve"> </w:t>
            </w:r>
            <w:proofErr w:type="spellStart"/>
            <w:r w:rsidR="003A3A16">
              <w:rPr>
                <w:rFonts w:cs="Times New Roman"/>
                <w:szCs w:val="26"/>
              </w:rPr>
              <w:t>thay</w:t>
            </w:r>
            <w:proofErr w:type="spellEnd"/>
            <w:r w:rsidR="003A3A16">
              <w:rPr>
                <w:rFonts w:cs="Times New Roman"/>
                <w:szCs w:val="26"/>
              </w:rPr>
              <w:t xml:space="preserve"> </w:t>
            </w:r>
            <w:proofErr w:type="spellStart"/>
            <w:r w:rsidR="003A3A16">
              <w:rPr>
                <w:rFonts w:cs="Times New Roman"/>
                <w:szCs w:val="26"/>
              </w:rPr>
              <w:t>đổi</w:t>
            </w:r>
            <w:proofErr w:type="spellEnd"/>
            <w:r w:rsidR="003A3A16">
              <w:rPr>
                <w:rFonts w:cs="Times New Roman"/>
                <w:szCs w:val="26"/>
              </w:rPr>
              <w:t xml:space="preserve"> </w:t>
            </w:r>
            <w:proofErr w:type="spellStart"/>
            <w:r w:rsidR="003A3A16">
              <w:rPr>
                <w:rFonts w:cs="Times New Roman"/>
                <w:szCs w:val="26"/>
              </w:rPr>
              <w:t>tốc</w:t>
            </w:r>
            <w:proofErr w:type="spellEnd"/>
            <w:r w:rsidR="003A3A16">
              <w:rPr>
                <w:rFonts w:cs="Times New Roman"/>
                <w:szCs w:val="26"/>
              </w:rPr>
              <w:t xml:space="preserve"> </w:t>
            </w:r>
            <w:proofErr w:type="spellStart"/>
            <w:r w:rsidR="003A3A16">
              <w:rPr>
                <w:rFonts w:cs="Times New Roman"/>
                <w:szCs w:val="26"/>
              </w:rPr>
              <w:t>độ</w:t>
            </w:r>
            <w:proofErr w:type="spellEnd"/>
            <w:r w:rsidR="003A3A16">
              <w:rPr>
                <w:rFonts w:cs="Times New Roman"/>
                <w:szCs w:val="26"/>
              </w:rPr>
              <w:t xml:space="preserve"> </w:t>
            </w:r>
            <w:proofErr w:type="spellStart"/>
            <w:r w:rsidR="003A3A16">
              <w:rPr>
                <w:rFonts w:cs="Times New Roman"/>
                <w:szCs w:val="26"/>
              </w:rPr>
              <w:t>theo</w:t>
            </w:r>
            <w:proofErr w:type="spellEnd"/>
            <w:r w:rsidR="003A3A16">
              <w:rPr>
                <w:rFonts w:cs="Times New Roman"/>
                <w:szCs w:val="26"/>
              </w:rPr>
              <w:t xml:space="preserve"> </w:t>
            </w:r>
            <w:proofErr w:type="spellStart"/>
            <w:r w:rsidR="00427814">
              <w:rPr>
                <w:rFonts w:cs="Times New Roman"/>
                <w:szCs w:val="26"/>
              </w:rPr>
              <w:t>điều</w:t>
            </w:r>
            <w:proofErr w:type="spellEnd"/>
            <w:r w:rsidR="00427814">
              <w:rPr>
                <w:rFonts w:cs="Times New Roman"/>
                <w:szCs w:val="26"/>
              </w:rPr>
              <w:t xml:space="preserve"> </w:t>
            </w:r>
            <w:proofErr w:type="spellStart"/>
            <w:r w:rsidR="00427814">
              <w:rPr>
                <w:rFonts w:cs="Times New Roman"/>
                <w:szCs w:val="26"/>
              </w:rPr>
              <w:t>khiển</w:t>
            </w:r>
            <w:proofErr w:type="spellEnd"/>
            <w:r w:rsidR="00427814">
              <w:rPr>
                <w:rFonts w:cs="Times New Roman"/>
                <w:szCs w:val="26"/>
              </w:rPr>
              <w:t xml:space="preserve"> </w:t>
            </w:r>
            <w:proofErr w:type="spellStart"/>
            <w:r w:rsidR="00427814">
              <w:rPr>
                <w:rFonts w:cs="Times New Roman"/>
                <w:szCs w:val="26"/>
              </w:rPr>
              <w:t>trên</w:t>
            </w:r>
            <w:proofErr w:type="spellEnd"/>
            <w:r w:rsidR="00427814">
              <w:rPr>
                <w:rFonts w:cs="Times New Roman"/>
                <w:szCs w:val="26"/>
              </w:rPr>
              <w:t xml:space="preserve"> B</w:t>
            </w:r>
            <w:r w:rsidR="00EE1B92">
              <w:rPr>
                <w:rFonts w:cs="Times New Roman"/>
                <w:szCs w:val="26"/>
              </w:rPr>
              <w:t>lynk App</w:t>
            </w:r>
            <w:r w:rsidR="00FD17FA">
              <w:rPr>
                <w:rFonts w:cs="Times New Roman"/>
                <w:szCs w:val="26"/>
              </w:rPr>
              <w:t xml:space="preserve">, </w:t>
            </w:r>
            <w:proofErr w:type="spellStart"/>
            <w:r w:rsidR="00FD17FA">
              <w:rPr>
                <w:rFonts w:cs="Times New Roman"/>
                <w:szCs w:val="26"/>
              </w:rPr>
              <w:t>thời</w:t>
            </w:r>
            <w:proofErr w:type="spellEnd"/>
            <w:r w:rsidR="00FD17FA">
              <w:rPr>
                <w:rFonts w:cs="Times New Roman"/>
                <w:szCs w:val="26"/>
              </w:rPr>
              <w:t xml:space="preserve"> </w:t>
            </w:r>
            <w:proofErr w:type="spellStart"/>
            <w:r w:rsidR="00FD17FA">
              <w:rPr>
                <w:rFonts w:cs="Times New Roman"/>
                <w:szCs w:val="26"/>
              </w:rPr>
              <w:t>gian</w:t>
            </w:r>
            <w:proofErr w:type="spellEnd"/>
            <w:r w:rsidR="00FD17FA">
              <w:rPr>
                <w:rFonts w:cs="Times New Roman"/>
                <w:szCs w:val="26"/>
              </w:rPr>
              <w:t xml:space="preserve"> </w:t>
            </w:r>
            <w:proofErr w:type="spellStart"/>
            <w:r w:rsidR="00FD17FA">
              <w:rPr>
                <w:rFonts w:cs="Times New Roman"/>
                <w:szCs w:val="26"/>
              </w:rPr>
              <w:t>phản</w:t>
            </w:r>
            <w:proofErr w:type="spellEnd"/>
            <w:r w:rsidR="00FD17FA">
              <w:rPr>
                <w:rFonts w:cs="Times New Roman"/>
                <w:szCs w:val="26"/>
              </w:rPr>
              <w:t xml:space="preserve"> </w:t>
            </w:r>
            <w:proofErr w:type="spellStart"/>
            <w:r w:rsidR="00FD17FA">
              <w:rPr>
                <w:rFonts w:cs="Times New Roman"/>
                <w:szCs w:val="26"/>
              </w:rPr>
              <w:t>h</w:t>
            </w:r>
            <w:r w:rsidR="002316AE">
              <w:rPr>
                <w:rFonts w:cs="Times New Roman"/>
                <w:szCs w:val="26"/>
              </w:rPr>
              <w:t>ồ</w:t>
            </w:r>
            <w:r w:rsidR="00FD17FA">
              <w:rPr>
                <w:rFonts w:cs="Times New Roman"/>
                <w:szCs w:val="26"/>
              </w:rPr>
              <w:t>i</w:t>
            </w:r>
            <w:proofErr w:type="spellEnd"/>
            <w:r w:rsidR="00FD17FA">
              <w:rPr>
                <w:rFonts w:cs="Times New Roman"/>
                <w:szCs w:val="26"/>
              </w:rPr>
              <w:t xml:space="preserve"> </w:t>
            </w:r>
            <w:proofErr w:type="spellStart"/>
            <w:r w:rsidR="00FD17FA">
              <w:rPr>
                <w:rFonts w:cs="Times New Roman"/>
                <w:szCs w:val="26"/>
              </w:rPr>
              <w:t>là</w:t>
            </w:r>
            <w:proofErr w:type="spellEnd"/>
            <w:r w:rsidR="00FD17FA">
              <w:rPr>
                <w:rFonts w:cs="Times New Roman"/>
                <w:szCs w:val="26"/>
              </w:rPr>
              <w:t xml:space="preserve"> 5s </w:t>
            </w:r>
            <w:proofErr w:type="spellStart"/>
            <w:r w:rsidR="00FD17FA">
              <w:rPr>
                <w:rFonts w:cs="Times New Roman"/>
                <w:szCs w:val="26"/>
              </w:rPr>
              <w:t>sau</w:t>
            </w:r>
            <w:proofErr w:type="spellEnd"/>
            <w:r w:rsidR="00FD17FA">
              <w:rPr>
                <w:rFonts w:cs="Times New Roman"/>
                <w:szCs w:val="26"/>
              </w:rPr>
              <w:t xml:space="preserve"> </w:t>
            </w:r>
            <w:proofErr w:type="spellStart"/>
            <w:r w:rsidR="00FD17FA">
              <w:rPr>
                <w:rFonts w:cs="Times New Roman"/>
                <w:szCs w:val="26"/>
              </w:rPr>
              <w:t>khi</w:t>
            </w:r>
            <w:proofErr w:type="spellEnd"/>
            <w:r w:rsidR="00FD17FA">
              <w:rPr>
                <w:rFonts w:cs="Times New Roman"/>
                <w:szCs w:val="26"/>
              </w:rPr>
              <w:t xml:space="preserve"> </w:t>
            </w:r>
            <w:proofErr w:type="spellStart"/>
            <w:r w:rsidR="00FD17FA">
              <w:rPr>
                <w:rFonts w:cs="Times New Roman"/>
                <w:szCs w:val="26"/>
              </w:rPr>
              <w:t>thực</w:t>
            </w:r>
            <w:proofErr w:type="spellEnd"/>
            <w:r w:rsidR="00FD17FA">
              <w:rPr>
                <w:rFonts w:cs="Times New Roman"/>
                <w:szCs w:val="26"/>
              </w:rPr>
              <w:t xml:space="preserve"> </w:t>
            </w:r>
            <w:proofErr w:type="spellStart"/>
            <w:r w:rsidR="00FD17FA">
              <w:rPr>
                <w:rFonts w:cs="Times New Roman"/>
                <w:szCs w:val="26"/>
              </w:rPr>
              <w:t>hiện</w:t>
            </w:r>
            <w:proofErr w:type="spellEnd"/>
            <w:r w:rsidR="00FD17FA">
              <w:rPr>
                <w:rFonts w:cs="Times New Roman"/>
                <w:szCs w:val="26"/>
              </w:rPr>
              <w:t xml:space="preserve"> </w:t>
            </w:r>
            <w:proofErr w:type="spellStart"/>
            <w:r w:rsidR="00FD17FA">
              <w:rPr>
                <w:rFonts w:cs="Times New Roman"/>
                <w:szCs w:val="26"/>
              </w:rPr>
              <w:t>điều</w:t>
            </w:r>
            <w:proofErr w:type="spellEnd"/>
            <w:r w:rsidR="00FD17FA">
              <w:rPr>
                <w:rFonts w:cs="Times New Roman"/>
                <w:szCs w:val="26"/>
              </w:rPr>
              <w:t xml:space="preserve"> </w:t>
            </w:r>
            <w:proofErr w:type="spellStart"/>
            <w:r w:rsidR="00FD17FA">
              <w:rPr>
                <w:rFonts w:cs="Times New Roman"/>
                <w:szCs w:val="26"/>
              </w:rPr>
              <w:t>khiển</w:t>
            </w:r>
            <w:proofErr w:type="spellEnd"/>
            <w:r w:rsidR="00FD17FA">
              <w:rPr>
                <w:rFonts w:cs="Times New Roman"/>
                <w:szCs w:val="26"/>
              </w:rPr>
              <w:t>.</w:t>
            </w:r>
          </w:p>
        </w:tc>
      </w:tr>
      <w:tr w:rsidR="00D42AB2" w:rsidRPr="00D42AB2" w14:paraId="0F7291BB" w14:textId="77777777" w:rsidTr="00D42AB2">
        <w:tc>
          <w:tcPr>
            <w:tcW w:w="3060" w:type="dxa"/>
          </w:tcPr>
          <w:p w14:paraId="6BE9AD6A" w14:textId="5280E5C8" w:rsidR="00D42AB2" w:rsidRPr="00D42AB2" w:rsidRDefault="00D42AB2" w:rsidP="00D42AB2">
            <w:pPr>
              <w:ind w:hanging="18"/>
              <w:rPr>
                <w:rFonts w:cs="Times New Roman"/>
                <w:szCs w:val="26"/>
              </w:rPr>
            </w:pPr>
            <w:proofErr w:type="spellStart"/>
            <w:r w:rsidRPr="00D42AB2">
              <w:rPr>
                <w:rFonts w:cs="Times New Roman"/>
                <w:szCs w:val="26"/>
              </w:rPr>
              <w:t>Điều</w:t>
            </w:r>
            <w:proofErr w:type="spellEnd"/>
            <w:r w:rsidRPr="00D42AB2">
              <w:rPr>
                <w:rFonts w:cs="Times New Roman"/>
                <w:szCs w:val="26"/>
              </w:rPr>
              <w:t xml:space="preserve"> </w:t>
            </w:r>
            <w:proofErr w:type="spellStart"/>
            <w:r w:rsidRPr="00D42AB2">
              <w:rPr>
                <w:rFonts w:cs="Times New Roman"/>
                <w:szCs w:val="26"/>
              </w:rPr>
              <w:t>khiển</w:t>
            </w:r>
            <w:proofErr w:type="spellEnd"/>
            <w:r w:rsidRPr="00D42AB2">
              <w:rPr>
                <w:rFonts w:cs="Times New Roman"/>
                <w:szCs w:val="26"/>
              </w:rPr>
              <w:t xml:space="preserve"> </w:t>
            </w:r>
            <w:proofErr w:type="spellStart"/>
            <w:r w:rsidR="0087740B">
              <w:rPr>
                <w:rFonts w:cs="Times New Roman"/>
                <w:szCs w:val="26"/>
              </w:rPr>
              <w:t>điểm</w:t>
            </w:r>
            <w:proofErr w:type="spellEnd"/>
            <w:r w:rsidRPr="00D42AB2">
              <w:rPr>
                <w:rFonts w:cs="Times New Roman"/>
                <w:szCs w:val="26"/>
              </w:rPr>
              <w:t xml:space="preserve"> </w:t>
            </w:r>
            <w:proofErr w:type="spellStart"/>
            <w:r w:rsidRPr="00D42AB2">
              <w:rPr>
                <w:rFonts w:cs="Times New Roman"/>
                <w:szCs w:val="26"/>
              </w:rPr>
              <w:t>dừng</w:t>
            </w:r>
            <w:proofErr w:type="spellEnd"/>
          </w:p>
        </w:tc>
        <w:tc>
          <w:tcPr>
            <w:tcW w:w="6295" w:type="dxa"/>
          </w:tcPr>
          <w:p w14:paraId="7EAEB56A" w14:textId="3C3FA051" w:rsidR="00D42AB2" w:rsidRPr="00D42AB2" w:rsidRDefault="00934C4C" w:rsidP="00D42AB2">
            <w:pPr>
              <w:ind w:hanging="18"/>
              <w:rPr>
                <w:rFonts w:cs="Times New Roman"/>
                <w:szCs w:val="26"/>
              </w:rPr>
            </w:pPr>
            <w:r>
              <w:rPr>
                <w:rFonts w:cs="Times New Roman"/>
                <w:szCs w:val="26"/>
              </w:rPr>
              <w:t xml:space="preserve">Xe </w:t>
            </w:r>
            <w:proofErr w:type="spellStart"/>
            <w:r>
              <w:rPr>
                <w:rFonts w:cs="Times New Roman"/>
                <w:szCs w:val="26"/>
              </w:rPr>
              <w:t>dừng</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vị</w:t>
            </w:r>
            <w:proofErr w:type="spellEnd"/>
            <w:r>
              <w:rPr>
                <w:rFonts w:cs="Times New Roman"/>
                <w:szCs w:val="26"/>
              </w:rPr>
              <w:t xml:space="preserve"> </w:t>
            </w:r>
            <w:proofErr w:type="spellStart"/>
            <w:r>
              <w:rPr>
                <w:rFonts w:cs="Times New Roman"/>
                <w:szCs w:val="26"/>
              </w:rPr>
              <w:t>trí</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Blynk App</w:t>
            </w:r>
            <w:r w:rsidR="001E722D">
              <w:rPr>
                <w:rFonts w:cs="Times New Roman"/>
                <w:szCs w:val="26"/>
              </w:rPr>
              <w:t xml:space="preserve">, </w:t>
            </w:r>
            <w:proofErr w:type="spellStart"/>
            <w:r w:rsidR="004E638A">
              <w:rPr>
                <w:rFonts w:cs="Times New Roman"/>
                <w:szCs w:val="26"/>
              </w:rPr>
              <w:t>nhưng</w:t>
            </w:r>
            <w:proofErr w:type="spellEnd"/>
            <w:r w:rsidR="004E638A">
              <w:rPr>
                <w:rFonts w:cs="Times New Roman"/>
                <w:szCs w:val="26"/>
              </w:rPr>
              <w:t xml:space="preserve"> </w:t>
            </w:r>
            <w:proofErr w:type="spellStart"/>
            <w:r w:rsidR="004E638A">
              <w:rPr>
                <w:rFonts w:cs="Times New Roman"/>
                <w:szCs w:val="26"/>
              </w:rPr>
              <w:t>vẫn</w:t>
            </w:r>
            <w:proofErr w:type="spellEnd"/>
            <w:r w:rsidR="004E638A">
              <w:rPr>
                <w:rFonts w:cs="Times New Roman"/>
                <w:szCs w:val="26"/>
              </w:rPr>
              <w:t xml:space="preserve"> </w:t>
            </w:r>
            <w:proofErr w:type="spellStart"/>
            <w:r w:rsidR="004E638A">
              <w:rPr>
                <w:rFonts w:cs="Times New Roman"/>
                <w:szCs w:val="26"/>
              </w:rPr>
              <w:t>có</w:t>
            </w:r>
            <w:proofErr w:type="spellEnd"/>
            <w:r w:rsidR="004E638A">
              <w:rPr>
                <w:rFonts w:cs="Times New Roman"/>
                <w:szCs w:val="26"/>
              </w:rPr>
              <w:t xml:space="preserve"> </w:t>
            </w:r>
            <w:proofErr w:type="spellStart"/>
            <w:r w:rsidR="004E638A">
              <w:rPr>
                <w:rFonts w:cs="Times New Roman"/>
                <w:szCs w:val="26"/>
              </w:rPr>
              <w:t>những</w:t>
            </w:r>
            <w:proofErr w:type="spellEnd"/>
            <w:r w:rsidR="004E638A">
              <w:rPr>
                <w:rFonts w:cs="Times New Roman"/>
                <w:szCs w:val="26"/>
              </w:rPr>
              <w:t xml:space="preserve"> </w:t>
            </w:r>
            <w:proofErr w:type="spellStart"/>
            <w:r w:rsidR="00692BFE">
              <w:rPr>
                <w:rFonts w:cs="Times New Roman"/>
                <w:szCs w:val="26"/>
              </w:rPr>
              <w:t>lần</w:t>
            </w:r>
            <w:proofErr w:type="spellEnd"/>
            <w:r w:rsidR="00692BFE">
              <w:rPr>
                <w:rFonts w:cs="Times New Roman"/>
                <w:szCs w:val="26"/>
              </w:rPr>
              <w:t xml:space="preserve"> </w:t>
            </w:r>
            <w:proofErr w:type="spellStart"/>
            <w:r w:rsidR="00692BFE">
              <w:rPr>
                <w:rFonts w:cs="Times New Roman"/>
                <w:szCs w:val="26"/>
              </w:rPr>
              <w:t>xe</w:t>
            </w:r>
            <w:proofErr w:type="spellEnd"/>
            <w:r w:rsidR="00692BFE">
              <w:rPr>
                <w:rFonts w:cs="Times New Roman"/>
                <w:szCs w:val="26"/>
              </w:rPr>
              <w:t xml:space="preserve"> </w:t>
            </w:r>
            <w:proofErr w:type="spellStart"/>
            <w:r w:rsidR="00692BFE">
              <w:rPr>
                <w:rFonts w:cs="Times New Roman"/>
                <w:szCs w:val="26"/>
              </w:rPr>
              <w:t>không</w:t>
            </w:r>
            <w:proofErr w:type="spellEnd"/>
            <w:r w:rsidR="00692BFE">
              <w:rPr>
                <w:rFonts w:cs="Times New Roman"/>
                <w:szCs w:val="26"/>
              </w:rPr>
              <w:t xml:space="preserve"> </w:t>
            </w:r>
            <w:proofErr w:type="spellStart"/>
            <w:r w:rsidR="00692BFE">
              <w:rPr>
                <w:rFonts w:cs="Times New Roman"/>
                <w:szCs w:val="26"/>
              </w:rPr>
              <w:t>dừng</w:t>
            </w:r>
            <w:proofErr w:type="spellEnd"/>
            <w:r w:rsidR="00692BFE">
              <w:rPr>
                <w:rFonts w:cs="Times New Roman"/>
                <w:szCs w:val="26"/>
              </w:rPr>
              <w:t xml:space="preserve"> </w:t>
            </w:r>
            <w:proofErr w:type="spellStart"/>
            <w:r w:rsidR="00692BFE">
              <w:rPr>
                <w:rFonts w:cs="Times New Roman"/>
                <w:szCs w:val="26"/>
              </w:rPr>
              <w:t>lại</w:t>
            </w:r>
            <w:proofErr w:type="spellEnd"/>
            <w:r w:rsidR="00692BFE">
              <w:rPr>
                <w:rFonts w:cs="Times New Roman"/>
                <w:szCs w:val="26"/>
              </w:rPr>
              <w:t xml:space="preserve"> </w:t>
            </w:r>
            <w:proofErr w:type="spellStart"/>
            <w:r w:rsidR="00692BFE">
              <w:rPr>
                <w:rFonts w:cs="Times New Roman"/>
                <w:szCs w:val="26"/>
              </w:rPr>
              <w:t>đúng</w:t>
            </w:r>
            <w:proofErr w:type="spellEnd"/>
            <w:r w:rsidR="00692BFE">
              <w:rPr>
                <w:rFonts w:cs="Times New Roman"/>
                <w:szCs w:val="26"/>
              </w:rPr>
              <w:t xml:space="preserve"> </w:t>
            </w:r>
            <w:proofErr w:type="spellStart"/>
            <w:r w:rsidR="00692BFE">
              <w:rPr>
                <w:rFonts w:cs="Times New Roman"/>
                <w:szCs w:val="26"/>
              </w:rPr>
              <w:t>mà</w:t>
            </w:r>
            <w:proofErr w:type="spellEnd"/>
            <w:r w:rsidR="00692BFE">
              <w:rPr>
                <w:rFonts w:cs="Times New Roman"/>
                <w:szCs w:val="26"/>
              </w:rPr>
              <w:t xml:space="preserve"> </w:t>
            </w:r>
            <w:proofErr w:type="spellStart"/>
            <w:r w:rsidR="00692BFE">
              <w:rPr>
                <w:rFonts w:cs="Times New Roman"/>
                <w:szCs w:val="26"/>
              </w:rPr>
              <w:t>tiếp</w:t>
            </w:r>
            <w:proofErr w:type="spellEnd"/>
            <w:r w:rsidR="00692BFE">
              <w:rPr>
                <w:rFonts w:cs="Times New Roman"/>
                <w:szCs w:val="26"/>
              </w:rPr>
              <w:t xml:space="preserve"> </w:t>
            </w:r>
            <w:proofErr w:type="spellStart"/>
            <w:r w:rsidR="00692BFE">
              <w:rPr>
                <w:rFonts w:cs="Times New Roman"/>
                <w:szCs w:val="26"/>
              </w:rPr>
              <w:t>tục</w:t>
            </w:r>
            <w:proofErr w:type="spellEnd"/>
            <w:r w:rsidR="00692BFE">
              <w:rPr>
                <w:rFonts w:cs="Times New Roman"/>
                <w:szCs w:val="26"/>
              </w:rPr>
              <w:t xml:space="preserve"> </w:t>
            </w:r>
            <w:proofErr w:type="spellStart"/>
            <w:r w:rsidR="00692BFE">
              <w:rPr>
                <w:rFonts w:cs="Times New Roman"/>
                <w:szCs w:val="26"/>
              </w:rPr>
              <w:t>đi</w:t>
            </w:r>
            <w:proofErr w:type="spellEnd"/>
            <w:r w:rsidR="00692BFE">
              <w:rPr>
                <w:rFonts w:cs="Times New Roman"/>
                <w:szCs w:val="26"/>
              </w:rPr>
              <w:t xml:space="preserve"> </w:t>
            </w:r>
            <w:proofErr w:type="spellStart"/>
            <w:r w:rsidR="00692BFE">
              <w:rPr>
                <w:rFonts w:cs="Times New Roman"/>
                <w:szCs w:val="26"/>
              </w:rPr>
              <w:t>thẳng</w:t>
            </w:r>
            <w:proofErr w:type="spellEnd"/>
            <w:r w:rsidR="00692BFE">
              <w:rPr>
                <w:rFonts w:cs="Times New Roman"/>
                <w:szCs w:val="26"/>
              </w:rPr>
              <w:t>.</w:t>
            </w:r>
          </w:p>
        </w:tc>
      </w:tr>
    </w:tbl>
    <w:p w14:paraId="5DBF58F9" w14:textId="1D380E67" w:rsidR="00890A96" w:rsidRPr="00890A96" w:rsidRDefault="00D42AB2" w:rsidP="00890A96">
      <w:proofErr w:type="spellStart"/>
      <w:r w:rsidRPr="009F6B90">
        <w:rPr>
          <w:b/>
          <w:bCs/>
          <w:i/>
          <w:iCs/>
        </w:rPr>
        <w:t>Kết</w:t>
      </w:r>
      <w:proofErr w:type="spellEnd"/>
      <w:r w:rsidRPr="009F6B90">
        <w:rPr>
          <w:b/>
          <w:bCs/>
          <w:i/>
          <w:iCs/>
        </w:rPr>
        <w:t xml:space="preserve"> </w:t>
      </w:r>
      <w:proofErr w:type="spellStart"/>
      <w:r w:rsidRPr="009F6B90">
        <w:rPr>
          <w:b/>
          <w:bCs/>
          <w:i/>
          <w:iCs/>
        </w:rPr>
        <w:t>luận</w:t>
      </w:r>
      <w:proofErr w:type="spellEnd"/>
      <w:r w:rsidRPr="009F6B90">
        <w:rPr>
          <w:b/>
          <w:bCs/>
          <w:i/>
          <w:iCs/>
        </w:rPr>
        <w:t>:</w:t>
      </w:r>
      <w:r w:rsidR="002722F8">
        <w:t xml:space="preserve"> Xe </w:t>
      </w:r>
      <w:proofErr w:type="spellStart"/>
      <w:r w:rsidR="00934C4C">
        <w:t>chỉ</w:t>
      </w:r>
      <w:proofErr w:type="spellEnd"/>
      <w:r w:rsidR="00934C4C">
        <w:t xml:space="preserve"> </w:t>
      </w:r>
      <w:proofErr w:type="spellStart"/>
      <w:r w:rsidR="002722F8">
        <w:t>thực</w:t>
      </w:r>
      <w:proofErr w:type="spellEnd"/>
      <w:r w:rsidR="002722F8">
        <w:t xml:space="preserve"> </w:t>
      </w:r>
      <w:proofErr w:type="spellStart"/>
      <w:r w:rsidR="002722F8">
        <w:t>hiện</w:t>
      </w:r>
      <w:proofErr w:type="spellEnd"/>
      <w:r w:rsidR="002722F8">
        <w:t xml:space="preserve"> </w:t>
      </w:r>
      <w:proofErr w:type="spellStart"/>
      <w:r w:rsidR="00934C4C">
        <w:t>được</w:t>
      </w:r>
      <w:proofErr w:type="spellEnd"/>
      <w:r w:rsidR="00934C4C">
        <w:t xml:space="preserve"> </w:t>
      </w:r>
      <w:proofErr w:type="spellStart"/>
      <w:r w:rsidR="002722F8">
        <w:t>thay</w:t>
      </w:r>
      <w:proofErr w:type="spellEnd"/>
      <w:r w:rsidR="002722F8">
        <w:t xml:space="preserve"> </w:t>
      </w:r>
      <w:proofErr w:type="spellStart"/>
      <w:r w:rsidR="002722F8">
        <w:t>đổi</w:t>
      </w:r>
      <w:proofErr w:type="spellEnd"/>
      <w:r w:rsidR="002722F8">
        <w:t xml:space="preserve"> </w:t>
      </w:r>
      <w:proofErr w:type="spellStart"/>
      <w:r w:rsidR="002722F8">
        <w:t>vận</w:t>
      </w:r>
      <w:proofErr w:type="spellEnd"/>
      <w:r w:rsidR="002722F8">
        <w:t xml:space="preserve"> </w:t>
      </w:r>
      <w:proofErr w:type="spellStart"/>
      <w:r w:rsidR="002722F8">
        <w:t>tốc</w:t>
      </w:r>
      <w:proofErr w:type="spellEnd"/>
      <w:r w:rsidR="00147181">
        <w:t xml:space="preserve"> </w:t>
      </w:r>
      <w:proofErr w:type="spellStart"/>
      <w:r w:rsidR="00147181">
        <w:t>the</w:t>
      </w:r>
      <w:r w:rsidR="00934C4C">
        <w:t>o</w:t>
      </w:r>
      <w:proofErr w:type="spellEnd"/>
      <w:r w:rsidR="00147181">
        <w:t xml:space="preserve"> </w:t>
      </w:r>
      <w:proofErr w:type="spellStart"/>
      <w:r w:rsidR="00147181">
        <w:t>điều</w:t>
      </w:r>
      <w:proofErr w:type="spellEnd"/>
      <w:r w:rsidR="00147181">
        <w:t xml:space="preserve"> </w:t>
      </w:r>
      <w:proofErr w:type="spellStart"/>
      <w:r w:rsidR="00147181">
        <w:t>khiển</w:t>
      </w:r>
      <w:proofErr w:type="spellEnd"/>
      <w:r w:rsidR="00934C4C">
        <w:t xml:space="preserve"> </w:t>
      </w:r>
      <w:proofErr w:type="spellStart"/>
      <w:r w:rsidR="00934C4C">
        <w:t>của</w:t>
      </w:r>
      <w:proofErr w:type="spellEnd"/>
      <w:r w:rsidR="00147181">
        <w:t xml:space="preserve"> </w:t>
      </w:r>
      <w:proofErr w:type="spellStart"/>
      <w:r w:rsidR="00147181">
        <w:t>người</w:t>
      </w:r>
      <w:proofErr w:type="spellEnd"/>
      <w:r w:rsidR="00147181">
        <w:t xml:space="preserve"> </w:t>
      </w:r>
      <w:proofErr w:type="spellStart"/>
      <w:r w:rsidR="00147181">
        <w:t>dùng</w:t>
      </w:r>
      <w:proofErr w:type="spellEnd"/>
      <w:r w:rsidR="002E586D">
        <w:t xml:space="preserve">, </w:t>
      </w:r>
      <w:proofErr w:type="spellStart"/>
      <w:r w:rsidR="00147181">
        <w:t>tuy</w:t>
      </w:r>
      <w:proofErr w:type="spellEnd"/>
      <w:r w:rsidR="00147181">
        <w:t xml:space="preserve"> </w:t>
      </w:r>
      <w:proofErr w:type="spellStart"/>
      <w:r w:rsidR="00147181">
        <w:t>nhiên</w:t>
      </w:r>
      <w:proofErr w:type="spellEnd"/>
      <w:r w:rsidR="00147181">
        <w:t xml:space="preserve"> </w:t>
      </w:r>
      <w:proofErr w:type="spellStart"/>
      <w:r w:rsidR="00A34237">
        <w:t>thời</w:t>
      </w:r>
      <w:proofErr w:type="spellEnd"/>
      <w:r w:rsidR="00A34237">
        <w:t xml:space="preserve"> </w:t>
      </w:r>
      <w:proofErr w:type="spellStart"/>
      <w:r w:rsidR="00A34237">
        <w:t>gian</w:t>
      </w:r>
      <w:proofErr w:type="spellEnd"/>
      <w:r w:rsidR="00A34237">
        <w:t xml:space="preserve"> </w:t>
      </w:r>
      <w:proofErr w:type="spellStart"/>
      <w:r w:rsidR="00A34237">
        <w:t>phản</w:t>
      </w:r>
      <w:proofErr w:type="spellEnd"/>
      <w:r w:rsidR="00A34237">
        <w:t xml:space="preserve"> </w:t>
      </w:r>
      <w:proofErr w:type="spellStart"/>
      <w:r w:rsidR="00A34237">
        <w:t>hồi</w:t>
      </w:r>
      <w:proofErr w:type="spellEnd"/>
      <w:r w:rsidR="00A34237">
        <w:t xml:space="preserve"> </w:t>
      </w:r>
      <w:proofErr w:type="spellStart"/>
      <w:r w:rsidR="002E586D">
        <w:t>dài</w:t>
      </w:r>
      <w:proofErr w:type="spellEnd"/>
      <w:r w:rsidR="002E586D">
        <w:t xml:space="preserve"> do </w:t>
      </w:r>
      <w:proofErr w:type="spellStart"/>
      <w:r w:rsidR="002E586D">
        <w:t>tốc</w:t>
      </w:r>
      <w:proofErr w:type="spellEnd"/>
      <w:r w:rsidR="002E586D">
        <w:t xml:space="preserve"> </w:t>
      </w:r>
      <w:proofErr w:type="spellStart"/>
      <w:r w:rsidR="002E586D">
        <w:t>độ</w:t>
      </w:r>
      <w:proofErr w:type="spellEnd"/>
      <w:r w:rsidR="002E586D">
        <w:t xml:space="preserve"> </w:t>
      </w:r>
      <w:r w:rsidR="00934C4C">
        <w:t xml:space="preserve">Internet. </w:t>
      </w:r>
      <w:proofErr w:type="spellStart"/>
      <w:r w:rsidR="00934C4C">
        <w:t>Điều</w:t>
      </w:r>
      <w:proofErr w:type="spellEnd"/>
      <w:r w:rsidR="00934C4C">
        <w:t xml:space="preserve"> </w:t>
      </w:r>
      <w:proofErr w:type="spellStart"/>
      <w:r w:rsidR="00934C4C">
        <w:t>khiển</w:t>
      </w:r>
      <w:proofErr w:type="spellEnd"/>
      <w:r w:rsidR="00934C4C">
        <w:t xml:space="preserve"> </w:t>
      </w:r>
      <w:proofErr w:type="spellStart"/>
      <w:r w:rsidR="00934C4C">
        <w:t>điểm</w:t>
      </w:r>
      <w:proofErr w:type="spellEnd"/>
      <w:r w:rsidR="00934C4C">
        <w:t xml:space="preserve"> </w:t>
      </w:r>
      <w:proofErr w:type="spellStart"/>
      <w:r w:rsidR="00934C4C">
        <w:t>dừng</w:t>
      </w:r>
      <w:proofErr w:type="spellEnd"/>
      <w:r w:rsidR="00934C4C">
        <w:t xml:space="preserve"> </w:t>
      </w:r>
      <w:proofErr w:type="spellStart"/>
      <w:r w:rsidR="00934C4C">
        <w:t>trên</w:t>
      </w:r>
      <w:proofErr w:type="spellEnd"/>
      <w:r w:rsidR="00934C4C">
        <w:t xml:space="preserve"> App </w:t>
      </w:r>
      <w:proofErr w:type="spellStart"/>
      <w:r w:rsidR="00934C4C">
        <w:t>vẫn</w:t>
      </w:r>
      <w:proofErr w:type="spellEnd"/>
      <w:r w:rsidR="00934C4C">
        <w:t xml:space="preserve"> </w:t>
      </w:r>
      <w:r w:rsidR="00A13043">
        <w:t xml:space="preserve">hay </w:t>
      </w:r>
      <w:proofErr w:type="spellStart"/>
      <w:r w:rsidR="00934C4C">
        <w:t>gặp</w:t>
      </w:r>
      <w:proofErr w:type="spellEnd"/>
      <w:r w:rsidR="00934C4C">
        <w:t xml:space="preserve"> </w:t>
      </w:r>
      <w:proofErr w:type="spellStart"/>
      <w:r w:rsidR="009F7523">
        <w:t>sự</w:t>
      </w:r>
      <w:proofErr w:type="spellEnd"/>
      <w:r w:rsidR="009F7523">
        <w:t xml:space="preserve"> </w:t>
      </w:r>
      <w:proofErr w:type="spellStart"/>
      <w:r w:rsidR="009F7523">
        <w:t>cố</w:t>
      </w:r>
      <w:proofErr w:type="spellEnd"/>
      <w:r w:rsidR="00934C4C">
        <w:t>.</w:t>
      </w:r>
    </w:p>
    <w:p w14:paraId="4076712C" w14:textId="44D53DC3" w:rsidR="000655AA" w:rsidRDefault="000655AA" w:rsidP="00D42AB2">
      <w:r>
        <w:t xml:space="preserve">Sau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bài</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như</w:t>
      </w:r>
      <w:proofErr w:type="spellEnd"/>
      <w:r>
        <w:t xml:space="preserve"> </w:t>
      </w:r>
      <w:proofErr w:type="spellStart"/>
      <w:r>
        <w:t>trên</w:t>
      </w:r>
      <w:proofErr w:type="spellEnd"/>
      <w:r>
        <w:t xml:space="preserve">, </w:t>
      </w:r>
      <w:proofErr w:type="spellStart"/>
      <w:r>
        <w:t>nhóm</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w:t>
      </w:r>
      <w:proofErr w:type="spellStart"/>
      <w:r>
        <w:t>số</w:t>
      </w:r>
      <w:proofErr w:type="spellEnd"/>
      <w:r>
        <w:t xml:space="preserve"> </w:t>
      </w:r>
      <w:proofErr w:type="spellStart"/>
      <w:r w:rsidR="002E2B2B">
        <w:t>của</w:t>
      </w:r>
      <w:proofErr w:type="spellEnd"/>
      <w:r w:rsidR="002E2B2B">
        <w:t xml:space="preserve"> </w:t>
      </w:r>
      <w:proofErr w:type="spellStart"/>
      <w:r w:rsidR="002E2B2B">
        <w:t>xe</w:t>
      </w:r>
      <w:proofErr w:type="spellEnd"/>
      <w:r w:rsidR="002E2B2B">
        <w:t xml:space="preserve"> </w:t>
      </w:r>
      <w:proofErr w:type="spellStart"/>
      <w:r w:rsidR="002E2B2B">
        <w:t>khi</w:t>
      </w:r>
      <w:proofErr w:type="spellEnd"/>
      <w:r w:rsidR="002E2B2B">
        <w:t xml:space="preserve"> </w:t>
      </w:r>
      <w:proofErr w:type="spellStart"/>
      <w:r w:rsidR="002E2B2B">
        <w:t>hoạt</w:t>
      </w:r>
      <w:proofErr w:type="spellEnd"/>
      <w:r w:rsidR="002E2B2B">
        <w:t xml:space="preserve"> </w:t>
      </w:r>
      <w:proofErr w:type="spellStart"/>
      <w:r w:rsidR="002E2B2B">
        <w:t>động</w:t>
      </w:r>
      <w:proofErr w:type="spellEnd"/>
      <w:r w:rsidR="002E2B2B">
        <w:t xml:space="preserve"> </w:t>
      </w:r>
      <w:proofErr w:type="spellStart"/>
      <w:r w:rsidR="002E2B2B">
        <w:t>ổn</w:t>
      </w:r>
      <w:proofErr w:type="spellEnd"/>
      <w:r w:rsidR="002E2B2B">
        <w:t xml:space="preserve"> </w:t>
      </w:r>
      <w:proofErr w:type="spellStart"/>
      <w:r w:rsidR="002E2B2B">
        <w:t>định</w:t>
      </w:r>
      <w:proofErr w:type="spellEnd"/>
      <w:r w:rsidR="002E2B2B">
        <w:t xml:space="preserve"> </w:t>
      </w:r>
      <w:proofErr w:type="spellStart"/>
      <w:r w:rsidR="002E2B2B">
        <w:t>như</w:t>
      </w:r>
      <w:proofErr w:type="spellEnd"/>
      <w:r w:rsidR="002E2B2B">
        <w:t xml:space="preserve"> </w:t>
      </w:r>
      <w:proofErr w:type="spellStart"/>
      <w:r w:rsidR="002E2B2B">
        <w:t>bảng</w:t>
      </w:r>
      <w:proofErr w:type="spellEnd"/>
      <w:r w:rsidR="002E2B2B">
        <w:t xml:space="preserve"> </w:t>
      </w:r>
      <w:proofErr w:type="spellStart"/>
      <w:r w:rsidR="002E2B2B">
        <w:t>dưới</w:t>
      </w:r>
      <w:proofErr w:type="spellEnd"/>
      <w:r w:rsidR="002E2B2B">
        <w:t xml:space="preserve"> </w:t>
      </w:r>
      <w:proofErr w:type="spellStart"/>
      <w:r w:rsidR="002E2B2B">
        <w:t>đây</w:t>
      </w:r>
      <w:proofErr w:type="spellEnd"/>
    </w:p>
    <w:p w14:paraId="44DB9864" w14:textId="6D5E6421" w:rsidR="00B87092" w:rsidRPr="000655AA" w:rsidRDefault="00B87092" w:rsidP="000655AA">
      <w:pPr>
        <w:pStyle w:val="paragraph"/>
        <w:spacing w:before="0" w:beforeAutospacing="0" w:after="0" w:afterAutospacing="0"/>
        <w:ind w:firstLine="450"/>
        <w:jc w:val="center"/>
        <w:textAlignment w:val="baseline"/>
        <w:rPr>
          <w:rFonts w:ascii="Segoe UI" w:hAnsi="Segoe UI" w:cs="Segoe UI"/>
          <w:b/>
          <w:sz w:val="18"/>
          <w:szCs w:val="18"/>
        </w:rPr>
      </w:pPr>
      <w:proofErr w:type="spellStart"/>
      <w:r>
        <w:rPr>
          <w:rStyle w:val="normaltextrun"/>
          <w:rFonts w:eastAsiaTheme="majorEastAsia"/>
          <w:b/>
          <w:bCs/>
        </w:rPr>
        <w:t>Bảng</w:t>
      </w:r>
      <w:proofErr w:type="spellEnd"/>
      <w:r>
        <w:rPr>
          <w:rStyle w:val="normaltextrun"/>
          <w:rFonts w:eastAsiaTheme="majorEastAsia"/>
          <w:b/>
          <w:bCs/>
        </w:rPr>
        <w:t> </w:t>
      </w:r>
      <w:r>
        <w:rPr>
          <w:rStyle w:val="normaltextrun"/>
          <w:rFonts w:eastAsiaTheme="majorEastAsia"/>
          <w:b/>
          <w:bCs/>
          <w:color w:val="000000"/>
          <w:shd w:val="clear" w:color="auto" w:fill="E1E3E6"/>
        </w:rPr>
        <w:t>5</w:t>
      </w:r>
      <w:r>
        <w:rPr>
          <w:rStyle w:val="normaltextrun"/>
          <w:rFonts w:eastAsiaTheme="majorEastAsia"/>
          <w:b/>
          <w:bCs/>
        </w:rPr>
        <w:t>.5 </w:t>
      </w:r>
      <w:r>
        <w:rPr>
          <w:rStyle w:val="normaltextrun"/>
          <w:rFonts w:eastAsiaTheme="majorEastAsia"/>
          <w:b/>
          <w:bCs/>
          <w:color w:val="000000"/>
        </w:rPr>
        <w:t>Thông </w:t>
      </w:r>
      <w:proofErr w:type="spellStart"/>
      <w:r>
        <w:rPr>
          <w:rStyle w:val="normaltextrun"/>
          <w:rFonts w:eastAsiaTheme="majorEastAsia"/>
          <w:b/>
          <w:bCs/>
          <w:color w:val="000000"/>
        </w:rPr>
        <w:t>số</w:t>
      </w:r>
      <w:proofErr w:type="spellEnd"/>
      <w:r>
        <w:rPr>
          <w:rStyle w:val="normaltextrun"/>
          <w:rFonts w:eastAsiaTheme="majorEastAsia"/>
          <w:b/>
          <w:bCs/>
          <w:color w:val="000000"/>
        </w:rPr>
        <w:t> </w:t>
      </w:r>
      <w:proofErr w:type="spellStart"/>
      <w:r>
        <w:rPr>
          <w:rStyle w:val="normaltextrun"/>
          <w:rFonts w:eastAsiaTheme="majorEastAsia"/>
          <w:b/>
          <w:bCs/>
          <w:color w:val="000000"/>
        </w:rPr>
        <w:t>hoạt</w:t>
      </w:r>
      <w:proofErr w:type="spellEnd"/>
      <w:r>
        <w:rPr>
          <w:rStyle w:val="normaltextrun"/>
          <w:rFonts w:eastAsiaTheme="majorEastAsia"/>
          <w:b/>
          <w:bCs/>
          <w:color w:val="000000"/>
        </w:rPr>
        <w:t> </w:t>
      </w:r>
      <w:proofErr w:type="spellStart"/>
      <w:r>
        <w:rPr>
          <w:rStyle w:val="normaltextrun"/>
          <w:rFonts w:eastAsiaTheme="majorEastAsia"/>
          <w:b/>
          <w:bCs/>
          <w:color w:val="000000"/>
        </w:rPr>
        <w:t>động</w:t>
      </w:r>
      <w:proofErr w:type="spellEnd"/>
      <w:r>
        <w:rPr>
          <w:rStyle w:val="normaltextrun"/>
          <w:rFonts w:eastAsiaTheme="majorEastAsia"/>
          <w:b/>
          <w:bCs/>
          <w:color w:val="000000"/>
        </w:rPr>
        <w:t> </w:t>
      </w:r>
      <w:proofErr w:type="spellStart"/>
      <w:r>
        <w:rPr>
          <w:rStyle w:val="normaltextrun"/>
          <w:rFonts w:eastAsiaTheme="majorEastAsia"/>
          <w:b/>
          <w:bCs/>
          <w:color w:val="000000"/>
        </w:rPr>
        <w:t>của</w:t>
      </w:r>
      <w:proofErr w:type="spellEnd"/>
      <w:r>
        <w:rPr>
          <w:rStyle w:val="normaltextrun"/>
          <w:rFonts w:eastAsiaTheme="majorEastAsia"/>
          <w:b/>
          <w:bCs/>
          <w:color w:val="000000"/>
        </w:rPr>
        <w:t> </w:t>
      </w:r>
      <w:proofErr w:type="spellStart"/>
      <w:r>
        <w:rPr>
          <w:rStyle w:val="normaltextrun"/>
          <w:rFonts w:eastAsiaTheme="majorEastAsia"/>
          <w:b/>
          <w:bCs/>
          <w:color w:val="000000"/>
        </w:rPr>
        <w:t>xe</w:t>
      </w:r>
      <w:proofErr w:type="spellEnd"/>
    </w:p>
    <w:tbl>
      <w:tblPr>
        <w:tblStyle w:val="LiBang"/>
        <w:tblW w:w="0" w:type="auto"/>
        <w:tblLook w:val="0480" w:firstRow="0" w:lastRow="0" w:firstColumn="1" w:lastColumn="0" w:noHBand="0" w:noVBand="1"/>
      </w:tblPr>
      <w:tblGrid>
        <w:gridCol w:w="895"/>
        <w:gridCol w:w="4140"/>
        <w:gridCol w:w="4026"/>
      </w:tblGrid>
      <w:tr w:rsidR="0025381D" w14:paraId="322AD87A" w14:textId="77777777" w:rsidTr="00C356AF">
        <w:tc>
          <w:tcPr>
            <w:tcW w:w="895" w:type="dxa"/>
          </w:tcPr>
          <w:p w14:paraId="760910D7" w14:textId="77777777" w:rsidR="0025381D" w:rsidRPr="00FC3063" w:rsidRDefault="0025381D" w:rsidP="00C356AF">
            <w:pPr>
              <w:ind w:firstLine="0"/>
              <w:jc w:val="center"/>
              <w:rPr>
                <w:b/>
                <w:bCs/>
              </w:rPr>
            </w:pPr>
            <w:r w:rsidRPr="00FC3063">
              <w:rPr>
                <w:b/>
                <w:bCs/>
              </w:rPr>
              <w:t>STT</w:t>
            </w:r>
          </w:p>
        </w:tc>
        <w:tc>
          <w:tcPr>
            <w:tcW w:w="4140" w:type="dxa"/>
          </w:tcPr>
          <w:p w14:paraId="54D7EDC8" w14:textId="77777777" w:rsidR="0025381D" w:rsidRPr="00FC3063" w:rsidRDefault="0025381D" w:rsidP="00C356AF">
            <w:pPr>
              <w:ind w:firstLine="0"/>
              <w:jc w:val="center"/>
              <w:rPr>
                <w:b/>
                <w:bCs/>
              </w:rPr>
            </w:pPr>
            <w:proofErr w:type="spellStart"/>
            <w:r w:rsidRPr="00FC3063">
              <w:rPr>
                <w:b/>
                <w:bCs/>
              </w:rPr>
              <w:t>Đặc</w:t>
            </w:r>
            <w:proofErr w:type="spellEnd"/>
            <w:r w:rsidRPr="00FC3063">
              <w:rPr>
                <w:b/>
                <w:bCs/>
              </w:rPr>
              <w:t xml:space="preserve"> </w:t>
            </w:r>
            <w:proofErr w:type="spellStart"/>
            <w:r w:rsidRPr="00FC3063">
              <w:rPr>
                <w:b/>
                <w:bCs/>
              </w:rPr>
              <w:t>điểm</w:t>
            </w:r>
            <w:proofErr w:type="spellEnd"/>
          </w:p>
        </w:tc>
        <w:tc>
          <w:tcPr>
            <w:tcW w:w="4026" w:type="dxa"/>
          </w:tcPr>
          <w:p w14:paraId="7AC9FE39" w14:textId="77777777" w:rsidR="0025381D" w:rsidRPr="00FC3063" w:rsidRDefault="0025381D" w:rsidP="00C356AF">
            <w:pPr>
              <w:ind w:firstLine="0"/>
              <w:jc w:val="center"/>
              <w:rPr>
                <w:b/>
                <w:bCs/>
              </w:rPr>
            </w:pPr>
            <w:r w:rsidRPr="00FC3063">
              <w:rPr>
                <w:b/>
                <w:bCs/>
              </w:rPr>
              <w:t xml:space="preserve">Thông </w:t>
            </w:r>
            <w:proofErr w:type="spellStart"/>
            <w:r w:rsidRPr="00FC3063">
              <w:rPr>
                <w:b/>
                <w:bCs/>
              </w:rPr>
              <w:t>số</w:t>
            </w:r>
            <w:proofErr w:type="spellEnd"/>
          </w:p>
        </w:tc>
      </w:tr>
      <w:tr w:rsidR="0025381D" w14:paraId="566B9430" w14:textId="77777777" w:rsidTr="00C356AF">
        <w:tc>
          <w:tcPr>
            <w:tcW w:w="895" w:type="dxa"/>
          </w:tcPr>
          <w:p w14:paraId="30BF9F41" w14:textId="77777777" w:rsidR="0025381D" w:rsidRDefault="0025381D" w:rsidP="00C356AF">
            <w:pPr>
              <w:ind w:firstLine="0"/>
              <w:jc w:val="center"/>
            </w:pPr>
            <w:r>
              <w:t>1</w:t>
            </w:r>
          </w:p>
        </w:tc>
        <w:tc>
          <w:tcPr>
            <w:tcW w:w="4140" w:type="dxa"/>
          </w:tcPr>
          <w:p w14:paraId="424D5FC6" w14:textId="77777777" w:rsidR="0025381D" w:rsidRDefault="0025381D" w:rsidP="00C356AF">
            <w:pPr>
              <w:ind w:firstLine="0"/>
              <w:jc w:val="center"/>
            </w:pPr>
            <w:proofErr w:type="spellStart"/>
            <w:r>
              <w:t>Khối</w:t>
            </w:r>
            <w:proofErr w:type="spellEnd"/>
            <w:r>
              <w:t xml:space="preserve"> </w:t>
            </w:r>
            <w:proofErr w:type="spellStart"/>
            <w:r>
              <w:t>lượng</w:t>
            </w:r>
            <w:proofErr w:type="spellEnd"/>
            <w:r>
              <w:t xml:space="preserve"> </w:t>
            </w:r>
            <w:proofErr w:type="spellStart"/>
            <w:r>
              <w:t>xe</w:t>
            </w:r>
            <w:proofErr w:type="spellEnd"/>
          </w:p>
        </w:tc>
        <w:tc>
          <w:tcPr>
            <w:tcW w:w="4026" w:type="dxa"/>
          </w:tcPr>
          <w:p w14:paraId="2D5FFCA2" w14:textId="5E4F9F13" w:rsidR="0025381D" w:rsidRDefault="0025381D" w:rsidP="00C356AF">
            <w:pPr>
              <w:ind w:firstLine="0"/>
              <w:jc w:val="center"/>
            </w:pPr>
            <w:r>
              <w:t>0.7</w:t>
            </w:r>
            <w:r w:rsidR="00AD294E">
              <w:t xml:space="preserve"> </w:t>
            </w:r>
            <w:r>
              <w:t>kg</w:t>
            </w:r>
          </w:p>
        </w:tc>
      </w:tr>
      <w:tr w:rsidR="0025381D" w14:paraId="0FEA2849" w14:textId="77777777" w:rsidTr="00C356AF">
        <w:tc>
          <w:tcPr>
            <w:tcW w:w="895" w:type="dxa"/>
          </w:tcPr>
          <w:p w14:paraId="7820DE42" w14:textId="77777777" w:rsidR="0025381D" w:rsidRDefault="0025381D" w:rsidP="00C356AF">
            <w:pPr>
              <w:ind w:firstLine="0"/>
              <w:jc w:val="center"/>
            </w:pPr>
            <w:r>
              <w:t>2</w:t>
            </w:r>
          </w:p>
        </w:tc>
        <w:tc>
          <w:tcPr>
            <w:tcW w:w="4140" w:type="dxa"/>
          </w:tcPr>
          <w:p w14:paraId="1FFB8E9A" w14:textId="77777777" w:rsidR="0025381D" w:rsidRDefault="0025381D" w:rsidP="00C356AF">
            <w:pPr>
              <w:ind w:firstLine="0"/>
              <w:jc w:val="center"/>
            </w:pPr>
            <w:proofErr w:type="spellStart"/>
            <w:r>
              <w:t>Kích</w:t>
            </w:r>
            <w:proofErr w:type="spellEnd"/>
            <w:r>
              <w:t xml:space="preserve"> </w:t>
            </w:r>
            <w:proofErr w:type="spellStart"/>
            <w:r>
              <w:t>thước</w:t>
            </w:r>
            <w:proofErr w:type="spellEnd"/>
            <w:r>
              <w:t xml:space="preserve"> </w:t>
            </w:r>
            <w:proofErr w:type="spellStart"/>
            <w:r>
              <w:t>khung</w:t>
            </w:r>
            <w:proofErr w:type="spellEnd"/>
            <w:r>
              <w:t xml:space="preserve"> </w:t>
            </w:r>
            <w:proofErr w:type="spellStart"/>
            <w:r>
              <w:t>xe</w:t>
            </w:r>
            <w:proofErr w:type="spellEnd"/>
          </w:p>
        </w:tc>
        <w:tc>
          <w:tcPr>
            <w:tcW w:w="4026" w:type="dxa"/>
          </w:tcPr>
          <w:p w14:paraId="109A70E8" w14:textId="77777777" w:rsidR="0025381D" w:rsidRDefault="0025381D" w:rsidP="00C356AF">
            <w:pPr>
              <w:ind w:firstLine="0"/>
              <w:jc w:val="center"/>
            </w:pPr>
            <w:r>
              <w:t>220mm x 150mm x 80mm</w:t>
            </w:r>
          </w:p>
        </w:tc>
      </w:tr>
      <w:tr w:rsidR="0025381D" w14:paraId="0C23B5AB" w14:textId="77777777" w:rsidTr="00C356AF">
        <w:tc>
          <w:tcPr>
            <w:tcW w:w="895" w:type="dxa"/>
          </w:tcPr>
          <w:p w14:paraId="25182E3F" w14:textId="77777777" w:rsidR="0025381D" w:rsidRDefault="0025381D" w:rsidP="00C356AF">
            <w:pPr>
              <w:ind w:firstLine="0"/>
              <w:jc w:val="center"/>
            </w:pPr>
            <w:r>
              <w:t>3</w:t>
            </w:r>
          </w:p>
        </w:tc>
        <w:tc>
          <w:tcPr>
            <w:tcW w:w="4140" w:type="dxa"/>
          </w:tcPr>
          <w:p w14:paraId="2BB2E36E" w14:textId="77777777" w:rsidR="0025381D" w:rsidRDefault="0025381D" w:rsidP="00C356AF">
            <w:pPr>
              <w:ind w:firstLine="0"/>
              <w:jc w:val="center"/>
            </w:pP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commentRangeStart w:id="261"/>
            <w:proofErr w:type="spellStart"/>
            <w:r>
              <w:t>đa</w:t>
            </w:r>
            <w:commentRangeEnd w:id="261"/>
            <w:proofErr w:type="spellEnd"/>
            <w:r>
              <w:rPr>
                <w:rStyle w:val="ThamchiuChuthich"/>
              </w:rPr>
              <w:commentReference w:id="261"/>
            </w:r>
          </w:p>
        </w:tc>
        <w:tc>
          <w:tcPr>
            <w:tcW w:w="4026" w:type="dxa"/>
          </w:tcPr>
          <w:p w14:paraId="08CBC3D0" w14:textId="77777777" w:rsidR="0025381D" w:rsidRDefault="0025381D" w:rsidP="00C356AF">
            <w:pPr>
              <w:ind w:firstLine="0"/>
              <w:jc w:val="center"/>
            </w:pPr>
            <w:r>
              <w:t>1.67 m/s</w:t>
            </w:r>
          </w:p>
        </w:tc>
      </w:tr>
      <w:tr w:rsidR="0025381D" w14:paraId="7CD5BE03" w14:textId="77777777" w:rsidTr="00C356AF">
        <w:tc>
          <w:tcPr>
            <w:tcW w:w="895" w:type="dxa"/>
          </w:tcPr>
          <w:p w14:paraId="50FD0FF3" w14:textId="77777777" w:rsidR="0025381D" w:rsidRDefault="0025381D" w:rsidP="00C356AF">
            <w:pPr>
              <w:ind w:firstLine="0"/>
              <w:jc w:val="center"/>
            </w:pPr>
            <w:r>
              <w:t>4</w:t>
            </w:r>
          </w:p>
        </w:tc>
        <w:tc>
          <w:tcPr>
            <w:tcW w:w="4140" w:type="dxa"/>
          </w:tcPr>
          <w:p w14:paraId="1759CB46" w14:textId="77777777" w:rsidR="0025381D" w:rsidRDefault="0025381D" w:rsidP="00C356AF">
            <w:pPr>
              <w:ind w:firstLine="0"/>
              <w:jc w:val="center"/>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4026" w:type="dxa"/>
          </w:tcPr>
          <w:p w14:paraId="6AD808C8" w14:textId="77777777" w:rsidR="0025381D" w:rsidRDefault="0025381D" w:rsidP="00C356AF">
            <w:pPr>
              <w:ind w:firstLine="0"/>
              <w:jc w:val="center"/>
            </w:pPr>
            <w:r>
              <w:t>7.4 V</w:t>
            </w:r>
          </w:p>
        </w:tc>
      </w:tr>
      <w:tr w:rsidR="0025381D" w14:paraId="2CA13E06" w14:textId="77777777" w:rsidTr="00C356AF">
        <w:tc>
          <w:tcPr>
            <w:tcW w:w="895" w:type="dxa"/>
          </w:tcPr>
          <w:p w14:paraId="2EE785E2" w14:textId="77777777" w:rsidR="0025381D" w:rsidRDefault="0025381D" w:rsidP="00C356AF">
            <w:pPr>
              <w:ind w:firstLine="0"/>
              <w:jc w:val="center"/>
            </w:pPr>
            <w:r>
              <w:t>5</w:t>
            </w:r>
          </w:p>
        </w:tc>
        <w:tc>
          <w:tcPr>
            <w:tcW w:w="4140" w:type="dxa"/>
          </w:tcPr>
          <w:p w14:paraId="0307EE45" w14:textId="77777777" w:rsidR="0025381D" w:rsidRDefault="0025381D" w:rsidP="00C356AF">
            <w:pPr>
              <w:ind w:firstLine="0"/>
              <w:jc w:val="center"/>
            </w:pPr>
            <w:r>
              <w:t xml:space="preserve">Công </w:t>
            </w:r>
            <w:proofErr w:type="spellStart"/>
            <w:r>
              <w:t>suất</w:t>
            </w:r>
            <w:proofErr w:type="spellEnd"/>
            <w:r>
              <w:t xml:space="preserve"> </w:t>
            </w:r>
            <w:proofErr w:type="spellStart"/>
            <w:r>
              <w:t>xe</w:t>
            </w:r>
            <w:proofErr w:type="spellEnd"/>
          </w:p>
        </w:tc>
        <w:tc>
          <w:tcPr>
            <w:tcW w:w="4026" w:type="dxa"/>
          </w:tcPr>
          <w:p w14:paraId="624C8543" w14:textId="77777777" w:rsidR="0025381D" w:rsidRDefault="0025381D" w:rsidP="00C356AF">
            <w:pPr>
              <w:ind w:firstLine="0"/>
              <w:jc w:val="center"/>
            </w:pPr>
            <w:r>
              <w:t>≤ 3 W</w:t>
            </w:r>
          </w:p>
        </w:tc>
      </w:tr>
      <w:tr w:rsidR="0025381D" w14:paraId="7BBDAF0A" w14:textId="77777777" w:rsidTr="00C356AF">
        <w:tc>
          <w:tcPr>
            <w:tcW w:w="895" w:type="dxa"/>
          </w:tcPr>
          <w:p w14:paraId="40D53F20" w14:textId="77777777" w:rsidR="0025381D" w:rsidRDefault="0025381D" w:rsidP="00C356AF">
            <w:pPr>
              <w:ind w:firstLine="0"/>
              <w:jc w:val="center"/>
            </w:pPr>
            <w:r>
              <w:t>6</w:t>
            </w:r>
          </w:p>
        </w:tc>
        <w:tc>
          <w:tcPr>
            <w:tcW w:w="4140" w:type="dxa"/>
          </w:tcPr>
          <w:p w14:paraId="4FE38B63" w14:textId="77777777" w:rsidR="0025381D" w:rsidRDefault="0025381D" w:rsidP="00C356AF">
            <w:pPr>
              <w:ind w:firstLine="0"/>
              <w:jc w:val="center"/>
            </w:pPr>
            <w:proofErr w:type="spellStart"/>
            <w:r>
              <w:t>Độ</w:t>
            </w:r>
            <w:proofErr w:type="spellEnd"/>
            <w:r>
              <w:t xml:space="preserve"> </w:t>
            </w:r>
            <w:proofErr w:type="spellStart"/>
            <w:r>
              <w:t>rộng</w:t>
            </w:r>
            <w:proofErr w:type="spellEnd"/>
            <w:r>
              <w:t xml:space="preserve"> line</w:t>
            </w:r>
          </w:p>
        </w:tc>
        <w:tc>
          <w:tcPr>
            <w:tcW w:w="4026" w:type="dxa"/>
          </w:tcPr>
          <w:p w14:paraId="676729DB" w14:textId="77777777" w:rsidR="0025381D" w:rsidRDefault="0025381D" w:rsidP="00C356AF">
            <w:pPr>
              <w:ind w:firstLine="0"/>
              <w:jc w:val="center"/>
            </w:pPr>
            <w:r>
              <w:t>8 cm</w:t>
            </w:r>
          </w:p>
        </w:tc>
      </w:tr>
      <w:tr w:rsidR="0025381D" w14:paraId="402EBBC8" w14:textId="77777777" w:rsidTr="00C356AF">
        <w:tc>
          <w:tcPr>
            <w:tcW w:w="895" w:type="dxa"/>
          </w:tcPr>
          <w:p w14:paraId="36F115D5" w14:textId="77777777" w:rsidR="0025381D" w:rsidRDefault="0025381D" w:rsidP="00C356AF">
            <w:pPr>
              <w:ind w:firstLine="0"/>
              <w:jc w:val="center"/>
            </w:pPr>
            <w:r>
              <w:t>7</w:t>
            </w:r>
          </w:p>
        </w:tc>
        <w:tc>
          <w:tcPr>
            <w:tcW w:w="4140" w:type="dxa"/>
          </w:tcPr>
          <w:p w14:paraId="59DF6851" w14:textId="77777777" w:rsidR="0025381D" w:rsidRDefault="0025381D" w:rsidP="00C356AF">
            <w:pPr>
              <w:ind w:firstLine="0"/>
              <w:jc w:val="center"/>
            </w:pPr>
            <w:proofErr w:type="spellStart"/>
            <w:r>
              <w:t>Góc</w:t>
            </w:r>
            <w:proofErr w:type="spellEnd"/>
            <w:r>
              <w:t xml:space="preserve"> </w:t>
            </w:r>
            <w:proofErr w:type="spellStart"/>
            <w:r>
              <w:t>cua</w:t>
            </w:r>
            <w:proofErr w:type="spellEnd"/>
            <w:r>
              <w:t xml:space="preserve"> </w:t>
            </w:r>
            <w:proofErr w:type="spellStart"/>
            <w:r>
              <w:t>tối</w:t>
            </w:r>
            <w:proofErr w:type="spellEnd"/>
            <w:r>
              <w:t xml:space="preserve"> </w:t>
            </w:r>
            <w:proofErr w:type="spellStart"/>
            <w:r>
              <w:t>thiểu</w:t>
            </w:r>
            <w:proofErr w:type="spellEnd"/>
          </w:p>
        </w:tc>
        <w:tc>
          <w:tcPr>
            <w:tcW w:w="4026" w:type="dxa"/>
          </w:tcPr>
          <w:p w14:paraId="6AB1C064" w14:textId="77777777" w:rsidR="0025381D" w:rsidRDefault="0025381D" w:rsidP="00C356AF">
            <w:pPr>
              <w:ind w:firstLine="0"/>
              <w:jc w:val="center"/>
            </w:pPr>
            <w:r>
              <w:t xml:space="preserve">70 </w:t>
            </w:r>
            <w:proofErr w:type="spellStart"/>
            <w:r>
              <w:t>độ</w:t>
            </w:r>
            <w:proofErr w:type="spellEnd"/>
          </w:p>
        </w:tc>
      </w:tr>
      <w:tr w:rsidR="0025381D" w14:paraId="270E880A" w14:textId="77777777" w:rsidTr="00C356AF">
        <w:tc>
          <w:tcPr>
            <w:tcW w:w="895" w:type="dxa"/>
          </w:tcPr>
          <w:p w14:paraId="5BE6C05F" w14:textId="77777777" w:rsidR="0025381D" w:rsidRDefault="0025381D" w:rsidP="00C356AF">
            <w:pPr>
              <w:ind w:firstLine="0"/>
              <w:jc w:val="center"/>
            </w:pPr>
            <w:r>
              <w:t>8</w:t>
            </w:r>
          </w:p>
        </w:tc>
        <w:tc>
          <w:tcPr>
            <w:tcW w:w="4140" w:type="dxa"/>
          </w:tcPr>
          <w:p w14:paraId="3E6ED8C0" w14:textId="77777777" w:rsidR="0025381D" w:rsidRDefault="0025381D" w:rsidP="00C356AF">
            <w:pPr>
              <w:ind w:firstLine="0"/>
              <w:jc w:val="center"/>
            </w:pPr>
            <w:proofErr w:type="spellStart"/>
            <w:r>
              <w:t>Thời</w:t>
            </w:r>
            <w:proofErr w:type="spellEnd"/>
            <w:r>
              <w:t xml:space="preserve"> </w:t>
            </w:r>
            <w:proofErr w:type="spellStart"/>
            <w:r>
              <w:t>gian</w:t>
            </w:r>
            <w:proofErr w:type="spellEnd"/>
            <w:r>
              <w:t xml:space="preserve"> </w:t>
            </w:r>
            <w:proofErr w:type="spellStart"/>
            <w:r>
              <w:t>phản</w:t>
            </w:r>
            <w:proofErr w:type="spellEnd"/>
            <w:r>
              <w:t xml:space="preserve"> </w:t>
            </w:r>
            <w:proofErr w:type="spellStart"/>
            <w:r>
              <w:t>hồi</w:t>
            </w:r>
            <w:proofErr w:type="spellEnd"/>
            <w:r>
              <w:t xml:space="preserve"> Blynk</w:t>
            </w:r>
          </w:p>
        </w:tc>
        <w:tc>
          <w:tcPr>
            <w:tcW w:w="4026" w:type="dxa"/>
          </w:tcPr>
          <w:p w14:paraId="3D7E083B" w14:textId="77777777" w:rsidR="0025381D" w:rsidRDefault="0025381D" w:rsidP="00C356AF">
            <w:pPr>
              <w:keepNext/>
              <w:ind w:firstLine="0"/>
              <w:jc w:val="center"/>
            </w:pPr>
            <w:r>
              <w:t>~ 5 s</w:t>
            </w:r>
          </w:p>
        </w:tc>
      </w:tr>
    </w:tbl>
    <w:p w14:paraId="5299EC3F" w14:textId="77777777" w:rsidR="0025381D" w:rsidRDefault="0025381D" w:rsidP="0025381D">
      <w:pPr>
        <w:ind w:firstLine="0"/>
      </w:pPr>
    </w:p>
    <w:p w14:paraId="120D4C74" w14:textId="706BBCB8" w:rsidR="0062160E" w:rsidRPr="00313961" w:rsidRDefault="0062160E" w:rsidP="0062160E">
      <w:pPr>
        <w:pStyle w:val="u2"/>
      </w:pPr>
      <w:bookmarkStart w:id="262" w:name="_Toc78552259"/>
      <w:proofErr w:type="spellStart"/>
      <w:r>
        <w:lastRenderedPageBreak/>
        <w:t>Nhận</w:t>
      </w:r>
      <w:proofErr w:type="spellEnd"/>
      <w:r>
        <w:t xml:space="preserve"> </w:t>
      </w:r>
      <w:proofErr w:type="spellStart"/>
      <w:r>
        <w:t>xét</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bookmarkEnd w:id="262"/>
      <w:proofErr w:type="spellEnd"/>
    </w:p>
    <w:p w14:paraId="0EAA0158" w14:textId="77777777" w:rsidR="00956A84" w:rsidRDefault="00324417" w:rsidP="00A13043">
      <w:r>
        <w:t xml:space="preserve">Qua </w:t>
      </w:r>
      <w:proofErr w:type="spellStart"/>
      <w:r>
        <w:t>những</w:t>
      </w:r>
      <w:proofErr w:type="spellEnd"/>
      <w:r>
        <w:t xml:space="preserve"> </w:t>
      </w:r>
      <w:proofErr w:type="spellStart"/>
      <w:r>
        <w:t>phép</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rsidR="0076657A">
        <w:t>thì</w:t>
      </w:r>
      <w:proofErr w:type="spellEnd"/>
      <w:r w:rsidR="0076657A">
        <w:t xml:space="preserve"> </w:t>
      </w:r>
      <w:proofErr w:type="spellStart"/>
      <w:r w:rsidR="0076657A">
        <w:t>nhóm</w:t>
      </w:r>
      <w:proofErr w:type="spellEnd"/>
      <w:r w:rsidR="0076657A">
        <w:t xml:space="preserve"> </w:t>
      </w:r>
      <w:proofErr w:type="spellStart"/>
      <w:r w:rsidR="0076657A">
        <w:t>đã</w:t>
      </w:r>
      <w:proofErr w:type="spellEnd"/>
      <w:r w:rsidR="0076657A">
        <w:t xml:space="preserve"> </w:t>
      </w:r>
      <w:proofErr w:type="spellStart"/>
      <w:r w:rsidR="003B1DAA">
        <w:t>có</w:t>
      </w:r>
      <w:proofErr w:type="spellEnd"/>
      <w:r w:rsidR="0076657A">
        <w:t xml:space="preserve"> </w:t>
      </w:r>
      <w:proofErr w:type="spellStart"/>
      <w:r w:rsidR="0076657A">
        <w:t>được</w:t>
      </w:r>
      <w:proofErr w:type="spellEnd"/>
      <w:r w:rsidR="0076657A">
        <w:t xml:space="preserve"> </w:t>
      </w:r>
      <w:proofErr w:type="spellStart"/>
      <w:r w:rsidR="00614D7B">
        <w:t>những</w:t>
      </w:r>
      <w:proofErr w:type="spellEnd"/>
      <w:r w:rsidR="00614D7B">
        <w:t xml:space="preserve"> </w:t>
      </w:r>
      <w:proofErr w:type="spellStart"/>
      <w:r w:rsidR="00614D7B">
        <w:t>thông</w:t>
      </w:r>
      <w:proofErr w:type="spellEnd"/>
      <w:r w:rsidR="00614D7B">
        <w:t xml:space="preserve"> </w:t>
      </w:r>
      <w:proofErr w:type="spellStart"/>
      <w:r w:rsidR="00614D7B">
        <w:t>số</w:t>
      </w:r>
      <w:proofErr w:type="spellEnd"/>
      <w:r w:rsidR="00614D7B">
        <w:t xml:space="preserve"> </w:t>
      </w:r>
      <w:proofErr w:type="spellStart"/>
      <w:r w:rsidR="00614D7B">
        <w:t>của</w:t>
      </w:r>
      <w:proofErr w:type="spellEnd"/>
      <w:r w:rsidR="00614D7B">
        <w:t xml:space="preserve"> </w:t>
      </w:r>
      <w:proofErr w:type="spellStart"/>
      <w:r w:rsidR="00614D7B">
        <w:t>xe</w:t>
      </w:r>
      <w:proofErr w:type="spellEnd"/>
      <w:r w:rsidR="00614D7B">
        <w:t xml:space="preserve"> </w:t>
      </w:r>
      <w:proofErr w:type="spellStart"/>
      <w:r w:rsidR="00614D7B">
        <w:t>thực</w:t>
      </w:r>
      <w:proofErr w:type="spellEnd"/>
      <w:r w:rsidR="00614D7B">
        <w:t xml:space="preserve"> </w:t>
      </w:r>
      <w:proofErr w:type="spellStart"/>
      <w:r w:rsidR="00614D7B">
        <w:t>tế</w:t>
      </w:r>
      <w:proofErr w:type="spellEnd"/>
      <w:r w:rsidR="00AC0C56">
        <w:t xml:space="preserve"> </w:t>
      </w:r>
      <w:proofErr w:type="spellStart"/>
      <w:r w:rsidR="005C291D">
        <w:t>như</w:t>
      </w:r>
      <w:proofErr w:type="spellEnd"/>
      <w:r w:rsidR="005C291D">
        <w:t xml:space="preserve"> </w:t>
      </w:r>
      <w:proofErr w:type="spellStart"/>
      <w:r w:rsidR="005C291D">
        <w:t>tốc</w:t>
      </w:r>
      <w:proofErr w:type="spellEnd"/>
      <w:r w:rsidR="005C291D">
        <w:t xml:space="preserve"> </w:t>
      </w:r>
      <w:proofErr w:type="spellStart"/>
      <w:r w:rsidR="005C291D">
        <w:t>độ</w:t>
      </w:r>
      <w:proofErr w:type="spellEnd"/>
      <w:r w:rsidR="005C291D">
        <w:t xml:space="preserve"> </w:t>
      </w:r>
      <w:proofErr w:type="spellStart"/>
      <w:r w:rsidR="005C291D">
        <w:t>trung</w:t>
      </w:r>
      <w:proofErr w:type="spellEnd"/>
      <w:r w:rsidR="005C291D">
        <w:t xml:space="preserve"> </w:t>
      </w:r>
      <w:proofErr w:type="spellStart"/>
      <w:r w:rsidR="005C291D">
        <w:t>bình</w:t>
      </w:r>
      <w:proofErr w:type="spellEnd"/>
      <w:r w:rsidR="005C291D">
        <w:t xml:space="preserve"> </w:t>
      </w:r>
      <w:proofErr w:type="spellStart"/>
      <w:r w:rsidR="005C291D">
        <w:t>trên</w:t>
      </w:r>
      <w:proofErr w:type="spellEnd"/>
      <w:r w:rsidR="005C291D">
        <w:t xml:space="preserve"> </w:t>
      </w:r>
      <w:proofErr w:type="spellStart"/>
      <w:r w:rsidR="005C291D">
        <w:t>đường</w:t>
      </w:r>
      <w:proofErr w:type="spellEnd"/>
      <w:r w:rsidR="005C291D">
        <w:t xml:space="preserve"> </w:t>
      </w:r>
      <w:proofErr w:type="spellStart"/>
      <w:r w:rsidR="005C291D">
        <w:t>thẳng</w:t>
      </w:r>
      <w:proofErr w:type="spellEnd"/>
      <w:r w:rsidR="005C291D">
        <w:t xml:space="preserve"> </w:t>
      </w:r>
      <w:proofErr w:type="spellStart"/>
      <w:r w:rsidR="005C291D">
        <w:t>là</w:t>
      </w:r>
      <w:proofErr w:type="spellEnd"/>
      <w:r w:rsidR="005C291D">
        <w:t xml:space="preserve"> </w:t>
      </w:r>
      <w:r w:rsidR="00FB5EEE">
        <w:t>1</w:t>
      </w:r>
      <w:r w:rsidR="004D434D">
        <w:t xml:space="preserve">.67 m/s, </w:t>
      </w:r>
      <w:proofErr w:type="spellStart"/>
      <w:r w:rsidR="004D434D">
        <w:t>độ</w:t>
      </w:r>
      <w:proofErr w:type="spellEnd"/>
      <w:r w:rsidR="004D434D">
        <w:t xml:space="preserve"> </w:t>
      </w:r>
      <w:proofErr w:type="spellStart"/>
      <w:r w:rsidR="004D434D">
        <w:t>dày</w:t>
      </w:r>
      <w:proofErr w:type="spellEnd"/>
      <w:r w:rsidR="004D434D">
        <w:t xml:space="preserve"> </w:t>
      </w:r>
      <w:proofErr w:type="spellStart"/>
      <w:r w:rsidR="004D434D">
        <w:t>đường</w:t>
      </w:r>
      <w:proofErr w:type="spellEnd"/>
      <w:r w:rsidR="004D434D">
        <w:t xml:space="preserve"> </w:t>
      </w:r>
      <w:proofErr w:type="spellStart"/>
      <w:r w:rsidR="004D434D">
        <w:t>kẻ</w:t>
      </w:r>
      <w:proofErr w:type="spellEnd"/>
      <w:r w:rsidR="004D434D">
        <w:t xml:space="preserve"> </w:t>
      </w:r>
      <w:proofErr w:type="spellStart"/>
      <w:r w:rsidR="005F1CC0">
        <w:t>tối</w:t>
      </w:r>
      <w:proofErr w:type="spellEnd"/>
      <w:r w:rsidR="005F1CC0">
        <w:t xml:space="preserve"> </w:t>
      </w:r>
      <w:proofErr w:type="spellStart"/>
      <w:r w:rsidR="005F1CC0">
        <w:t>ưu</w:t>
      </w:r>
      <w:proofErr w:type="spellEnd"/>
      <w:r w:rsidR="004D434D">
        <w:t xml:space="preserve"> </w:t>
      </w:r>
      <w:proofErr w:type="spellStart"/>
      <w:r w:rsidR="004D434D">
        <w:t>là</w:t>
      </w:r>
      <w:proofErr w:type="spellEnd"/>
      <w:r w:rsidR="004D434D">
        <w:t xml:space="preserve"> 8cm, </w:t>
      </w:r>
      <w:proofErr w:type="spellStart"/>
      <w:r w:rsidR="00E171D3">
        <w:t>góc</w:t>
      </w:r>
      <w:proofErr w:type="spellEnd"/>
      <w:r w:rsidR="00E171D3">
        <w:t xml:space="preserve"> </w:t>
      </w:r>
      <w:proofErr w:type="spellStart"/>
      <w:r w:rsidR="00E171D3">
        <w:t>cua</w:t>
      </w:r>
      <w:proofErr w:type="spellEnd"/>
      <w:r w:rsidR="00E171D3">
        <w:t xml:space="preserve"> </w:t>
      </w:r>
      <w:proofErr w:type="spellStart"/>
      <w:r w:rsidR="00E171D3">
        <w:t>tối</w:t>
      </w:r>
      <w:proofErr w:type="spellEnd"/>
      <w:r w:rsidR="00E171D3">
        <w:t xml:space="preserve"> </w:t>
      </w:r>
      <w:proofErr w:type="spellStart"/>
      <w:r w:rsidR="00E171D3">
        <w:t>thiểu</w:t>
      </w:r>
      <w:proofErr w:type="spellEnd"/>
      <w:r w:rsidR="00E171D3">
        <w:t xml:space="preserve"> </w:t>
      </w:r>
      <w:proofErr w:type="spellStart"/>
      <w:r w:rsidR="00E171D3">
        <w:t>để</w:t>
      </w:r>
      <w:proofErr w:type="spellEnd"/>
      <w:r w:rsidR="00E171D3">
        <w:t xml:space="preserve"> </w:t>
      </w:r>
      <w:proofErr w:type="spellStart"/>
      <w:r w:rsidR="00E171D3">
        <w:t>xe</w:t>
      </w:r>
      <w:proofErr w:type="spellEnd"/>
      <w:r w:rsidR="00E171D3">
        <w:t xml:space="preserve"> </w:t>
      </w:r>
      <w:proofErr w:type="spellStart"/>
      <w:r w:rsidR="00E171D3">
        <w:t>có</w:t>
      </w:r>
      <w:proofErr w:type="spellEnd"/>
      <w:r w:rsidR="00E171D3">
        <w:t xml:space="preserve"> </w:t>
      </w:r>
      <w:proofErr w:type="spellStart"/>
      <w:r w:rsidR="00E171D3">
        <w:t>thể</w:t>
      </w:r>
      <w:proofErr w:type="spellEnd"/>
      <w:r w:rsidR="00E171D3">
        <w:t xml:space="preserve"> </w:t>
      </w:r>
      <w:proofErr w:type="spellStart"/>
      <w:r w:rsidR="00E171D3">
        <w:t>chạy</w:t>
      </w:r>
      <w:proofErr w:type="spellEnd"/>
      <w:r w:rsidR="00E171D3">
        <w:t xml:space="preserve"> </w:t>
      </w:r>
      <w:proofErr w:type="spellStart"/>
      <w:r w:rsidR="00E171D3">
        <w:t>ổn</w:t>
      </w:r>
      <w:proofErr w:type="spellEnd"/>
      <w:r w:rsidR="00E171D3">
        <w:t xml:space="preserve"> </w:t>
      </w:r>
      <w:proofErr w:type="spellStart"/>
      <w:r w:rsidR="00E171D3">
        <w:t>định</w:t>
      </w:r>
      <w:proofErr w:type="spellEnd"/>
      <w:r w:rsidR="00E171D3">
        <w:t xml:space="preserve"> </w:t>
      </w:r>
      <w:proofErr w:type="spellStart"/>
      <w:r w:rsidR="00E171D3">
        <w:t>là</w:t>
      </w:r>
      <w:proofErr w:type="spellEnd"/>
      <w:r w:rsidR="00E171D3">
        <w:t xml:space="preserve"> </w:t>
      </w:r>
      <w:r w:rsidR="005F1CC0">
        <w:t xml:space="preserve">80 </w:t>
      </w:r>
      <w:proofErr w:type="spellStart"/>
      <w:r w:rsidR="005F1CC0">
        <w:t>độ</w:t>
      </w:r>
      <w:proofErr w:type="spellEnd"/>
      <w:r w:rsidR="00623632">
        <w:t xml:space="preserve">. </w:t>
      </w:r>
      <w:proofErr w:type="spellStart"/>
      <w:r w:rsidR="00527E9B">
        <w:t>Tốc</w:t>
      </w:r>
      <w:proofErr w:type="spellEnd"/>
      <w:r w:rsidR="00527E9B">
        <w:t xml:space="preserve"> </w:t>
      </w:r>
      <w:proofErr w:type="spellStart"/>
      <w:r w:rsidR="00527E9B">
        <w:t>độ</w:t>
      </w:r>
      <w:proofErr w:type="spellEnd"/>
      <w:r w:rsidR="00527E9B">
        <w:t xml:space="preserve"> </w:t>
      </w:r>
      <w:proofErr w:type="spellStart"/>
      <w:r w:rsidR="00527E9B">
        <w:t>của</w:t>
      </w:r>
      <w:proofErr w:type="spellEnd"/>
      <w:r w:rsidR="00527E9B">
        <w:t xml:space="preserve"> </w:t>
      </w:r>
      <w:proofErr w:type="spellStart"/>
      <w:r w:rsidR="00527E9B">
        <w:t>xe</w:t>
      </w:r>
      <w:proofErr w:type="spellEnd"/>
      <w:r w:rsidR="00527E9B">
        <w:t xml:space="preserve"> </w:t>
      </w:r>
      <w:proofErr w:type="spellStart"/>
      <w:r w:rsidR="00527E9B">
        <w:t>có</w:t>
      </w:r>
      <w:proofErr w:type="spellEnd"/>
      <w:r w:rsidR="00527E9B">
        <w:t xml:space="preserve"> </w:t>
      </w:r>
      <w:proofErr w:type="spellStart"/>
      <w:r w:rsidR="00527E9B">
        <w:t>thể</w:t>
      </w:r>
      <w:proofErr w:type="spellEnd"/>
      <w:r w:rsidR="00527E9B">
        <w:t xml:space="preserve"> </w:t>
      </w:r>
      <w:proofErr w:type="spellStart"/>
      <w:r w:rsidR="00527E9B">
        <w:t>điều</w:t>
      </w:r>
      <w:proofErr w:type="spellEnd"/>
      <w:r w:rsidR="00527E9B">
        <w:t xml:space="preserve"> </w:t>
      </w:r>
      <w:proofErr w:type="spellStart"/>
      <w:r w:rsidR="00527E9B">
        <w:t>khiển</w:t>
      </w:r>
      <w:proofErr w:type="spellEnd"/>
      <w:r w:rsidR="00527E9B">
        <w:t xml:space="preserve"> </w:t>
      </w:r>
      <w:proofErr w:type="spellStart"/>
      <w:r w:rsidR="00527E9B">
        <w:t>trên</w:t>
      </w:r>
      <w:proofErr w:type="spellEnd"/>
      <w:r w:rsidR="00527E9B">
        <w:t xml:space="preserve"> App Blynk</w:t>
      </w:r>
      <w:r w:rsidR="000A2886">
        <w:t xml:space="preserve"> </w:t>
      </w:r>
      <w:proofErr w:type="spellStart"/>
      <w:r w:rsidR="000A2886">
        <w:t>với</w:t>
      </w:r>
      <w:proofErr w:type="spellEnd"/>
      <w:r w:rsidR="000A2886">
        <w:t xml:space="preserve"> </w:t>
      </w:r>
      <w:proofErr w:type="spellStart"/>
      <w:r w:rsidR="000A2886">
        <w:t>độ</w:t>
      </w:r>
      <w:proofErr w:type="spellEnd"/>
      <w:r w:rsidR="000A2886">
        <w:t xml:space="preserve"> </w:t>
      </w:r>
      <w:proofErr w:type="spellStart"/>
      <w:r w:rsidR="000A2886">
        <w:t>chính</w:t>
      </w:r>
      <w:proofErr w:type="spellEnd"/>
      <w:r w:rsidR="000A2886">
        <w:t xml:space="preserve"> </w:t>
      </w:r>
      <w:proofErr w:type="spellStart"/>
      <w:r w:rsidR="000A2886">
        <w:t>xác</w:t>
      </w:r>
      <w:proofErr w:type="spellEnd"/>
      <w:r w:rsidR="000A2886">
        <w:t xml:space="preserve"> </w:t>
      </w:r>
      <w:proofErr w:type="spellStart"/>
      <w:r w:rsidR="000A2886">
        <w:t>cao</w:t>
      </w:r>
      <w:proofErr w:type="spellEnd"/>
      <w:r w:rsidR="000A2886">
        <w:t xml:space="preserve"> </w:t>
      </w:r>
      <w:proofErr w:type="spellStart"/>
      <w:r w:rsidR="006E665D">
        <w:t>nhưng</w:t>
      </w:r>
      <w:proofErr w:type="spellEnd"/>
      <w:r w:rsidR="006E665D">
        <w:t xml:space="preserve"> </w:t>
      </w:r>
      <w:proofErr w:type="spellStart"/>
      <w:r w:rsidR="006E665D">
        <w:t>độ</w:t>
      </w:r>
      <w:proofErr w:type="spellEnd"/>
      <w:r w:rsidR="006E665D">
        <w:t xml:space="preserve"> </w:t>
      </w:r>
      <w:proofErr w:type="spellStart"/>
      <w:r w:rsidR="006E665D">
        <w:t>trễ</w:t>
      </w:r>
      <w:proofErr w:type="spellEnd"/>
      <w:r w:rsidR="006E665D">
        <w:t xml:space="preserve"> </w:t>
      </w:r>
      <w:proofErr w:type="spellStart"/>
      <w:r w:rsidR="006E665D">
        <w:t>khá</w:t>
      </w:r>
      <w:proofErr w:type="spellEnd"/>
      <w:r w:rsidR="006E665D">
        <w:t xml:space="preserve"> </w:t>
      </w:r>
      <w:proofErr w:type="spellStart"/>
      <w:r w:rsidR="006E665D">
        <w:t>lớn</w:t>
      </w:r>
      <w:proofErr w:type="spellEnd"/>
      <w:r w:rsidR="006E665D">
        <w:t xml:space="preserve">, </w:t>
      </w:r>
      <w:proofErr w:type="spellStart"/>
      <w:r w:rsidR="006E665D">
        <w:t>điều</w:t>
      </w:r>
      <w:proofErr w:type="spellEnd"/>
      <w:r w:rsidR="006E665D">
        <w:t xml:space="preserve"> </w:t>
      </w:r>
      <w:proofErr w:type="spellStart"/>
      <w:r w:rsidR="006E665D">
        <w:t>khiển</w:t>
      </w:r>
      <w:proofErr w:type="spellEnd"/>
      <w:r w:rsidR="006E665D">
        <w:t xml:space="preserve"> </w:t>
      </w:r>
      <w:proofErr w:type="spellStart"/>
      <w:r w:rsidR="006E665D">
        <w:t>điểm</w:t>
      </w:r>
      <w:proofErr w:type="spellEnd"/>
      <w:r w:rsidR="006E665D">
        <w:t xml:space="preserve"> </w:t>
      </w:r>
      <w:proofErr w:type="spellStart"/>
      <w:r w:rsidR="006E665D">
        <w:t>dừng</w:t>
      </w:r>
      <w:proofErr w:type="spellEnd"/>
      <w:r w:rsidR="006E665D">
        <w:t xml:space="preserve"> </w:t>
      </w:r>
      <w:proofErr w:type="spellStart"/>
      <w:r w:rsidR="006E665D">
        <w:t>trên</w:t>
      </w:r>
      <w:proofErr w:type="spellEnd"/>
      <w:r w:rsidR="006E665D">
        <w:t xml:space="preserve"> </w:t>
      </w:r>
      <w:r w:rsidR="00956A84">
        <w:t xml:space="preserve">app </w:t>
      </w:r>
      <w:proofErr w:type="spellStart"/>
      <w:r w:rsidR="00956A84">
        <w:t>thì</w:t>
      </w:r>
      <w:proofErr w:type="spellEnd"/>
      <w:r w:rsidR="00956A84">
        <w:t xml:space="preserve"> </w:t>
      </w:r>
      <w:proofErr w:type="spellStart"/>
      <w:r w:rsidR="00956A84">
        <w:t>vẫn</w:t>
      </w:r>
      <w:proofErr w:type="spellEnd"/>
      <w:r w:rsidR="00956A84">
        <w:t xml:space="preserve"> </w:t>
      </w:r>
      <w:proofErr w:type="spellStart"/>
      <w:r w:rsidR="00956A84">
        <w:t>còn</w:t>
      </w:r>
      <w:proofErr w:type="spellEnd"/>
      <w:r w:rsidR="00956A84">
        <w:t xml:space="preserve"> </w:t>
      </w:r>
      <w:proofErr w:type="spellStart"/>
      <w:r w:rsidR="00956A84">
        <w:t>những</w:t>
      </w:r>
      <w:proofErr w:type="spellEnd"/>
      <w:r w:rsidR="00956A84">
        <w:t xml:space="preserve"> </w:t>
      </w:r>
      <w:proofErr w:type="spellStart"/>
      <w:r w:rsidR="00956A84">
        <w:t>sự</w:t>
      </w:r>
      <w:proofErr w:type="spellEnd"/>
      <w:r w:rsidR="00956A84">
        <w:t xml:space="preserve"> </w:t>
      </w:r>
      <w:proofErr w:type="spellStart"/>
      <w:r w:rsidR="00956A84">
        <w:t>cố</w:t>
      </w:r>
      <w:proofErr w:type="spellEnd"/>
      <w:r w:rsidR="00956A84">
        <w:t xml:space="preserve"> </w:t>
      </w:r>
      <w:proofErr w:type="spellStart"/>
      <w:r w:rsidR="00956A84">
        <w:t>mà</w:t>
      </w:r>
      <w:proofErr w:type="spellEnd"/>
      <w:r w:rsidR="00956A84">
        <w:t xml:space="preserve"> </w:t>
      </w:r>
      <w:proofErr w:type="spellStart"/>
      <w:r w:rsidR="00956A84">
        <w:t>nhóm</w:t>
      </w:r>
      <w:proofErr w:type="spellEnd"/>
      <w:r w:rsidR="00956A84">
        <w:t xml:space="preserve"> </w:t>
      </w:r>
      <w:proofErr w:type="spellStart"/>
      <w:r w:rsidR="00956A84">
        <w:t>đang</w:t>
      </w:r>
      <w:proofErr w:type="spellEnd"/>
      <w:r w:rsidR="00956A84">
        <w:t xml:space="preserve"> </w:t>
      </w:r>
      <w:proofErr w:type="spellStart"/>
      <w:r w:rsidR="00956A84">
        <w:t>tìm</w:t>
      </w:r>
      <w:proofErr w:type="spellEnd"/>
      <w:r w:rsidR="00956A84">
        <w:t xml:space="preserve"> </w:t>
      </w:r>
      <w:proofErr w:type="spellStart"/>
      <w:r w:rsidR="00956A84">
        <w:t>cách</w:t>
      </w:r>
      <w:proofErr w:type="spellEnd"/>
      <w:r w:rsidR="00956A84">
        <w:t xml:space="preserve"> </w:t>
      </w:r>
      <w:proofErr w:type="spellStart"/>
      <w:r w:rsidR="00956A84">
        <w:t>khắc</w:t>
      </w:r>
      <w:proofErr w:type="spellEnd"/>
      <w:r w:rsidR="00956A84">
        <w:t xml:space="preserve"> </w:t>
      </w:r>
      <w:proofErr w:type="spellStart"/>
      <w:r w:rsidR="00956A84">
        <w:t>phục</w:t>
      </w:r>
      <w:proofErr w:type="spellEnd"/>
      <w:r w:rsidR="00956A84">
        <w:t>.</w:t>
      </w:r>
    </w:p>
    <w:p w14:paraId="4CBD0537" w14:textId="18A53A16" w:rsidR="001C7E72" w:rsidRDefault="001E76B8" w:rsidP="00A13043">
      <w:r>
        <w:t xml:space="preserve">Như </w:t>
      </w:r>
      <w:proofErr w:type="spellStart"/>
      <w:r>
        <w:t>vậy</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dễ</w:t>
      </w:r>
      <w:proofErr w:type="spellEnd"/>
      <w:r>
        <w:t xml:space="preserve"> </w:t>
      </w:r>
      <w:proofErr w:type="spellStart"/>
      <w:r>
        <w:t>tìm</w:t>
      </w:r>
      <w:proofErr w:type="spellEnd"/>
      <w:r>
        <w:t xml:space="preserve"> </w:t>
      </w:r>
      <w:proofErr w:type="spellStart"/>
      <w:r>
        <w:t>nhóm</w:t>
      </w:r>
      <w:proofErr w:type="spellEnd"/>
      <w:r>
        <w:t xml:space="preserve"> </w:t>
      </w:r>
      <w:proofErr w:type="spellStart"/>
      <w:r>
        <w:t>đã</w:t>
      </w:r>
      <w:proofErr w:type="spellEnd"/>
      <w:r>
        <w:t xml:space="preserve"> </w:t>
      </w:r>
      <w:proofErr w:type="spellStart"/>
      <w:r w:rsidR="00B9617D">
        <w:t>làm</w:t>
      </w:r>
      <w:proofErr w:type="spellEnd"/>
      <w:r w:rsidR="00B9617D">
        <w:t xml:space="preserve"> </w:t>
      </w:r>
      <w:proofErr w:type="spellStart"/>
      <w:r w:rsidR="00B9617D">
        <w:t>được</w:t>
      </w:r>
      <w:proofErr w:type="spellEnd"/>
      <w:r w:rsidR="00B9617D">
        <w:t xml:space="preserve"> </w:t>
      </w:r>
      <w:proofErr w:type="spellStart"/>
      <w:r w:rsidR="00B9617D">
        <w:t>một</w:t>
      </w:r>
      <w:proofErr w:type="spellEnd"/>
      <w:r w:rsidR="00B9617D">
        <w:t xml:space="preserve"> </w:t>
      </w:r>
      <w:proofErr w:type="spellStart"/>
      <w:r w:rsidR="00B9617D">
        <w:t>xe</w:t>
      </w:r>
      <w:proofErr w:type="spellEnd"/>
      <w:r w:rsidR="00B9617D">
        <w:t xml:space="preserve"> </w:t>
      </w:r>
      <w:proofErr w:type="spellStart"/>
      <w:r w:rsidR="00B9617D">
        <w:t>dò</w:t>
      </w:r>
      <w:proofErr w:type="spellEnd"/>
      <w:r w:rsidR="00B9617D">
        <w:t xml:space="preserve"> </w:t>
      </w:r>
      <w:proofErr w:type="spellStart"/>
      <w:r w:rsidR="00B9617D">
        <w:t>đường</w:t>
      </w:r>
      <w:proofErr w:type="spellEnd"/>
      <w:r w:rsidR="00B9617D">
        <w:t xml:space="preserve"> </w:t>
      </w:r>
      <w:proofErr w:type="spellStart"/>
      <w:r w:rsidR="00B9617D">
        <w:t>có</w:t>
      </w:r>
      <w:proofErr w:type="spellEnd"/>
      <w:r>
        <w:t xml:space="preserve"> </w:t>
      </w:r>
      <w:proofErr w:type="spellStart"/>
      <w:r w:rsidR="0076479E">
        <w:t>những</w:t>
      </w:r>
      <w:proofErr w:type="spellEnd"/>
      <w:r w:rsidR="0076479E">
        <w:t xml:space="preserve"> </w:t>
      </w:r>
      <w:proofErr w:type="spellStart"/>
      <w:r w:rsidR="0044169B">
        <w:t>tính</w:t>
      </w:r>
      <w:proofErr w:type="spellEnd"/>
      <w:r w:rsidR="0044169B">
        <w:t xml:space="preserve"> </w:t>
      </w:r>
      <w:proofErr w:type="spellStart"/>
      <w:r w:rsidR="0044169B">
        <w:t>năng</w:t>
      </w:r>
      <w:proofErr w:type="spellEnd"/>
      <w:r w:rsidR="0044169B">
        <w:t xml:space="preserve"> </w:t>
      </w:r>
      <w:proofErr w:type="spellStart"/>
      <w:r w:rsidR="00607F9D">
        <w:t>khá</w:t>
      </w:r>
      <w:proofErr w:type="spellEnd"/>
      <w:r w:rsidR="00607F9D">
        <w:t xml:space="preserve"> </w:t>
      </w:r>
      <w:proofErr w:type="spellStart"/>
      <w:r w:rsidR="00607F9D">
        <w:t>tốt</w:t>
      </w:r>
      <w:proofErr w:type="spellEnd"/>
      <w:r w:rsidR="00607F9D">
        <w:t xml:space="preserve">, </w:t>
      </w:r>
      <w:proofErr w:type="spellStart"/>
      <w:r w:rsidR="00607F9D">
        <w:t>phục</w:t>
      </w:r>
      <w:proofErr w:type="spellEnd"/>
      <w:r w:rsidR="00607F9D">
        <w:t xml:space="preserve"> </w:t>
      </w:r>
      <w:proofErr w:type="spellStart"/>
      <w:r w:rsidR="00607F9D">
        <w:t>vụ</w:t>
      </w:r>
      <w:proofErr w:type="spellEnd"/>
      <w:r w:rsidR="00607F9D">
        <w:t xml:space="preserve"> </w:t>
      </w:r>
      <w:proofErr w:type="spellStart"/>
      <w:r w:rsidR="00607F9D">
        <w:t>rất</w:t>
      </w:r>
      <w:proofErr w:type="spellEnd"/>
      <w:r w:rsidR="00607F9D">
        <w:t xml:space="preserve"> </w:t>
      </w:r>
      <w:proofErr w:type="spellStart"/>
      <w:r w:rsidR="00607F9D">
        <w:t>tốt</w:t>
      </w:r>
      <w:proofErr w:type="spellEnd"/>
      <w:r w:rsidR="00607F9D">
        <w:t xml:space="preserve"> </w:t>
      </w:r>
      <w:proofErr w:type="spellStart"/>
      <w:r w:rsidR="0052049B">
        <w:t>cho</w:t>
      </w:r>
      <w:proofErr w:type="spellEnd"/>
      <w:r w:rsidR="00607F9D">
        <w:t xml:space="preserve"> </w:t>
      </w:r>
      <w:proofErr w:type="spellStart"/>
      <w:r w:rsidR="00607F9D">
        <w:t>mục</w:t>
      </w:r>
      <w:proofErr w:type="spellEnd"/>
      <w:r w:rsidR="00607F9D">
        <w:t xml:space="preserve"> </w:t>
      </w:r>
      <w:proofErr w:type="spellStart"/>
      <w:r w:rsidR="00607F9D">
        <w:t>đích</w:t>
      </w:r>
      <w:proofErr w:type="spellEnd"/>
      <w:r w:rsidR="00607F9D">
        <w:t xml:space="preserve"> </w:t>
      </w:r>
      <w:proofErr w:type="spellStart"/>
      <w:r w:rsidR="00607F9D">
        <w:t>học</w:t>
      </w:r>
      <w:proofErr w:type="spellEnd"/>
      <w:r w:rsidR="00607F9D">
        <w:t xml:space="preserve"> </w:t>
      </w:r>
      <w:proofErr w:type="spellStart"/>
      <w:r w:rsidR="00607F9D">
        <w:t>tập</w:t>
      </w:r>
      <w:proofErr w:type="spellEnd"/>
      <w:r w:rsidR="00607F9D">
        <w:t xml:space="preserve"> ban </w:t>
      </w:r>
      <w:proofErr w:type="spellStart"/>
      <w:r w:rsidR="00607F9D">
        <w:t>đầu</w:t>
      </w:r>
      <w:proofErr w:type="spellEnd"/>
      <w:r w:rsidR="00607F9D">
        <w:t xml:space="preserve"> </w:t>
      </w:r>
      <w:proofErr w:type="spellStart"/>
      <w:r w:rsidR="00607F9D">
        <w:t>của</w:t>
      </w:r>
      <w:proofErr w:type="spellEnd"/>
      <w:r w:rsidR="00607F9D">
        <w:t xml:space="preserve"> </w:t>
      </w:r>
      <w:proofErr w:type="spellStart"/>
      <w:r w:rsidR="00607F9D">
        <w:t>nhóm</w:t>
      </w:r>
      <w:proofErr w:type="spellEnd"/>
      <w:r w:rsidR="00607F9D">
        <w:t>.</w:t>
      </w:r>
      <w:r w:rsidR="001C7E72">
        <w:br w:type="page"/>
      </w:r>
    </w:p>
    <w:p w14:paraId="65759CE4" w14:textId="1C9CF8B1" w:rsidR="00F37920" w:rsidRDefault="00F37920" w:rsidP="00F37920">
      <w:pPr>
        <w:pStyle w:val="u1"/>
      </w:pPr>
      <w:bookmarkStart w:id="263" w:name="_Toc77285399"/>
      <w:bookmarkStart w:id="264" w:name="_Toc78552260"/>
      <w:r>
        <w:lastRenderedPageBreak/>
        <w:t>KẾT LUẬN</w:t>
      </w:r>
      <w:bookmarkEnd w:id="263"/>
      <w:bookmarkEnd w:id="264"/>
    </w:p>
    <w:p w14:paraId="3FEBBB93" w14:textId="0CFB335F" w:rsidR="00CE31C5" w:rsidRPr="00CE31C5" w:rsidRDefault="007C571F" w:rsidP="00CE31C5">
      <w:pPr>
        <w:pStyle w:val="u2"/>
      </w:pPr>
      <w:bookmarkStart w:id="265" w:name="_Toc77285400"/>
      <w:bookmarkStart w:id="266" w:name="_Toc78552261"/>
      <w:proofErr w:type="spellStart"/>
      <w:r>
        <w:t>Kết</w:t>
      </w:r>
      <w:proofErr w:type="spellEnd"/>
      <w:r>
        <w:t xml:space="preserve"> </w:t>
      </w:r>
      <w:proofErr w:type="spellStart"/>
      <w:r>
        <w:t>luận</w:t>
      </w:r>
      <w:proofErr w:type="spellEnd"/>
      <w:r>
        <w:t xml:space="preserve"> </w:t>
      </w:r>
      <w:proofErr w:type="spellStart"/>
      <w:r>
        <w:t>chung</w:t>
      </w:r>
      <w:bookmarkEnd w:id="265"/>
      <w:bookmarkEnd w:id="266"/>
      <w:proofErr w:type="spellEnd"/>
    </w:p>
    <w:p w14:paraId="25382684" w14:textId="3D907374" w:rsidR="007C571F" w:rsidRDefault="00D549C1" w:rsidP="00100239">
      <w:r>
        <w:rPr>
          <w:kern w:val="0"/>
        </w:rPr>
        <w:t xml:space="preserve">Sau </w:t>
      </w:r>
      <w:proofErr w:type="spellStart"/>
      <w:r>
        <w:rPr>
          <w:kern w:val="0"/>
        </w:rPr>
        <w:t>quá</w:t>
      </w:r>
      <w:proofErr w:type="spellEnd"/>
      <w:r>
        <w:rPr>
          <w:kern w:val="0"/>
        </w:rPr>
        <w:t xml:space="preserve"> </w:t>
      </w:r>
      <w:proofErr w:type="spellStart"/>
      <w:r>
        <w:rPr>
          <w:kern w:val="0"/>
        </w:rPr>
        <w:t>trình</w:t>
      </w:r>
      <w:proofErr w:type="spellEnd"/>
      <w:r>
        <w:rPr>
          <w:kern w:val="0"/>
        </w:rPr>
        <w:t xml:space="preserve"> </w:t>
      </w:r>
      <w:proofErr w:type="spellStart"/>
      <w:r>
        <w:rPr>
          <w:kern w:val="0"/>
        </w:rPr>
        <w:t>nghiên</w:t>
      </w:r>
      <w:proofErr w:type="spellEnd"/>
      <w:r>
        <w:rPr>
          <w:kern w:val="0"/>
        </w:rPr>
        <w:t xml:space="preserve"> </w:t>
      </w:r>
      <w:proofErr w:type="spellStart"/>
      <w:r>
        <w:rPr>
          <w:kern w:val="0"/>
        </w:rPr>
        <w:t>cứu</w:t>
      </w:r>
      <w:proofErr w:type="spellEnd"/>
      <w:r>
        <w:t xml:space="preserve"> </w:t>
      </w:r>
      <w:proofErr w:type="spellStart"/>
      <w:r w:rsidR="00CA7438">
        <w:t>xe</w:t>
      </w:r>
      <w:proofErr w:type="spellEnd"/>
      <w:r w:rsidR="00CA7438">
        <w:t xml:space="preserve"> </w:t>
      </w:r>
      <w:proofErr w:type="spellStart"/>
      <w:r w:rsidR="00CA7438">
        <w:t>dò</w:t>
      </w:r>
      <w:proofErr w:type="spellEnd"/>
      <w:r w:rsidR="00CA7438">
        <w:t xml:space="preserve"> </w:t>
      </w:r>
      <w:proofErr w:type="spellStart"/>
      <w:r w:rsidR="00CA7438">
        <w:t>đường</w:t>
      </w:r>
      <w:proofErr w:type="spellEnd"/>
      <w:r w:rsidR="00CA7438">
        <w:t xml:space="preserve"> </w:t>
      </w:r>
      <w:proofErr w:type="spellStart"/>
      <w:r w:rsidR="00CA7438">
        <w:t>với</w:t>
      </w:r>
      <w:proofErr w:type="spellEnd"/>
      <w:r>
        <w:t xml:space="preserve"> </w:t>
      </w:r>
      <w:proofErr w:type="spellStart"/>
      <w:r>
        <w:t>mục</w:t>
      </w:r>
      <w:proofErr w:type="spellEnd"/>
      <w:r>
        <w:t xml:space="preserve"> </w:t>
      </w:r>
      <w:proofErr w:type="spellStart"/>
      <w:r>
        <w:t>tiêu</w:t>
      </w:r>
      <w:proofErr w:type="spellEnd"/>
      <w:r w:rsidR="00AD0BCD">
        <w:t xml:space="preserve"> </w:t>
      </w:r>
      <w:proofErr w:type="spellStart"/>
      <w:r w:rsidR="008D63BE">
        <w:t>học</w:t>
      </w:r>
      <w:proofErr w:type="spellEnd"/>
      <w:r w:rsidR="008D63BE">
        <w:t xml:space="preserve"> </w:t>
      </w:r>
      <w:proofErr w:type="spellStart"/>
      <w:r w:rsidR="008D63BE">
        <w:t>tập</w:t>
      </w:r>
      <w:proofErr w:type="spellEnd"/>
      <w:r w:rsidR="008D63BE">
        <w:t xml:space="preserve"> </w:t>
      </w:r>
      <w:proofErr w:type="spellStart"/>
      <w:r w:rsidR="008D63BE">
        <w:t>và</w:t>
      </w:r>
      <w:proofErr w:type="spellEnd"/>
      <w:r w:rsidR="008D63BE">
        <w:t xml:space="preserve"> </w:t>
      </w:r>
      <w:proofErr w:type="spellStart"/>
      <w:r w:rsidR="00AD0BCD">
        <w:t>thiết</w:t>
      </w:r>
      <w:proofErr w:type="spellEnd"/>
      <w:r w:rsidR="00AD0BCD">
        <w:t xml:space="preserve"> </w:t>
      </w:r>
      <w:proofErr w:type="spellStart"/>
      <w:r w:rsidR="00AD0BCD">
        <w:t>kế</w:t>
      </w:r>
      <w:proofErr w:type="spellEnd"/>
      <w:r w:rsidR="00AD0BCD">
        <w:t xml:space="preserve"> </w:t>
      </w:r>
      <w:proofErr w:type="spellStart"/>
      <w:r w:rsidR="00AD0BCD">
        <w:t>một</w:t>
      </w:r>
      <w:proofErr w:type="spellEnd"/>
      <w:r w:rsidR="00AD0BCD">
        <w:t xml:space="preserve"> </w:t>
      </w:r>
      <w:proofErr w:type="spellStart"/>
      <w:r w:rsidR="00AD0BCD">
        <w:t>xe</w:t>
      </w:r>
      <w:proofErr w:type="spellEnd"/>
      <w:r w:rsidR="00AD0BCD">
        <w:t xml:space="preserve"> </w:t>
      </w:r>
      <w:proofErr w:type="spellStart"/>
      <w:r w:rsidR="00AD0BCD">
        <w:t>dò</w:t>
      </w:r>
      <w:proofErr w:type="spellEnd"/>
      <w:r w:rsidR="00AD0BCD">
        <w:t xml:space="preserve"> </w:t>
      </w:r>
      <w:proofErr w:type="spellStart"/>
      <w:r w:rsidR="00AD0BCD">
        <w:t>đường</w:t>
      </w:r>
      <w:proofErr w:type="spellEnd"/>
      <w:r w:rsidR="00AD0BCD">
        <w:t xml:space="preserve"> </w:t>
      </w:r>
      <w:proofErr w:type="spellStart"/>
      <w:r w:rsidR="00AD0BCD">
        <w:t>đáp</w:t>
      </w:r>
      <w:proofErr w:type="spellEnd"/>
      <w:r w:rsidR="00AD0BCD">
        <w:t xml:space="preserve"> </w:t>
      </w:r>
      <w:proofErr w:type="spellStart"/>
      <w:r w:rsidR="00AD0BCD">
        <w:t>ứng</w:t>
      </w:r>
      <w:proofErr w:type="spellEnd"/>
      <w:r w:rsidR="00AD0BCD">
        <w:t xml:space="preserve"> </w:t>
      </w:r>
      <w:proofErr w:type="spellStart"/>
      <w:r w:rsidR="00AD0BCD">
        <w:t>được</w:t>
      </w:r>
      <w:proofErr w:type="spellEnd"/>
      <w:r w:rsidR="00AD0BCD">
        <w:t xml:space="preserve"> </w:t>
      </w:r>
      <w:proofErr w:type="spellStart"/>
      <w:r w:rsidR="00AD0BCD">
        <w:t>các</w:t>
      </w:r>
      <w:proofErr w:type="spellEnd"/>
      <w:r w:rsidR="00AD0BCD">
        <w:t xml:space="preserve"> </w:t>
      </w:r>
      <w:proofErr w:type="spellStart"/>
      <w:r w:rsidR="008D63BE">
        <w:rPr>
          <w:rFonts w:eastAsia="Times New Roman"/>
          <w:color w:val="000000" w:themeColor="text1"/>
        </w:rPr>
        <w:t>khả</w:t>
      </w:r>
      <w:proofErr w:type="spellEnd"/>
      <w:r w:rsidR="008D63BE">
        <w:rPr>
          <w:rFonts w:eastAsia="Times New Roman"/>
          <w:color w:val="000000" w:themeColor="text1"/>
        </w:rPr>
        <w:t xml:space="preserve"> </w:t>
      </w:r>
      <w:proofErr w:type="spellStart"/>
      <w:r w:rsidR="008D63BE">
        <w:rPr>
          <w:rFonts w:eastAsiaTheme="minorEastAsia"/>
        </w:rPr>
        <w:t>năng</w:t>
      </w:r>
      <w:proofErr w:type="spellEnd"/>
      <w:r w:rsidR="008D63BE">
        <w:rPr>
          <w:rFonts w:eastAsiaTheme="minorEastAsia"/>
        </w:rPr>
        <w:t xml:space="preserve"> </w:t>
      </w:r>
      <w:proofErr w:type="spellStart"/>
      <w:r w:rsidR="008D63BE">
        <w:rPr>
          <w:rFonts w:eastAsiaTheme="minorEastAsia"/>
        </w:rPr>
        <w:t>cơ</w:t>
      </w:r>
      <w:proofErr w:type="spellEnd"/>
      <w:r w:rsidR="008D63BE">
        <w:rPr>
          <w:rFonts w:eastAsiaTheme="minorEastAsia"/>
        </w:rPr>
        <w:t xml:space="preserve"> </w:t>
      </w:r>
      <w:proofErr w:type="spellStart"/>
      <w:r w:rsidR="008D63BE">
        <w:rPr>
          <w:rFonts w:eastAsiaTheme="minorEastAsia"/>
        </w:rPr>
        <w:t>bản</w:t>
      </w:r>
      <w:proofErr w:type="spellEnd"/>
      <w:r w:rsidR="008D63BE">
        <w:rPr>
          <w:rFonts w:eastAsiaTheme="minorEastAsia"/>
        </w:rPr>
        <w:t xml:space="preserve"> </w:t>
      </w:r>
      <w:proofErr w:type="spellStart"/>
      <w:r w:rsidR="008D63BE">
        <w:rPr>
          <w:rFonts w:eastAsiaTheme="minorEastAsia"/>
        </w:rPr>
        <w:t>của</w:t>
      </w:r>
      <w:proofErr w:type="spellEnd"/>
      <w:r w:rsidR="008D63BE">
        <w:rPr>
          <w:rFonts w:eastAsiaTheme="minorEastAsia"/>
        </w:rPr>
        <w:t xml:space="preserve"> </w:t>
      </w:r>
      <w:proofErr w:type="spellStart"/>
      <w:r w:rsidR="008D63BE">
        <w:rPr>
          <w:rFonts w:eastAsiaTheme="minorEastAsia"/>
        </w:rPr>
        <w:t>một</w:t>
      </w:r>
      <w:proofErr w:type="spellEnd"/>
      <w:r w:rsidR="008D63BE">
        <w:rPr>
          <w:rFonts w:eastAsiaTheme="minorEastAsia"/>
        </w:rPr>
        <w:t xml:space="preserve"> robot </w:t>
      </w:r>
      <w:proofErr w:type="spellStart"/>
      <w:r w:rsidR="008D63BE">
        <w:rPr>
          <w:rFonts w:eastAsiaTheme="minorEastAsia"/>
        </w:rPr>
        <w:t>dò</w:t>
      </w:r>
      <w:proofErr w:type="spellEnd"/>
      <w:r w:rsidR="008D63BE">
        <w:rPr>
          <w:rFonts w:eastAsiaTheme="minorEastAsia"/>
        </w:rPr>
        <w:t xml:space="preserve"> </w:t>
      </w:r>
      <w:proofErr w:type="spellStart"/>
      <w:r w:rsidR="008D63BE">
        <w:rPr>
          <w:rFonts w:eastAsiaTheme="minorEastAsia"/>
        </w:rPr>
        <w:t>đường</w:t>
      </w:r>
      <w:proofErr w:type="spellEnd"/>
      <w:r w:rsidR="008D63BE">
        <w:rPr>
          <w:rFonts w:eastAsiaTheme="minorEastAsia"/>
        </w:rPr>
        <w:t xml:space="preserve"> </w:t>
      </w:r>
      <w:proofErr w:type="spellStart"/>
      <w:r w:rsidR="008D63BE">
        <w:rPr>
          <w:rFonts w:eastAsiaTheme="minorEastAsia"/>
        </w:rPr>
        <w:t>như</w:t>
      </w:r>
      <w:proofErr w:type="spellEnd"/>
      <w:r w:rsidR="008D63BE">
        <w:rPr>
          <w:rFonts w:eastAsiaTheme="minorEastAsia"/>
        </w:rPr>
        <w:t xml:space="preserve">: di </w:t>
      </w:r>
      <w:proofErr w:type="spellStart"/>
      <w:r w:rsidR="008D63BE">
        <w:rPr>
          <w:rFonts w:eastAsiaTheme="minorEastAsia"/>
        </w:rPr>
        <w:t>chuyển</w:t>
      </w:r>
      <w:proofErr w:type="spellEnd"/>
      <w:r w:rsidR="008D63BE">
        <w:rPr>
          <w:rFonts w:eastAsiaTheme="minorEastAsia"/>
        </w:rPr>
        <w:t xml:space="preserve"> </w:t>
      </w:r>
      <w:proofErr w:type="spellStart"/>
      <w:r w:rsidR="008D63BE">
        <w:rPr>
          <w:rFonts w:eastAsiaTheme="minorEastAsia"/>
        </w:rPr>
        <w:t>đúng</w:t>
      </w:r>
      <w:proofErr w:type="spellEnd"/>
      <w:r w:rsidR="008D63BE">
        <w:rPr>
          <w:rFonts w:eastAsiaTheme="minorEastAsia"/>
        </w:rPr>
        <w:t xml:space="preserve"> </w:t>
      </w:r>
      <w:proofErr w:type="spellStart"/>
      <w:r w:rsidR="008D63BE">
        <w:rPr>
          <w:rFonts w:eastAsiaTheme="minorEastAsia"/>
        </w:rPr>
        <w:t>hướng</w:t>
      </w:r>
      <w:proofErr w:type="spellEnd"/>
      <w:r w:rsidR="008D63BE">
        <w:rPr>
          <w:rFonts w:eastAsiaTheme="minorEastAsia"/>
        </w:rPr>
        <w:t>,</w:t>
      </w:r>
      <w:r w:rsidR="008D63BE" w:rsidRPr="002B0836">
        <w:t xml:space="preserve"> </w:t>
      </w:r>
      <w:proofErr w:type="spellStart"/>
      <w:r w:rsidR="008D63BE">
        <w:t>tự</w:t>
      </w:r>
      <w:proofErr w:type="spellEnd"/>
      <w:r w:rsidR="008D63BE">
        <w:t xml:space="preserve"> </w:t>
      </w:r>
      <w:proofErr w:type="spellStart"/>
      <w:r w:rsidR="008D63BE">
        <w:t>dò</w:t>
      </w:r>
      <w:proofErr w:type="spellEnd"/>
      <w:r w:rsidR="008D63BE">
        <w:t xml:space="preserve"> </w:t>
      </w:r>
      <w:proofErr w:type="spellStart"/>
      <w:r w:rsidR="008D63BE">
        <w:t>đường</w:t>
      </w:r>
      <w:proofErr w:type="spellEnd"/>
      <w:r w:rsidR="008D63BE">
        <w:t xml:space="preserve"> </w:t>
      </w:r>
      <w:proofErr w:type="spellStart"/>
      <w:r w:rsidR="008D63BE">
        <w:t>theo</w:t>
      </w:r>
      <w:proofErr w:type="spellEnd"/>
      <w:r w:rsidR="008D63BE">
        <w:t xml:space="preserve"> </w:t>
      </w:r>
      <w:proofErr w:type="spellStart"/>
      <w:r w:rsidR="008D63BE">
        <w:t>vạch</w:t>
      </w:r>
      <w:proofErr w:type="spellEnd"/>
      <w:r w:rsidR="008D63BE">
        <w:t xml:space="preserve"> </w:t>
      </w:r>
      <w:proofErr w:type="spellStart"/>
      <w:r w:rsidR="008D63BE">
        <w:t>màu</w:t>
      </w:r>
      <w:proofErr w:type="spellEnd"/>
      <w:r w:rsidR="008D63BE">
        <w:t xml:space="preserve"> </w:t>
      </w:r>
      <w:proofErr w:type="spellStart"/>
      <w:r w:rsidR="008D63BE">
        <w:t>có</w:t>
      </w:r>
      <w:proofErr w:type="spellEnd"/>
      <w:r w:rsidR="008D63BE">
        <w:t xml:space="preserve"> </w:t>
      </w:r>
      <w:proofErr w:type="spellStart"/>
      <w:r w:rsidR="008D63BE">
        <w:t>sẵn</w:t>
      </w:r>
      <w:proofErr w:type="spellEnd"/>
      <w:r w:rsidR="008D63BE">
        <w:t>,</w:t>
      </w:r>
      <w:r w:rsidR="008D63BE">
        <w:rPr>
          <w:rFonts w:eastAsiaTheme="minorEastAsia"/>
        </w:rPr>
        <w:t xml:space="preserve"> </w:t>
      </w:r>
      <w:proofErr w:type="spellStart"/>
      <w:r w:rsidR="008D63BE">
        <w:rPr>
          <w:rFonts w:eastAsiaTheme="minorEastAsia"/>
        </w:rPr>
        <w:t>khả</w:t>
      </w:r>
      <w:proofErr w:type="spellEnd"/>
      <w:r w:rsidR="008D63BE">
        <w:rPr>
          <w:rFonts w:eastAsiaTheme="minorEastAsia"/>
        </w:rPr>
        <w:t xml:space="preserve"> </w:t>
      </w:r>
      <w:proofErr w:type="spellStart"/>
      <w:r w:rsidR="008D63BE">
        <w:rPr>
          <w:rFonts w:eastAsiaTheme="minorEastAsia"/>
        </w:rPr>
        <w:t>năng</w:t>
      </w:r>
      <w:proofErr w:type="spellEnd"/>
      <w:r w:rsidR="008D63BE">
        <w:rPr>
          <w:rFonts w:eastAsiaTheme="minorEastAsia"/>
        </w:rPr>
        <w:t xml:space="preserve"> </w:t>
      </w:r>
      <w:proofErr w:type="spellStart"/>
      <w:r w:rsidR="008D63BE">
        <w:rPr>
          <w:rFonts w:eastAsiaTheme="minorEastAsia"/>
        </w:rPr>
        <w:t>bám</w:t>
      </w:r>
      <w:proofErr w:type="spellEnd"/>
      <w:r w:rsidR="008D63BE">
        <w:rPr>
          <w:rFonts w:eastAsiaTheme="minorEastAsia"/>
        </w:rPr>
        <w:t xml:space="preserve"> </w:t>
      </w:r>
      <w:proofErr w:type="spellStart"/>
      <w:r w:rsidR="008D63BE">
        <w:rPr>
          <w:rFonts w:eastAsiaTheme="minorEastAsia"/>
        </w:rPr>
        <w:t>đường</w:t>
      </w:r>
      <w:proofErr w:type="spellEnd"/>
      <w:r w:rsidR="008D63BE">
        <w:rPr>
          <w:rFonts w:eastAsiaTheme="minorEastAsia"/>
        </w:rPr>
        <w:t xml:space="preserve"> </w:t>
      </w:r>
      <w:proofErr w:type="spellStart"/>
      <w:r w:rsidR="008D63BE">
        <w:rPr>
          <w:rFonts w:eastAsiaTheme="minorEastAsia"/>
        </w:rPr>
        <w:t>trong</w:t>
      </w:r>
      <w:proofErr w:type="spellEnd"/>
      <w:r w:rsidR="008D63BE">
        <w:rPr>
          <w:rFonts w:eastAsiaTheme="minorEastAsia"/>
        </w:rPr>
        <w:t xml:space="preserve"> </w:t>
      </w:r>
      <w:proofErr w:type="spellStart"/>
      <w:r w:rsidR="008D63BE">
        <w:rPr>
          <w:rFonts w:eastAsiaTheme="minorEastAsia"/>
        </w:rPr>
        <w:t>các</w:t>
      </w:r>
      <w:proofErr w:type="spellEnd"/>
      <w:r w:rsidR="008D63BE">
        <w:rPr>
          <w:rFonts w:eastAsiaTheme="minorEastAsia"/>
        </w:rPr>
        <w:t xml:space="preserve"> </w:t>
      </w:r>
      <w:proofErr w:type="spellStart"/>
      <w:r w:rsidR="008D63BE">
        <w:rPr>
          <w:rFonts w:eastAsiaTheme="minorEastAsia"/>
        </w:rPr>
        <w:t>trường</w:t>
      </w:r>
      <w:proofErr w:type="spellEnd"/>
      <w:r w:rsidR="008D63BE">
        <w:rPr>
          <w:rFonts w:eastAsiaTheme="minorEastAsia"/>
        </w:rPr>
        <w:t xml:space="preserve"> </w:t>
      </w:r>
      <w:proofErr w:type="spellStart"/>
      <w:r w:rsidR="008D63BE">
        <w:rPr>
          <w:rFonts w:eastAsiaTheme="minorEastAsia"/>
        </w:rPr>
        <w:t>hợp</w:t>
      </w:r>
      <w:proofErr w:type="spellEnd"/>
      <w:r w:rsidR="008D63BE">
        <w:rPr>
          <w:rFonts w:eastAsiaTheme="minorEastAsia"/>
        </w:rPr>
        <w:t xml:space="preserve"> </w:t>
      </w:r>
      <w:proofErr w:type="spellStart"/>
      <w:r w:rsidR="008D63BE">
        <w:rPr>
          <w:rFonts w:eastAsiaTheme="minorEastAsia"/>
        </w:rPr>
        <w:t>đi</w:t>
      </w:r>
      <w:proofErr w:type="spellEnd"/>
      <w:r w:rsidR="008D63BE">
        <w:rPr>
          <w:rFonts w:eastAsiaTheme="minorEastAsia"/>
        </w:rPr>
        <w:t xml:space="preserve"> </w:t>
      </w:r>
      <w:proofErr w:type="spellStart"/>
      <w:r w:rsidR="008D63BE">
        <w:rPr>
          <w:rFonts w:eastAsiaTheme="minorEastAsia"/>
        </w:rPr>
        <w:t>thẳng</w:t>
      </w:r>
      <w:proofErr w:type="spellEnd"/>
      <w:r w:rsidR="008D63BE">
        <w:rPr>
          <w:rFonts w:eastAsiaTheme="minorEastAsia"/>
        </w:rPr>
        <w:t xml:space="preserve">, </w:t>
      </w:r>
      <w:proofErr w:type="spellStart"/>
      <w:r w:rsidR="008D63BE">
        <w:rPr>
          <w:rFonts w:eastAsiaTheme="minorEastAsia"/>
        </w:rPr>
        <w:t>cua</w:t>
      </w:r>
      <w:proofErr w:type="spellEnd"/>
      <w:r w:rsidR="008D63BE">
        <w:rPr>
          <w:rFonts w:eastAsiaTheme="minorEastAsia"/>
        </w:rPr>
        <w:t xml:space="preserve"> </w:t>
      </w:r>
      <w:proofErr w:type="spellStart"/>
      <w:r w:rsidR="008D63BE">
        <w:rPr>
          <w:rFonts w:eastAsiaTheme="minorEastAsia"/>
        </w:rPr>
        <w:t>và</w:t>
      </w:r>
      <w:proofErr w:type="spellEnd"/>
      <w:r w:rsidR="008D63BE">
        <w:rPr>
          <w:rFonts w:eastAsiaTheme="minorEastAsia"/>
        </w:rPr>
        <w:t xml:space="preserve"> </w:t>
      </w:r>
      <w:proofErr w:type="spellStart"/>
      <w:r w:rsidR="008D63BE">
        <w:rPr>
          <w:rFonts w:eastAsiaTheme="minorEastAsia"/>
        </w:rPr>
        <w:t>chuyển</w:t>
      </w:r>
      <w:proofErr w:type="spellEnd"/>
      <w:r w:rsidR="008D63BE">
        <w:rPr>
          <w:rFonts w:eastAsiaTheme="minorEastAsia"/>
        </w:rPr>
        <w:t xml:space="preserve"> </w:t>
      </w:r>
      <w:proofErr w:type="spellStart"/>
      <w:r w:rsidR="008D63BE">
        <w:rPr>
          <w:rFonts w:eastAsiaTheme="minorEastAsia"/>
        </w:rPr>
        <w:t>hướng</w:t>
      </w:r>
      <w:proofErr w:type="spellEnd"/>
      <w:r w:rsidR="008D63BE">
        <w:rPr>
          <w:rFonts w:eastAsiaTheme="minorEastAsia"/>
        </w:rPr>
        <w:t xml:space="preserve">, </w:t>
      </w:r>
      <w:proofErr w:type="spellStart"/>
      <w:r w:rsidR="008D63BE">
        <w:rPr>
          <w:rFonts w:eastAsiaTheme="minorEastAsia"/>
        </w:rPr>
        <w:t>khả</w:t>
      </w:r>
      <w:proofErr w:type="spellEnd"/>
      <w:r w:rsidR="008D63BE">
        <w:rPr>
          <w:rFonts w:eastAsiaTheme="minorEastAsia"/>
        </w:rPr>
        <w:t xml:space="preserve"> </w:t>
      </w:r>
      <w:proofErr w:type="spellStart"/>
      <w:r w:rsidR="008D63BE">
        <w:rPr>
          <w:rFonts w:eastAsiaTheme="minorEastAsia"/>
        </w:rPr>
        <w:t>năng</w:t>
      </w:r>
      <w:proofErr w:type="spellEnd"/>
      <w:r w:rsidR="008D63BE">
        <w:rPr>
          <w:rFonts w:eastAsiaTheme="minorEastAsia"/>
        </w:rPr>
        <w:t xml:space="preserve"> </w:t>
      </w:r>
      <w:proofErr w:type="spellStart"/>
      <w:r w:rsidR="008D63BE">
        <w:rPr>
          <w:rFonts w:eastAsiaTheme="minorEastAsia"/>
        </w:rPr>
        <w:t>chống</w:t>
      </w:r>
      <w:proofErr w:type="spellEnd"/>
      <w:r w:rsidR="008D63BE">
        <w:rPr>
          <w:rFonts w:eastAsiaTheme="minorEastAsia"/>
        </w:rPr>
        <w:t xml:space="preserve"> </w:t>
      </w:r>
      <w:proofErr w:type="spellStart"/>
      <w:r w:rsidR="008D63BE">
        <w:rPr>
          <w:rFonts w:eastAsiaTheme="minorEastAsia"/>
        </w:rPr>
        <w:t>lật</w:t>
      </w:r>
      <w:proofErr w:type="spellEnd"/>
      <w:r w:rsidR="008D63BE">
        <w:rPr>
          <w:rFonts w:eastAsiaTheme="minorEastAsia"/>
        </w:rPr>
        <w:t xml:space="preserve"> </w:t>
      </w:r>
      <w:proofErr w:type="spellStart"/>
      <w:r w:rsidR="008D63BE">
        <w:rPr>
          <w:rFonts w:eastAsiaTheme="minorEastAsia"/>
        </w:rPr>
        <w:t>và</w:t>
      </w:r>
      <w:proofErr w:type="spellEnd"/>
      <w:r w:rsidR="008D63BE">
        <w:rPr>
          <w:rFonts w:eastAsiaTheme="minorEastAsia"/>
        </w:rPr>
        <w:t xml:space="preserve"> </w:t>
      </w:r>
      <w:r w:rsidR="008D63BE">
        <w:rPr>
          <w:rFonts w:eastAsia="Times New Roman"/>
          <w:color w:val="000000" w:themeColor="text1"/>
        </w:rPr>
        <w:t xml:space="preserve"> </w:t>
      </w:r>
      <w:proofErr w:type="spellStart"/>
      <w:r w:rsidR="008944E0">
        <w:rPr>
          <w:rFonts w:eastAsia="Times New Roman"/>
          <w:color w:val="000000" w:themeColor="text1"/>
        </w:rPr>
        <w:t>gửi</w:t>
      </w:r>
      <w:proofErr w:type="spellEnd"/>
      <w:r w:rsidR="008944E0">
        <w:rPr>
          <w:rFonts w:eastAsia="Times New Roman"/>
          <w:color w:val="000000" w:themeColor="text1"/>
        </w:rPr>
        <w:t xml:space="preserve"> </w:t>
      </w:r>
      <w:proofErr w:type="spellStart"/>
      <w:r w:rsidR="008944E0">
        <w:rPr>
          <w:rFonts w:eastAsia="Times New Roman"/>
          <w:color w:val="000000" w:themeColor="text1"/>
        </w:rPr>
        <w:t>thông</w:t>
      </w:r>
      <w:proofErr w:type="spellEnd"/>
      <w:r w:rsidR="008944E0">
        <w:rPr>
          <w:rFonts w:eastAsia="Times New Roman"/>
          <w:color w:val="000000" w:themeColor="text1"/>
        </w:rPr>
        <w:t xml:space="preserve"> tin </w:t>
      </w:r>
      <w:proofErr w:type="spellStart"/>
      <w:r w:rsidR="008944E0">
        <w:rPr>
          <w:rFonts w:eastAsia="Times New Roman"/>
          <w:color w:val="000000" w:themeColor="text1"/>
        </w:rPr>
        <w:t>về</w:t>
      </w:r>
      <w:proofErr w:type="spellEnd"/>
      <w:r w:rsidR="008944E0">
        <w:rPr>
          <w:rFonts w:eastAsia="Times New Roman"/>
          <w:color w:val="000000" w:themeColor="text1"/>
        </w:rPr>
        <w:t xml:space="preserve"> </w:t>
      </w:r>
      <w:proofErr w:type="spellStart"/>
      <w:r w:rsidR="008944E0">
        <w:rPr>
          <w:rFonts w:eastAsia="Times New Roman"/>
          <w:color w:val="000000" w:themeColor="text1"/>
        </w:rPr>
        <w:t>số</w:t>
      </w:r>
      <w:proofErr w:type="spellEnd"/>
      <w:r w:rsidR="008944E0">
        <w:rPr>
          <w:rFonts w:eastAsia="Times New Roman"/>
          <w:color w:val="000000" w:themeColor="text1"/>
        </w:rPr>
        <w:t xml:space="preserve"> </w:t>
      </w:r>
      <w:proofErr w:type="spellStart"/>
      <w:r w:rsidR="008944E0">
        <w:rPr>
          <w:rFonts w:eastAsia="Times New Roman"/>
          <w:color w:val="000000" w:themeColor="text1"/>
        </w:rPr>
        <w:t>vạch</w:t>
      </w:r>
      <w:proofErr w:type="spellEnd"/>
      <w:r w:rsidR="008944E0">
        <w:rPr>
          <w:rFonts w:eastAsia="Times New Roman"/>
          <w:color w:val="000000" w:themeColor="text1"/>
        </w:rPr>
        <w:t xml:space="preserve">, </w:t>
      </w:r>
      <w:proofErr w:type="spellStart"/>
      <w:r w:rsidR="008944E0">
        <w:rPr>
          <w:rFonts w:eastAsia="Times New Roman"/>
          <w:color w:val="000000" w:themeColor="text1"/>
        </w:rPr>
        <w:t>cũng</w:t>
      </w:r>
      <w:proofErr w:type="spellEnd"/>
      <w:r w:rsidR="008944E0">
        <w:rPr>
          <w:rFonts w:eastAsia="Times New Roman"/>
          <w:color w:val="000000" w:themeColor="text1"/>
        </w:rPr>
        <w:t xml:space="preserve"> </w:t>
      </w:r>
      <w:proofErr w:type="spellStart"/>
      <w:r w:rsidR="008944E0">
        <w:rPr>
          <w:rFonts w:eastAsia="Times New Roman"/>
          <w:color w:val="000000" w:themeColor="text1"/>
        </w:rPr>
        <w:t>như</w:t>
      </w:r>
      <w:proofErr w:type="spellEnd"/>
      <w:r w:rsidR="008944E0">
        <w:rPr>
          <w:rFonts w:eastAsia="Times New Roman"/>
          <w:color w:val="000000" w:themeColor="text1"/>
        </w:rPr>
        <w:t xml:space="preserve"> </w:t>
      </w:r>
      <w:proofErr w:type="spellStart"/>
      <w:r w:rsidR="008944E0">
        <w:rPr>
          <w:rFonts w:eastAsia="Times New Roman"/>
          <w:color w:val="000000" w:themeColor="text1"/>
        </w:rPr>
        <w:t>nhận</w:t>
      </w:r>
      <w:proofErr w:type="spellEnd"/>
      <w:r w:rsidR="008944E0">
        <w:rPr>
          <w:rFonts w:eastAsia="Times New Roman"/>
          <w:color w:val="000000" w:themeColor="text1"/>
        </w:rPr>
        <w:t xml:space="preserve"> </w:t>
      </w:r>
      <w:proofErr w:type="spellStart"/>
      <w:r w:rsidR="008944E0">
        <w:rPr>
          <w:rFonts w:eastAsia="Times New Roman"/>
          <w:color w:val="000000" w:themeColor="text1"/>
        </w:rPr>
        <w:t>và</w:t>
      </w:r>
      <w:proofErr w:type="spellEnd"/>
      <w:r w:rsidR="008944E0">
        <w:rPr>
          <w:rFonts w:eastAsia="Times New Roman"/>
          <w:color w:val="000000" w:themeColor="text1"/>
        </w:rPr>
        <w:t xml:space="preserve"> </w:t>
      </w:r>
      <w:proofErr w:type="spellStart"/>
      <w:r w:rsidR="008944E0">
        <w:rPr>
          <w:rFonts w:eastAsia="Times New Roman"/>
          <w:color w:val="000000" w:themeColor="text1"/>
        </w:rPr>
        <w:t>thực</w:t>
      </w:r>
      <w:proofErr w:type="spellEnd"/>
      <w:r w:rsidR="008944E0">
        <w:rPr>
          <w:rFonts w:eastAsia="Times New Roman"/>
          <w:color w:val="000000" w:themeColor="text1"/>
        </w:rPr>
        <w:t xml:space="preserve"> </w:t>
      </w:r>
      <w:proofErr w:type="spellStart"/>
      <w:r w:rsidR="008944E0">
        <w:rPr>
          <w:rFonts w:eastAsia="Times New Roman"/>
          <w:color w:val="000000" w:themeColor="text1"/>
        </w:rPr>
        <w:t>hiện</w:t>
      </w:r>
      <w:proofErr w:type="spellEnd"/>
      <w:r w:rsidR="008944E0">
        <w:rPr>
          <w:rFonts w:eastAsia="Times New Roman"/>
          <w:color w:val="000000" w:themeColor="text1"/>
        </w:rPr>
        <w:t xml:space="preserve"> </w:t>
      </w:r>
      <w:proofErr w:type="spellStart"/>
      <w:r w:rsidR="008944E0">
        <w:rPr>
          <w:rFonts w:eastAsia="Times New Roman"/>
          <w:color w:val="000000" w:themeColor="text1"/>
        </w:rPr>
        <w:t>thông</w:t>
      </w:r>
      <w:proofErr w:type="spellEnd"/>
      <w:r w:rsidR="008944E0">
        <w:rPr>
          <w:rFonts w:eastAsia="Times New Roman"/>
          <w:color w:val="000000" w:themeColor="text1"/>
        </w:rPr>
        <w:t xml:space="preserve"> </w:t>
      </w:r>
      <w:proofErr w:type="spellStart"/>
      <w:r w:rsidR="008944E0">
        <w:rPr>
          <w:rFonts w:eastAsia="Times New Roman"/>
          <w:color w:val="000000" w:themeColor="text1"/>
        </w:rPr>
        <w:t>báo</w:t>
      </w:r>
      <w:proofErr w:type="spellEnd"/>
      <w:r w:rsidR="008944E0">
        <w:rPr>
          <w:rFonts w:eastAsia="Times New Roman"/>
          <w:color w:val="000000" w:themeColor="text1"/>
        </w:rPr>
        <w:t xml:space="preserve"> </w:t>
      </w:r>
      <w:proofErr w:type="spellStart"/>
      <w:r w:rsidR="008944E0">
        <w:rPr>
          <w:rFonts w:eastAsia="Times New Roman"/>
          <w:color w:val="000000" w:themeColor="text1"/>
        </w:rPr>
        <w:t>bật</w:t>
      </w:r>
      <w:proofErr w:type="spellEnd"/>
      <w:r w:rsidR="008944E0">
        <w:rPr>
          <w:rFonts w:eastAsia="Times New Roman"/>
          <w:color w:val="000000" w:themeColor="text1"/>
        </w:rPr>
        <w:t xml:space="preserve"> </w:t>
      </w:r>
      <w:proofErr w:type="spellStart"/>
      <w:r w:rsidR="008944E0">
        <w:rPr>
          <w:rFonts w:eastAsia="Times New Roman"/>
          <w:color w:val="000000" w:themeColor="text1"/>
        </w:rPr>
        <w:t>tắt</w:t>
      </w:r>
      <w:proofErr w:type="spellEnd"/>
      <w:r w:rsidR="008944E0">
        <w:rPr>
          <w:rFonts w:eastAsia="Times New Roman"/>
          <w:color w:val="000000" w:themeColor="text1"/>
        </w:rPr>
        <w:t xml:space="preserve"> </w:t>
      </w:r>
      <w:proofErr w:type="spellStart"/>
      <w:r w:rsidR="008944E0">
        <w:rPr>
          <w:rFonts w:eastAsia="Times New Roman"/>
          <w:color w:val="000000" w:themeColor="text1"/>
        </w:rPr>
        <w:t>từ</w:t>
      </w:r>
      <w:proofErr w:type="spellEnd"/>
      <w:r w:rsidR="008944E0">
        <w:rPr>
          <w:rFonts w:eastAsia="Times New Roman"/>
          <w:color w:val="000000" w:themeColor="text1"/>
        </w:rPr>
        <w:t xml:space="preserve"> Blynk, </w:t>
      </w:r>
      <w:proofErr w:type="spellStart"/>
      <w:r w:rsidR="00E353E6">
        <w:rPr>
          <w:rFonts w:eastAsia="Times New Roman"/>
          <w:color w:val="000000" w:themeColor="text1"/>
        </w:rPr>
        <w:t>gửi</w:t>
      </w:r>
      <w:proofErr w:type="spellEnd"/>
      <w:r w:rsidR="008944E0">
        <w:rPr>
          <w:rFonts w:eastAsia="Times New Roman"/>
          <w:color w:val="000000" w:themeColor="text1"/>
        </w:rPr>
        <w:t xml:space="preserve"> </w:t>
      </w:r>
      <w:proofErr w:type="spellStart"/>
      <w:r w:rsidR="008944E0">
        <w:rPr>
          <w:rFonts w:eastAsia="Times New Roman"/>
          <w:color w:val="000000" w:themeColor="text1"/>
        </w:rPr>
        <w:t>thông</w:t>
      </w:r>
      <w:proofErr w:type="spellEnd"/>
      <w:r w:rsidR="008944E0">
        <w:rPr>
          <w:rFonts w:eastAsia="Times New Roman"/>
          <w:color w:val="000000" w:themeColor="text1"/>
        </w:rPr>
        <w:t xml:space="preserve"> </w:t>
      </w:r>
      <w:r w:rsidR="00E353E6">
        <w:rPr>
          <w:rFonts w:eastAsia="Times New Roman"/>
          <w:color w:val="000000" w:themeColor="text1"/>
        </w:rPr>
        <w:t xml:space="preserve">tin </w:t>
      </w:r>
      <w:proofErr w:type="spellStart"/>
      <w:r w:rsidR="00E353E6">
        <w:rPr>
          <w:rFonts w:eastAsia="Times New Roman"/>
          <w:color w:val="000000" w:themeColor="text1"/>
        </w:rPr>
        <w:t>về</w:t>
      </w:r>
      <w:proofErr w:type="spellEnd"/>
      <w:r w:rsidR="00E353E6">
        <w:rPr>
          <w:rFonts w:eastAsia="Times New Roman"/>
          <w:color w:val="000000" w:themeColor="text1"/>
        </w:rPr>
        <w:t xml:space="preserve"> </w:t>
      </w:r>
      <w:proofErr w:type="spellStart"/>
      <w:r w:rsidR="008944E0">
        <w:rPr>
          <w:rFonts w:eastAsia="Times New Roman"/>
          <w:color w:val="000000" w:themeColor="text1"/>
        </w:rPr>
        <w:t>số</w:t>
      </w:r>
      <w:proofErr w:type="spellEnd"/>
      <w:r w:rsidR="00E353E6">
        <w:rPr>
          <w:rFonts w:eastAsia="Times New Roman"/>
          <w:color w:val="000000" w:themeColor="text1"/>
        </w:rPr>
        <w:t xml:space="preserve"> </w:t>
      </w:r>
      <w:proofErr w:type="spellStart"/>
      <w:r w:rsidR="00E353E6">
        <w:rPr>
          <w:rFonts w:eastAsia="Times New Roman"/>
          <w:color w:val="000000" w:themeColor="text1"/>
        </w:rPr>
        <w:t>vạch</w:t>
      </w:r>
      <w:proofErr w:type="spellEnd"/>
      <w:r w:rsidR="00E353E6">
        <w:rPr>
          <w:rFonts w:eastAsia="Times New Roman"/>
          <w:color w:val="000000" w:themeColor="text1"/>
        </w:rPr>
        <w:t xml:space="preserve">, </w:t>
      </w:r>
      <w:proofErr w:type="spellStart"/>
      <w:r w:rsidR="00E353E6">
        <w:rPr>
          <w:rFonts w:eastAsia="Times New Roman"/>
          <w:color w:val="000000" w:themeColor="text1"/>
        </w:rPr>
        <w:t>cũng</w:t>
      </w:r>
      <w:proofErr w:type="spellEnd"/>
      <w:r w:rsidR="00E353E6">
        <w:rPr>
          <w:rFonts w:eastAsia="Times New Roman"/>
          <w:color w:val="000000" w:themeColor="text1"/>
        </w:rPr>
        <w:t xml:space="preserve"> </w:t>
      </w:r>
      <w:proofErr w:type="spellStart"/>
      <w:r w:rsidR="00E353E6">
        <w:rPr>
          <w:rFonts w:eastAsia="Times New Roman"/>
          <w:color w:val="000000" w:themeColor="text1"/>
        </w:rPr>
        <w:t>như</w:t>
      </w:r>
      <w:proofErr w:type="spellEnd"/>
      <w:r w:rsidR="00E353E6">
        <w:rPr>
          <w:rFonts w:eastAsia="Times New Roman"/>
          <w:color w:val="000000" w:themeColor="text1"/>
        </w:rPr>
        <w:t xml:space="preserve"> </w:t>
      </w:r>
      <w:proofErr w:type="spellStart"/>
      <w:r w:rsidR="00E353E6">
        <w:rPr>
          <w:rFonts w:eastAsia="Times New Roman"/>
          <w:color w:val="000000" w:themeColor="text1"/>
        </w:rPr>
        <w:t>nhận</w:t>
      </w:r>
      <w:proofErr w:type="spellEnd"/>
      <w:r w:rsidR="00E353E6">
        <w:rPr>
          <w:rFonts w:eastAsia="Times New Roman"/>
          <w:color w:val="000000" w:themeColor="text1"/>
        </w:rPr>
        <w:t xml:space="preserve"> </w:t>
      </w:r>
      <w:proofErr w:type="spellStart"/>
      <w:r w:rsidR="00E353E6">
        <w:rPr>
          <w:rFonts w:eastAsia="Times New Roman"/>
          <w:color w:val="000000" w:themeColor="text1"/>
        </w:rPr>
        <w:t>và</w:t>
      </w:r>
      <w:proofErr w:type="spellEnd"/>
      <w:r w:rsidR="00E353E6">
        <w:rPr>
          <w:rFonts w:eastAsia="Times New Roman"/>
          <w:color w:val="000000" w:themeColor="text1"/>
        </w:rPr>
        <w:t xml:space="preserve"> </w:t>
      </w:r>
      <w:proofErr w:type="spellStart"/>
      <w:r w:rsidR="00E353E6">
        <w:rPr>
          <w:rFonts w:eastAsia="Times New Roman"/>
          <w:color w:val="000000" w:themeColor="text1"/>
        </w:rPr>
        <w:t>thực</w:t>
      </w:r>
      <w:proofErr w:type="spellEnd"/>
      <w:r w:rsidR="00E353E6">
        <w:rPr>
          <w:rFonts w:eastAsia="Times New Roman"/>
          <w:color w:val="000000" w:themeColor="text1"/>
        </w:rPr>
        <w:t xml:space="preserve"> </w:t>
      </w:r>
      <w:proofErr w:type="spellStart"/>
      <w:r w:rsidR="00E353E6">
        <w:rPr>
          <w:rFonts w:eastAsia="Times New Roman"/>
          <w:color w:val="000000" w:themeColor="text1"/>
        </w:rPr>
        <w:t>hiện</w:t>
      </w:r>
      <w:proofErr w:type="spellEnd"/>
      <w:r w:rsidR="00E353E6">
        <w:rPr>
          <w:rFonts w:eastAsia="Times New Roman"/>
          <w:color w:val="000000" w:themeColor="text1"/>
        </w:rPr>
        <w:t xml:space="preserve"> </w:t>
      </w:r>
      <w:proofErr w:type="spellStart"/>
      <w:r w:rsidR="00E353E6">
        <w:rPr>
          <w:rFonts w:eastAsia="Times New Roman"/>
          <w:color w:val="000000" w:themeColor="text1"/>
        </w:rPr>
        <w:t>thông</w:t>
      </w:r>
      <w:proofErr w:type="spellEnd"/>
      <w:r w:rsidR="00E353E6">
        <w:rPr>
          <w:rFonts w:eastAsia="Times New Roman"/>
          <w:color w:val="000000" w:themeColor="text1"/>
        </w:rPr>
        <w:t xml:space="preserve"> </w:t>
      </w:r>
      <w:proofErr w:type="spellStart"/>
      <w:r w:rsidR="00E353E6">
        <w:rPr>
          <w:rFonts w:eastAsia="Times New Roman"/>
          <w:color w:val="000000" w:themeColor="text1"/>
        </w:rPr>
        <w:t>báo</w:t>
      </w:r>
      <w:proofErr w:type="spellEnd"/>
      <w:r w:rsidR="00E353E6">
        <w:rPr>
          <w:rFonts w:eastAsia="Times New Roman"/>
          <w:color w:val="000000" w:themeColor="text1"/>
        </w:rPr>
        <w:t xml:space="preserve"> </w:t>
      </w:r>
      <w:proofErr w:type="spellStart"/>
      <w:r w:rsidR="00E353E6">
        <w:rPr>
          <w:rFonts w:eastAsia="Times New Roman"/>
          <w:color w:val="000000" w:themeColor="text1"/>
        </w:rPr>
        <w:t>bật</w:t>
      </w:r>
      <w:proofErr w:type="spellEnd"/>
      <w:r w:rsidR="00E353E6">
        <w:rPr>
          <w:rFonts w:eastAsia="Times New Roman"/>
          <w:color w:val="000000" w:themeColor="text1"/>
        </w:rPr>
        <w:t xml:space="preserve"> </w:t>
      </w:r>
      <w:proofErr w:type="spellStart"/>
      <w:r w:rsidR="00E353E6">
        <w:rPr>
          <w:rFonts w:eastAsia="Times New Roman"/>
          <w:color w:val="000000" w:themeColor="text1"/>
        </w:rPr>
        <w:t>tắt</w:t>
      </w:r>
      <w:proofErr w:type="spellEnd"/>
      <w:r w:rsidR="00E353E6">
        <w:rPr>
          <w:rFonts w:eastAsia="Times New Roman"/>
          <w:color w:val="000000" w:themeColor="text1"/>
        </w:rPr>
        <w:t xml:space="preserve"> </w:t>
      </w:r>
      <w:proofErr w:type="spellStart"/>
      <w:r w:rsidR="00E353E6">
        <w:rPr>
          <w:rFonts w:eastAsia="Times New Roman"/>
          <w:color w:val="000000" w:themeColor="text1"/>
        </w:rPr>
        <w:t>từ</w:t>
      </w:r>
      <w:proofErr w:type="spellEnd"/>
      <w:r w:rsidR="008944E0">
        <w:rPr>
          <w:rFonts w:eastAsia="Times New Roman"/>
          <w:color w:val="000000" w:themeColor="text1"/>
        </w:rPr>
        <w:t xml:space="preserve"> Blynk</w:t>
      </w:r>
      <w:r w:rsidR="00E353E6">
        <w:rPr>
          <w:rFonts w:eastAsia="Times New Roman"/>
          <w:color w:val="000000" w:themeColor="text1"/>
        </w:rPr>
        <w:t xml:space="preserve">, </w:t>
      </w:r>
      <w:proofErr w:type="spellStart"/>
      <w:r w:rsidR="00E353E6">
        <w:rPr>
          <w:rFonts w:eastAsia="Times New Roman"/>
          <w:color w:val="000000" w:themeColor="text1"/>
        </w:rPr>
        <w:t>điều</w:t>
      </w:r>
      <w:proofErr w:type="spellEnd"/>
      <w:r w:rsidR="00E353E6">
        <w:rPr>
          <w:rFonts w:eastAsia="Times New Roman"/>
          <w:color w:val="000000" w:themeColor="text1"/>
        </w:rPr>
        <w:t xml:space="preserve"> </w:t>
      </w:r>
      <w:proofErr w:type="spellStart"/>
      <w:r w:rsidR="00E353E6">
        <w:rPr>
          <w:rFonts w:eastAsia="Times New Roman"/>
          <w:color w:val="000000" w:themeColor="text1"/>
        </w:rPr>
        <w:t>chỉnh</w:t>
      </w:r>
      <w:proofErr w:type="spellEnd"/>
      <w:r w:rsidR="00E353E6">
        <w:rPr>
          <w:rFonts w:eastAsia="Times New Roman"/>
          <w:color w:val="000000" w:themeColor="text1"/>
        </w:rPr>
        <w:t xml:space="preserve"> </w:t>
      </w:r>
      <w:proofErr w:type="spellStart"/>
      <w:r w:rsidR="00E353E6">
        <w:rPr>
          <w:rFonts w:eastAsia="Times New Roman"/>
          <w:color w:val="000000" w:themeColor="text1"/>
        </w:rPr>
        <w:t>tốc</w:t>
      </w:r>
      <w:proofErr w:type="spellEnd"/>
      <w:r w:rsidR="00E353E6">
        <w:rPr>
          <w:rFonts w:eastAsia="Times New Roman"/>
          <w:color w:val="000000" w:themeColor="text1"/>
        </w:rPr>
        <w:t xml:space="preserve"> </w:t>
      </w:r>
      <w:proofErr w:type="spellStart"/>
      <w:r w:rsidR="00E353E6">
        <w:rPr>
          <w:rFonts w:eastAsia="Times New Roman"/>
          <w:color w:val="000000" w:themeColor="text1"/>
        </w:rPr>
        <w:t>độ</w:t>
      </w:r>
      <w:proofErr w:type="spellEnd"/>
      <w:r w:rsidR="00E353E6">
        <w:rPr>
          <w:rFonts w:eastAsia="Times New Roman"/>
          <w:color w:val="000000" w:themeColor="text1"/>
        </w:rPr>
        <w:t xml:space="preserve"> </w:t>
      </w:r>
      <w:proofErr w:type="spellStart"/>
      <w:r w:rsidR="00E353E6">
        <w:rPr>
          <w:rFonts w:eastAsia="Times New Roman"/>
          <w:color w:val="000000" w:themeColor="text1"/>
        </w:rPr>
        <w:t>và</w:t>
      </w:r>
      <w:proofErr w:type="spellEnd"/>
      <w:r w:rsidR="00E353E6">
        <w:rPr>
          <w:rFonts w:eastAsia="Times New Roman"/>
          <w:color w:val="000000" w:themeColor="text1"/>
        </w:rPr>
        <w:t xml:space="preserve"> </w:t>
      </w:r>
      <w:proofErr w:type="spellStart"/>
      <w:r w:rsidR="00E353E6">
        <w:rPr>
          <w:rFonts w:eastAsia="Times New Roman"/>
          <w:color w:val="000000" w:themeColor="text1"/>
        </w:rPr>
        <w:t>vị</w:t>
      </w:r>
      <w:proofErr w:type="spellEnd"/>
      <w:r w:rsidR="00E353E6">
        <w:rPr>
          <w:rFonts w:eastAsia="Times New Roman"/>
          <w:color w:val="000000" w:themeColor="text1"/>
        </w:rPr>
        <w:t xml:space="preserve"> </w:t>
      </w:r>
      <w:proofErr w:type="spellStart"/>
      <w:r w:rsidR="00E353E6">
        <w:rPr>
          <w:rFonts w:eastAsia="Times New Roman"/>
          <w:color w:val="000000" w:themeColor="text1"/>
        </w:rPr>
        <w:t>trí</w:t>
      </w:r>
      <w:proofErr w:type="spellEnd"/>
      <w:r w:rsidR="00E353E6">
        <w:rPr>
          <w:rFonts w:eastAsia="Times New Roman"/>
          <w:color w:val="000000" w:themeColor="text1"/>
        </w:rPr>
        <w:t xml:space="preserve"> </w:t>
      </w:r>
      <w:proofErr w:type="spellStart"/>
      <w:r w:rsidR="00E353E6">
        <w:rPr>
          <w:rFonts w:eastAsia="Times New Roman"/>
          <w:color w:val="000000" w:themeColor="text1"/>
        </w:rPr>
        <w:t>dừng</w:t>
      </w:r>
      <w:proofErr w:type="spellEnd"/>
      <w:r w:rsidR="00E353E6">
        <w:rPr>
          <w:rFonts w:eastAsia="Times New Roman"/>
          <w:color w:val="000000" w:themeColor="text1"/>
        </w:rPr>
        <w:t xml:space="preserve"> </w:t>
      </w:r>
      <w:proofErr w:type="spellStart"/>
      <w:r w:rsidR="00E353E6">
        <w:rPr>
          <w:rFonts w:eastAsia="Times New Roman"/>
          <w:color w:val="000000" w:themeColor="text1"/>
        </w:rPr>
        <w:t>thông</w:t>
      </w:r>
      <w:proofErr w:type="spellEnd"/>
      <w:r w:rsidR="00E353E6">
        <w:rPr>
          <w:rFonts w:eastAsia="Times New Roman"/>
          <w:color w:val="000000" w:themeColor="text1"/>
        </w:rPr>
        <w:t xml:space="preserve"> qua app Blynk. </w:t>
      </w:r>
      <w:proofErr w:type="spellStart"/>
      <w:r w:rsidR="00E353E6">
        <w:t>Đ</w:t>
      </w:r>
      <w:r w:rsidR="00B865AE">
        <w:t>ề</w:t>
      </w:r>
      <w:proofErr w:type="spellEnd"/>
      <w:r w:rsidR="00B865AE">
        <w:t xml:space="preserve"> </w:t>
      </w:r>
      <w:proofErr w:type="spellStart"/>
      <w:r w:rsidR="00B865AE">
        <w:t>tài</w:t>
      </w:r>
      <w:proofErr w:type="spellEnd"/>
      <w:r w:rsidR="00B865AE">
        <w:t xml:space="preserve"> </w:t>
      </w:r>
      <w:proofErr w:type="spellStart"/>
      <w:r w:rsidR="00B865AE">
        <w:t>đã</w:t>
      </w:r>
      <w:proofErr w:type="spellEnd"/>
      <w:r w:rsidR="00B865AE">
        <w:t xml:space="preserve"> </w:t>
      </w:r>
      <w:proofErr w:type="spellStart"/>
      <w:r w:rsidR="00B865AE">
        <w:t>đạt</w:t>
      </w:r>
      <w:proofErr w:type="spellEnd"/>
      <w:r w:rsidR="00B865AE">
        <w:t xml:space="preserve"> </w:t>
      </w:r>
      <w:proofErr w:type="spellStart"/>
      <w:r w:rsidR="00B865AE">
        <w:t>được</w:t>
      </w:r>
      <w:proofErr w:type="spellEnd"/>
      <w:r w:rsidR="00B865AE">
        <w:t xml:space="preserve"> </w:t>
      </w:r>
      <w:proofErr w:type="spellStart"/>
      <w:r w:rsidR="00B865AE">
        <w:t>kết</w:t>
      </w:r>
      <w:proofErr w:type="spellEnd"/>
      <w:r w:rsidR="00B865AE">
        <w:t xml:space="preserve"> </w:t>
      </w:r>
      <w:proofErr w:type="spellStart"/>
      <w:r w:rsidR="00B865AE">
        <w:t>quả</w:t>
      </w:r>
      <w:proofErr w:type="spellEnd"/>
      <w:r w:rsidR="00B865AE">
        <w:t xml:space="preserve"> </w:t>
      </w:r>
      <w:proofErr w:type="spellStart"/>
      <w:r w:rsidR="00B865AE">
        <w:t>sau</w:t>
      </w:r>
      <w:proofErr w:type="spellEnd"/>
      <w:r w:rsidR="00B865AE">
        <w:t xml:space="preserve">: </w:t>
      </w:r>
      <w:proofErr w:type="spellStart"/>
      <w:r w:rsidR="00B865AE">
        <w:t>Nghiên</w:t>
      </w:r>
      <w:proofErr w:type="spellEnd"/>
      <w:r w:rsidR="00B865AE">
        <w:t xml:space="preserve"> </w:t>
      </w:r>
      <w:proofErr w:type="spellStart"/>
      <w:r w:rsidR="00B865AE">
        <w:t>cứu</w:t>
      </w:r>
      <w:proofErr w:type="spellEnd"/>
      <w:r w:rsidR="00B865AE">
        <w:t xml:space="preserve"> </w:t>
      </w:r>
      <w:proofErr w:type="spellStart"/>
      <w:r w:rsidR="00B865AE">
        <w:t>cấu</w:t>
      </w:r>
      <w:proofErr w:type="spellEnd"/>
      <w:r w:rsidR="00B865AE">
        <w:t xml:space="preserve"> </w:t>
      </w:r>
      <w:proofErr w:type="spellStart"/>
      <w:r w:rsidR="00B865AE">
        <w:t>trúc</w:t>
      </w:r>
      <w:proofErr w:type="spellEnd"/>
      <w:r w:rsidR="00B865AE">
        <w:t xml:space="preserve"> </w:t>
      </w:r>
      <w:proofErr w:type="spellStart"/>
      <w:r w:rsidR="00B865AE">
        <w:t>và</w:t>
      </w:r>
      <w:proofErr w:type="spellEnd"/>
      <w:r w:rsidR="00B865AE">
        <w:t xml:space="preserve"> </w:t>
      </w:r>
      <w:proofErr w:type="spellStart"/>
      <w:r w:rsidR="00B865AE">
        <w:t>nguyên</w:t>
      </w:r>
      <w:proofErr w:type="spellEnd"/>
      <w:r w:rsidR="00B865AE">
        <w:t xml:space="preserve"> </w:t>
      </w:r>
      <w:proofErr w:type="spellStart"/>
      <w:r w:rsidR="00B865AE">
        <w:t>lý</w:t>
      </w:r>
      <w:proofErr w:type="spellEnd"/>
      <w:r w:rsidR="00B865AE">
        <w:t xml:space="preserve"> </w:t>
      </w:r>
      <w:proofErr w:type="spellStart"/>
      <w:r w:rsidR="00B865AE">
        <w:t>hoạt</w:t>
      </w:r>
      <w:proofErr w:type="spellEnd"/>
      <w:r w:rsidR="00B865AE">
        <w:t xml:space="preserve"> </w:t>
      </w:r>
      <w:proofErr w:type="spellStart"/>
      <w:r w:rsidR="00B865AE">
        <w:t>động</w:t>
      </w:r>
      <w:proofErr w:type="spellEnd"/>
      <w:r w:rsidR="00B865AE">
        <w:t xml:space="preserve"> </w:t>
      </w:r>
      <w:proofErr w:type="spellStart"/>
      <w:r w:rsidR="00B865AE">
        <w:t>của</w:t>
      </w:r>
      <w:proofErr w:type="spellEnd"/>
      <w:r w:rsidR="00B865AE">
        <w:t xml:space="preserve"> robot</w:t>
      </w:r>
      <w:r w:rsidR="006018D6">
        <w:t xml:space="preserve">, </w:t>
      </w:r>
      <w:proofErr w:type="spellStart"/>
      <w:r w:rsidR="006018D6">
        <w:t>t</w:t>
      </w:r>
      <w:r w:rsidR="00B865AE">
        <w:t>hiết</w:t>
      </w:r>
      <w:proofErr w:type="spellEnd"/>
      <w:r w:rsidR="00B865AE">
        <w:t xml:space="preserve"> </w:t>
      </w:r>
      <w:proofErr w:type="spellStart"/>
      <w:r w:rsidR="00B865AE">
        <w:t>kế</w:t>
      </w:r>
      <w:proofErr w:type="spellEnd"/>
      <w:r w:rsidR="00B865AE">
        <w:t xml:space="preserve"> </w:t>
      </w:r>
      <w:proofErr w:type="spellStart"/>
      <w:r w:rsidR="00B865AE">
        <w:t>và</w:t>
      </w:r>
      <w:proofErr w:type="spellEnd"/>
      <w:r w:rsidR="00B865AE">
        <w:t xml:space="preserve"> </w:t>
      </w:r>
      <w:proofErr w:type="spellStart"/>
      <w:r w:rsidR="00B865AE">
        <w:t>chế</w:t>
      </w:r>
      <w:proofErr w:type="spellEnd"/>
      <w:r w:rsidR="00B865AE">
        <w:t xml:space="preserve"> </w:t>
      </w:r>
      <w:proofErr w:type="spellStart"/>
      <w:r w:rsidR="00B865AE">
        <w:t>tạo</w:t>
      </w:r>
      <w:proofErr w:type="spellEnd"/>
      <w:r w:rsidR="00B865AE">
        <w:t xml:space="preserve"> </w:t>
      </w:r>
      <w:proofErr w:type="spellStart"/>
      <w:r w:rsidR="00B865AE">
        <w:t>mô</w:t>
      </w:r>
      <w:proofErr w:type="spellEnd"/>
      <w:r w:rsidR="00B865AE">
        <w:t xml:space="preserve"> </w:t>
      </w:r>
      <w:proofErr w:type="spellStart"/>
      <w:r w:rsidR="00B865AE">
        <w:t>hình</w:t>
      </w:r>
      <w:proofErr w:type="spellEnd"/>
      <w:r w:rsidR="00B865AE">
        <w:t xml:space="preserve"> robot </w:t>
      </w:r>
      <w:proofErr w:type="spellStart"/>
      <w:r w:rsidR="00B865AE">
        <w:t>chạy</w:t>
      </w:r>
      <w:proofErr w:type="spellEnd"/>
      <w:r w:rsidR="00B865AE">
        <w:t xml:space="preserve"> </w:t>
      </w:r>
      <w:proofErr w:type="spellStart"/>
      <w:r w:rsidR="00B865AE">
        <w:t>theo</w:t>
      </w:r>
      <w:proofErr w:type="spellEnd"/>
      <w:r w:rsidR="00B865AE">
        <w:t xml:space="preserve"> </w:t>
      </w:r>
      <w:proofErr w:type="spellStart"/>
      <w:r w:rsidR="00B865AE">
        <w:t>quỹ</w:t>
      </w:r>
      <w:proofErr w:type="spellEnd"/>
      <w:r w:rsidR="00B865AE">
        <w:t xml:space="preserve"> </w:t>
      </w:r>
      <w:proofErr w:type="spellStart"/>
      <w:r w:rsidR="00B865AE">
        <w:t>đạo</w:t>
      </w:r>
      <w:proofErr w:type="spellEnd"/>
      <w:r w:rsidR="00B865AE">
        <w:t xml:space="preserve"> </w:t>
      </w:r>
      <w:proofErr w:type="spellStart"/>
      <w:r w:rsidR="00B865AE">
        <w:t>cho</w:t>
      </w:r>
      <w:proofErr w:type="spellEnd"/>
      <w:r w:rsidR="00B865AE">
        <w:t xml:space="preserve"> </w:t>
      </w:r>
      <w:proofErr w:type="spellStart"/>
      <w:r w:rsidR="00B865AE">
        <w:t>trước</w:t>
      </w:r>
      <w:proofErr w:type="spellEnd"/>
      <w:r w:rsidR="006018D6">
        <w:t xml:space="preserve">, </w:t>
      </w:r>
      <w:proofErr w:type="spellStart"/>
      <w:r w:rsidR="005C0BA6">
        <w:t>t</w:t>
      </w:r>
      <w:r w:rsidR="00B865AE">
        <w:t>ìm</w:t>
      </w:r>
      <w:proofErr w:type="spellEnd"/>
      <w:r w:rsidR="00B865AE">
        <w:t xml:space="preserve"> </w:t>
      </w:r>
      <w:proofErr w:type="spellStart"/>
      <w:r w:rsidR="00B865AE">
        <w:t>hiểu</w:t>
      </w:r>
      <w:proofErr w:type="spellEnd"/>
      <w:r w:rsidR="00B865AE">
        <w:t xml:space="preserve"> </w:t>
      </w:r>
      <w:r w:rsidR="005C0BA6">
        <w:t>ESP32</w:t>
      </w:r>
      <w:r w:rsidR="00100239">
        <w:t xml:space="preserve">, </w:t>
      </w:r>
      <w:proofErr w:type="spellStart"/>
      <w:r w:rsidR="00100239">
        <w:t>x</w:t>
      </w:r>
      <w:r w:rsidR="00B865AE">
        <w:t>ây</w:t>
      </w:r>
      <w:proofErr w:type="spellEnd"/>
      <w:r w:rsidR="00B865AE">
        <w:t xml:space="preserve"> </w:t>
      </w:r>
      <w:proofErr w:type="spellStart"/>
      <w:r w:rsidR="00B865AE">
        <w:t>dựng</w:t>
      </w:r>
      <w:proofErr w:type="spellEnd"/>
      <w:r w:rsidR="00B865AE">
        <w:t xml:space="preserve"> </w:t>
      </w:r>
      <w:proofErr w:type="spellStart"/>
      <w:r w:rsidR="00B865AE">
        <w:t>cấu</w:t>
      </w:r>
      <w:proofErr w:type="spellEnd"/>
      <w:r w:rsidR="00B865AE">
        <w:t xml:space="preserve"> </w:t>
      </w:r>
      <w:proofErr w:type="spellStart"/>
      <w:r w:rsidR="00B865AE">
        <w:t>trúc</w:t>
      </w:r>
      <w:proofErr w:type="spellEnd"/>
      <w:r w:rsidR="00B865AE">
        <w:t xml:space="preserve"> </w:t>
      </w:r>
      <w:proofErr w:type="spellStart"/>
      <w:r w:rsidR="00B865AE">
        <w:t>điều</w:t>
      </w:r>
      <w:proofErr w:type="spellEnd"/>
      <w:r w:rsidR="00B865AE">
        <w:t xml:space="preserve"> </w:t>
      </w:r>
      <w:proofErr w:type="spellStart"/>
      <w:r w:rsidR="00B865AE">
        <w:t>khiển</w:t>
      </w:r>
      <w:proofErr w:type="spellEnd"/>
      <w:r w:rsidR="00B865AE">
        <w:t xml:space="preserve">, </w:t>
      </w:r>
      <w:proofErr w:type="spellStart"/>
      <w:r w:rsidR="00B865AE">
        <w:t>thuật</w:t>
      </w:r>
      <w:proofErr w:type="spellEnd"/>
      <w:r w:rsidR="00B865AE">
        <w:t xml:space="preserve"> </w:t>
      </w:r>
      <w:proofErr w:type="spellStart"/>
      <w:r w:rsidR="00B865AE">
        <w:t>toán</w:t>
      </w:r>
      <w:proofErr w:type="spellEnd"/>
      <w:r w:rsidR="00B865AE">
        <w:t xml:space="preserve"> </w:t>
      </w:r>
      <w:proofErr w:type="spellStart"/>
      <w:r w:rsidR="00B865AE">
        <w:t>và</w:t>
      </w:r>
      <w:proofErr w:type="spellEnd"/>
      <w:r w:rsidR="00B865AE">
        <w:t xml:space="preserve"> </w:t>
      </w:r>
      <w:proofErr w:type="spellStart"/>
      <w:r w:rsidR="00B865AE">
        <w:t>lập</w:t>
      </w:r>
      <w:proofErr w:type="spellEnd"/>
      <w:r w:rsidR="00B865AE">
        <w:t xml:space="preserve"> </w:t>
      </w:r>
      <w:proofErr w:type="spellStart"/>
      <w:r w:rsidR="00B865AE">
        <w:t>trình</w:t>
      </w:r>
      <w:proofErr w:type="spellEnd"/>
      <w:r w:rsidR="00B865AE">
        <w:t xml:space="preserve"> </w:t>
      </w:r>
      <w:proofErr w:type="spellStart"/>
      <w:r w:rsidR="00B865AE">
        <w:t>trên</w:t>
      </w:r>
      <w:proofErr w:type="spellEnd"/>
      <w:r w:rsidR="00B865AE">
        <w:t xml:space="preserve"> </w:t>
      </w:r>
      <w:r w:rsidR="00100239">
        <w:t xml:space="preserve">ESP </w:t>
      </w:r>
      <w:proofErr w:type="spellStart"/>
      <w:r w:rsidR="00100239">
        <w:t>để</w:t>
      </w:r>
      <w:proofErr w:type="spellEnd"/>
      <w:r w:rsidR="00B865AE">
        <w:t xml:space="preserve"> </w:t>
      </w:r>
      <w:proofErr w:type="spellStart"/>
      <w:r w:rsidR="00B865AE">
        <w:t>điều</w:t>
      </w:r>
      <w:proofErr w:type="spellEnd"/>
      <w:r w:rsidR="00B865AE">
        <w:t xml:space="preserve"> </w:t>
      </w:r>
      <w:proofErr w:type="spellStart"/>
      <w:r w:rsidR="00B865AE">
        <w:t>khiển</w:t>
      </w:r>
      <w:proofErr w:type="spellEnd"/>
      <w:r w:rsidR="00B865AE">
        <w:t xml:space="preserve"> robot. </w:t>
      </w:r>
      <w:proofErr w:type="spellStart"/>
      <w:r w:rsidR="00DC61AE">
        <w:t>Một</w:t>
      </w:r>
      <w:proofErr w:type="spellEnd"/>
      <w:r w:rsidR="00DC61AE">
        <w:t xml:space="preserve"> </w:t>
      </w:r>
      <w:proofErr w:type="spellStart"/>
      <w:r w:rsidR="00DC61AE">
        <w:t>số</w:t>
      </w:r>
      <w:proofErr w:type="spellEnd"/>
      <w:r w:rsidR="00DC61AE">
        <w:t xml:space="preserve"> </w:t>
      </w:r>
      <w:proofErr w:type="spellStart"/>
      <w:r w:rsidR="00DC61AE">
        <w:t>kết</w:t>
      </w:r>
      <w:proofErr w:type="spellEnd"/>
      <w:r w:rsidR="00DC61AE">
        <w:t xml:space="preserve"> </w:t>
      </w:r>
      <w:proofErr w:type="spellStart"/>
      <w:r w:rsidR="00DC61AE">
        <w:t>quả</w:t>
      </w:r>
      <w:proofErr w:type="spellEnd"/>
      <w:r w:rsidR="00DC61AE">
        <w:t xml:space="preserve"> </w:t>
      </w:r>
      <w:proofErr w:type="spellStart"/>
      <w:r w:rsidR="00DC61AE">
        <w:t>thực</w:t>
      </w:r>
      <w:proofErr w:type="spellEnd"/>
      <w:r w:rsidR="00DC61AE">
        <w:t xml:space="preserve"> </w:t>
      </w:r>
      <w:proofErr w:type="spellStart"/>
      <w:r w:rsidR="00DC61AE">
        <w:t>nghiệm</w:t>
      </w:r>
      <w:proofErr w:type="spellEnd"/>
      <w:r w:rsidR="00DC61AE">
        <w:t xml:space="preserve"> </w:t>
      </w:r>
      <w:proofErr w:type="spellStart"/>
      <w:r w:rsidR="00DC61AE">
        <w:t>đã</w:t>
      </w:r>
      <w:proofErr w:type="spellEnd"/>
      <w:r w:rsidR="00DC61AE">
        <w:t xml:space="preserve"> </w:t>
      </w:r>
      <w:proofErr w:type="spellStart"/>
      <w:r w:rsidR="00DC61AE">
        <w:t>đượ</w:t>
      </w:r>
      <w:r w:rsidR="0068667B">
        <w:t>c</w:t>
      </w:r>
      <w:proofErr w:type="spellEnd"/>
      <w:r w:rsidR="0068667B">
        <w:t xml:space="preserve"> </w:t>
      </w:r>
      <w:proofErr w:type="spellStart"/>
      <w:r w:rsidR="0068667B">
        <w:t>trong</w:t>
      </w:r>
      <w:proofErr w:type="spellEnd"/>
      <w:r w:rsidR="00DC61AE">
        <w:t xml:space="preserve"> </w:t>
      </w:r>
      <w:proofErr w:type="spellStart"/>
      <w:r w:rsidR="00DC61AE">
        <w:t>bày</w:t>
      </w:r>
      <w:proofErr w:type="spellEnd"/>
      <w:r w:rsidR="00DC61AE">
        <w:t xml:space="preserve"> </w:t>
      </w:r>
      <w:proofErr w:type="spellStart"/>
      <w:r w:rsidR="00DC61AE">
        <w:t>tr</w:t>
      </w:r>
      <w:r w:rsidR="009D0D48">
        <w:t>ong</w:t>
      </w:r>
      <w:proofErr w:type="spellEnd"/>
      <w:r w:rsidR="009D0D48">
        <w:t xml:space="preserve"> </w:t>
      </w:r>
      <w:proofErr w:type="spellStart"/>
      <w:r w:rsidR="009D0D48">
        <w:t>chương</w:t>
      </w:r>
      <w:proofErr w:type="spellEnd"/>
      <w:r w:rsidR="009D0D48">
        <w:t xml:space="preserve"> 5, </w:t>
      </w:r>
      <w:proofErr w:type="spellStart"/>
      <w:r w:rsidR="009D0D48">
        <w:t>về</w:t>
      </w:r>
      <w:proofErr w:type="spellEnd"/>
      <w:r w:rsidR="009D0D48">
        <w:t xml:space="preserve"> </w:t>
      </w:r>
      <w:proofErr w:type="spellStart"/>
      <w:r w:rsidR="009D0D48">
        <w:t>cơ</w:t>
      </w:r>
      <w:proofErr w:type="spellEnd"/>
      <w:r w:rsidR="009D0D48">
        <w:t xml:space="preserve"> </w:t>
      </w:r>
      <w:proofErr w:type="spellStart"/>
      <w:r w:rsidR="009D0D48">
        <w:t>bản</w:t>
      </w:r>
      <w:proofErr w:type="spellEnd"/>
      <w:r w:rsidR="009D0D48">
        <w:t xml:space="preserve">, </w:t>
      </w:r>
      <w:proofErr w:type="spellStart"/>
      <w:r w:rsidR="009D0D48">
        <w:t>nhóm</w:t>
      </w:r>
      <w:proofErr w:type="spellEnd"/>
      <w:r w:rsidR="009D0D48">
        <w:t xml:space="preserve"> </w:t>
      </w:r>
      <w:proofErr w:type="spellStart"/>
      <w:r w:rsidR="009D0D48">
        <w:t>đã</w:t>
      </w:r>
      <w:proofErr w:type="spellEnd"/>
      <w:r w:rsidR="009D0D48">
        <w:t xml:space="preserve"> </w:t>
      </w:r>
      <w:proofErr w:type="spellStart"/>
      <w:r w:rsidR="009D0D48">
        <w:t>thực</w:t>
      </w:r>
      <w:proofErr w:type="spellEnd"/>
      <w:r w:rsidR="009D0D48">
        <w:t xml:space="preserve"> </w:t>
      </w:r>
      <w:proofErr w:type="spellStart"/>
      <w:r w:rsidR="009D0D48">
        <w:t>hiện</w:t>
      </w:r>
      <w:proofErr w:type="spellEnd"/>
      <w:r w:rsidR="009D0D48">
        <w:t xml:space="preserve"> </w:t>
      </w:r>
      <w:proofErr w:type="spellStart"/>
      <w:r w:rsidR="009D0D48">
        <w:t>được</w:t>
      </w:r>
      <w:proofErr w:type="spellEnd"/>
      <w:r w:rsidR="009D0D48">
        <w:t xml:space="preserve"> </w:t>
      </w:r>
      <w:proofErr w:type="spellStart"/>
      <w:r w:rsidR="001D38CD">
        <w:t>các</w:t>
      </w:r>
      <w:proofErr w:type="spellEnd"/>
      <w:r w:rsidR="001D38CD">
        <w:t xml:space="preserve"> </w:t>
      </w:r>
      <w:proofErr w:type="spellStart"/>
      <w:r w:rsidR="009D0D48">
        <w:t>yêu</w:t>
      </w:r>
      <w:proofErr w:type="spellEnd"/>
      <w:r w:rsidR="009D0D48">
        <w:t xml:space="preserve"> </w:t>
      </w:r>
      <w:proofErr w:type="spellStart"/>
      <w:r w:rsidR="009D0D48">
        <w:t>cầu</w:t>
      </w:r>
      <w:proofErr w:type="spellEnd"/>
      <w:r w:rsidR="009D0D48">
        <w:t xml:space="preserve"> </w:t>
      </w:r>
      <w:proofErr w:type="spellStart"/>
      <w:r w:rsidR="009D0D48">
        <w:t>đặt</w:t>
      </w:r>
      <w:proofErr w:type="spellEnd"/>
      <w:r w:rsidR="009D0D48">
        <w:t xml:space="preserve"> ra: </w:t>
      </w:r>
      <w:proofErr w:type="spellStart"/>
      <w:r w:rsidR="009D0D48">
        <w:t>chạy</w:t>
      </w:r>
      <w:proofErr w:type="spellEnd"/>
      <w:r w:rsidR="009D0D48">
        <w:t xml:space="preserve"> </w:t>
      </w:r>
      <w:proofErr w:type="spellStart"/>
      <w:r w:rsidR="009D0D48">
        <w:t>đúng</w:t>
      </w:r>
      <w:proofErr w:type="spellEnd"/>
      <w:r w:rsidR="009D0D48">
        <w:t xml:space="preserve"> </w:t>
      </w:r>
      <w:proofErr w:type="spellStart"/>
      <w:r w:rsidR="009D0D48">
        <w:t>đường</w:t>
      </w:r>
      <w:proofErr w:type="spellEnd"/>
      <w:r w:rsidR="009D0D48">
        <w:t xml:space="preserve"> line </w:t>
      </w:r>
      <w:proofErr w:type="spellStart"/>
      <w:r w:rsidR="009D0D48">
        <w:t>định</w:t>
      </w:r>
      <w:proofErr w:type="spellEnd"/>
      <w:r w:rsidR="009D0D48">
        <w:t xml:space="preserve"> </w:t>
      </w:r>
      <w:proofErr w:type="spellStart"/>
      <w:r w:rsidR="009D0D48">
        <w:t>sẵn</w:t>
      </w:r>
      <w:proofErr w:type="spellEnd"/>
      <w:r w:rsidR="009D0D48">
        <w:t xml:space="preserve">, </w:t>
      </w:r>
      <w:proofErr w:type="spellStart"/>
      <w:r w:rsidR="009D0D48">
        <w:t>thiết</w:t>
      </w:r>
      <w:proofErr w:type="spellEnd"/>
      <w:r w:rsidR="009D0D48">
        <w:t xml:space="preserve"> </w:t>
      </w:r>
      <w:proofErr w:type="spellStart"/>
      <w:r w:rsidR="009D0D48">
        <w:t>kế</w:t>
      </w:r>
      <w:proofErr w:type="spellEnd"/>
      <w:r w:rsidR="009D0D48">
        <w:t xml:space="preserve"> </w:t>
      </w:r>
      <w:proofErr w:type="spellStart"/>
      <w:r w:rsidR="009D0D48">
        <w:t>cơ</w:t>
      </w:r>
      <w:proofErr w:type="spellEnd"/>
      <w:r w:rsidR="009D0D48">
        <w:t xml:space="preserve"> </w:t>
      </w:r>
      <w:proofErr w:type="spellStart"/>
      <w:r w:rsidR="009D0D48">
        <w:t>khí</w:t>
      </w:r>
      <w:proofErr w:type="spellEnd"/>
      <w:r w:rsidR="009D0D48">
        <w:t xml:space="preserve"> </w:t>
      </w:r>
      <w:proofErr w:type="spellStart"/>
      <w:r w:rsidR="009D0D48">
        <w:t>cơ</w:t>
      </w:r>
      <w:proofErr w:type="spellEnd"/>
      <w:r w:rsidR="009D0D48">
        <w:t xml:space="preserve"> </w:t>
      </w:r>
      <w:proofErr w:type="spellStart"/>
      <w:r w:rsidR="009D0D48">
        <w:t>bản</w:t>
      </w:r>
      <w:proofErr w:type="spellEnd"/>
      <w:r w:rsidR="009D0D48">
        <w:t xml:space="preserve"> </w:t>
      </w:r>
      <w:proofErr w:type="spellStart"/>
      <w:r w:rsidR="009D0D48">
        <w:t>đảm</w:t>
      </w:r>
      <w:proofErr w:type="spellEnd"/>
      <w:r w:rsidR="009D0D48">
        <w:t xml:space="preserve"> </w:t>
      </w:r>
      <w:proofErr w:type="spellStart"/>
      <w:r w:rsidR="009D0D48">
        <w:t>bảo</w:t>
      </w:r>
      <w:proofErr w:type="spellEnd"/>
      <w:r w:rsidR="001D38CD">
        <w:t xml:space="preserve">, </w:t>
      </w:r>
      <w:proofErr w:type="spellStart"/>
      <w:r w:rsidR="009D0D48">
        <w:t>độ</w:t>
      </w:r>
      <w:proofErr w:type="spellEnd"/>
      <w:r w:rsidR="009D0D48">
        <w:t xml:space="preserve"> </w:t>
      </w:r>
      <w:proofErr w:type="spellStart"/>
      <w:r w:rsidR="009D0D48">
        <w:t>cứng</w:t>
      </w:r>
      <w:proofErr w:type="spellEnd"/>
      <w:r w:rsidR="009D0D48">
        <w:t xml:space="preserve"> </w:t>
      </w:r>
      <w:proofErr w:type="spellStart"/>
      <w:r w:rsidR="009D0D48">
        <w:t>vững</w:t>
      </w:r>
      <w:proofErr w:type="spellEnd"/>
      <w:r w:rsidR="009D0D48">
        <w:t>.</w:t>
      </w:r>
      <w:r w:rsidR="001D38CD">
        <w:t xml:space="preserve"> </w:t>
      </w:r>
      <w:r w:rsidR="004F3720">
        <w:t xml:space="preserve">Tuy </w:t>
      </w:r>
      <w:proofErr w:type="spellStart"/>
      <w:r w:rsidR="004F3720">
        <w:t>nhiên</w:t>
      </w:r>
      <w:proofErr w:type="spellEnd"/>
      <w:r w:rsidR="004F3720">
        <w:t xml:space="preserve"> </w:t>
      </w:r>
      <w:proofErr w:type="spellStart"/>
      <w:r w:rsidR="004F3720">
        <w:t>còn</w:t>
      </w:r>
      <w:proofErr w:type="spellEnd"/>
      <w:r w:rsidR="004F3720">
        <w:t xml:space="preserve"> </w:t>
      </w:r>
      <w:proofErr w:type="spellStart"/>
      <w:r w:rsidR="004F3720">
        <w:t>tồn</w:t>
      </w:r>
      <w:proofErr w:type="spellEnd"/>
      <w:r w:rsidR="004F3720">
        <w:t xml:space="preserve"> </w:t>
      </w:r>
      <w:proofErr w:type="spellStart"/>
      <w:r w:rsidR="004F3720">
        <w:t>tại</w:t>
      </w:r>
      <w:proofErr w:type="spellEnd"/>
      <w:r w:rsidR="004F3720">
        <w:t xml:space="preserve"> </w:t>
      </w:r>
      <w:proofErr w:type="spellStart"/>
      <w:r w:rsidR="004F3720">
        <w:t>một</w:t>
      </w:r>
      <w:proofErr w:type="spellEnd"/>
      <w:r w:rsidR="004F3720">
        <w:t xml:space="preserve"> </w:t>
      </w:r>
      <w:proofErr w:type="spellStart"/>
      <w:r w:rsidR="004F3720">
        <w:t>số</w:t>
      </w:r>
      <w:proofErr w:type="spellEnd"/>
      <w:r w:rsidR="004F3720">
        <w:t xml:space="preserve"> </w:t>
      </w:r>
      <w:proofErr w:type="spellStart"/>
      <w:r w:rsidR="004F3720">
        <w:t>h</w:t>
      </w:r>
      <w:r w:rsidR="009D0D48">
        <w:t>ạn</w:t>
      </w:r>
      <w:proofErr w:type="spellEnd"/>
      <w:r w:rsidR="009D0D48">
        <w:t xml:space="preserve"> </w:t>
      </w:r>
      <w:proofErr w:type="spellStart"/>
      <w:r w:rsidR="009D0D48">
        <w:t>chế</w:t>
      </w:r>
      <w:proofErr w:type="spellEnd"/>
      <w:r w:rsidR="009D0D48">
        <w:t xml:space="preserve">: </w:t>
      </w:r>
      <w:proofErr w:type="spellStart"/>
      <w:r w:rsidR="009D0D48">
        <w:t>cảm</w:t>
      </w:r>
      <w:proofErr w:type="spellEnd"/>
      <w:r w:rsidR="009D0D48">
        <w:t xml:space="preserve"> </w:t>
      </w:r>
      <w:proofErr w:type="spellStart"/>
      <w:r w:rsidR="009D0D48">
        <w:t>biến</w:t>
      </w:r>
      <w:proofErr w:type="spellEnd"/>
      <w:r w:rsidR="009D0D48">
        <w:t xml:space="preserve"> </w:t>
      </w:r>
      <w:proofErr w:type="spellStart"/>
      <w:r w:rsidR="009D0D48">
        <w:t>dễ</w:t>
      </w:r>
      <w:proofErr w:type="spellEnd"/>
      <w:r w:rsidR="009D0D48">
        <w:t xml:space="preserve"> </w:t>
      </w:r>
      <w:proofErr w:type="spellStart"/>
      <w:r w:rsidR="009D0D48">
        <w:t>bị</w:t>
      </w:r>
      <w:proofErr w:type="spellEnd"/>
      <w:r w:rsidR="009D0D48">
        <w:t xml:space="preserve"> </w:t>
      </w:r>
      <w:proofErr w:type="spellStart"/>
      <w:r w:rsidR="009D0D48">
        <w:t>nhiều</w:t>
      </w:r>
      <w:proofErr w:type="spellEnd"/>
      <w:r w:rsidR="009D0D48">
        <w:t xml:space="preserve">, </w:t>
      </w:r>
      <w:proofErr w:type="spellStart"/>
      <w:r w:rsidR="009D0D48">
        <w:t>tốc</w:t>
      </w:r>
      <w:proofErr w:type="spellEnd"/>
      <w:r w:rsidR="009D0D48">
        <w:t xml:space="preserve"> </w:t>
      </w:r>
      <w:proofErr w:type="spellStart"/>
      <w:r w:rsidR="009D0D48">
        <w:t>độ</w:t>
      </w:r>
      <w:proofErr w:type="spellEnd"/>
      <w:r w:rsidR="009D0D48">
        <w:t xml:space="preserve"> </w:t>
      </w:r>
      <w:proofErr w:type="spellStart"/>
      <w:r w:rsidR="009D0D48">
        <w:t>xe</w:t>
      </w:r>
      <w:proofErr w:type="spellEnd"/>
      <w:r w:rsidR="009D0D48">
        <w:t xml:space="preserve"> </w:t>
      </w:r>
      <w:proofErr w:type="spellStart"/>
      <w:r w:rsidR="009D0D48">
        <w:t>chạy</w:t>
      </w:r>
      <w:proofErr w:type="spellEnd"/>
      <w:r w:rsidR="009D0D48">
        <w:t xml:space="preserve"> </w:t>
      </w:r>
      <w:proofErr w:type="spellStart"/>
      <w:r w:rsidR="009D0D48">
        <w:t>còn</w:t>
      </w:r>
      <w:proofErr w:type="spellEnd"/>
      <w:r w:rsidR="009D0D48">
        <w:t xml:space="preserve"> </w:t>
      </w:r>
      <w:proofErr w:type="spellStart"/>
      <w:r w:rsidR="009D0D48">
        <w:t>chậm</w:t>
      </w:r>
      <w:proofErr w:type="spellEnd"/>
      <w:r w:rsidR="009D0D48">
        <w:t xml:space="preserve">, </w:t>
      </w:r>
      <w:proofErr w:type="spellStart"/>
      <w:r w:rsidR="009D0D48">
        <w:t>xe</w:t>
      </w:r>
      <w:proofErr w:type="spellEnd"/>
      <w:r w:rsidR="009D0D48">
        <w:t xml:space="preserve"> </w:t>
      </w:r>
      <w:proofErr w:type="spellStart"/>
      <w:r w:rsidR="009D0D48">
        <w:t>chạy</w:t>
      </w:r>
      <w:proofErr w:type="spellEnd"/>
      <w:r w:rsidR="004F3720">
        <w:t xml:space="preserve"> </w:t>
      </w:r>
      <w:proofErr w:type="spellStart"/>
      <w:r w:rsidR="009D0D48">
        <w:t>chưa</w:t>
      </w:r>
      <w:proofErr w:type="spellEnd"/>
      <w:r w:rsidR="009D0D48">
        <w:t xml:space="preserve"> </w:t>
      </w:r>
      <w:proofErr w:type="spellStart"/>
      <w:r w:rsidR="009D0D48">
        <w:t>ổn</w:t>
      </w:r>
      <w:proofErr w:type="spellEnd"/>
      <w:r w:rsidR="009D0D48">
        <w:t xml:space="preserve"> </w:t>
      </w:r>
      <w:proofErr w:type="spellStart"/>
      <w:r w:rsidR="009D0D48">
        <w:t>định</w:t>
      </w:r>
      <w:proofErr w:type="spellEnd"/>
      <w:r w:rsidR="009D0D48">
        <w:t>.</w:t>
      </w:r>
    </w:p>
    <w:p w14:paraId="4CFD6961" w14:textId="53DA8D05" w:rsidR="00041EBE" w:rsidRDefault="001E4A38" w:rsidP="0068667B">
      <w:pPr>
        <w:pStyle w:val="u2"/>
      </w:pPr>
      <w:bookmarkStart w:id="267" w:name="_Toc77285402"/>
      <w:bookmarkStart w:id="268" w:name="_Toc78552262"/>
      <w:proofErr w:type="spellStart"/>
      <w:r>
        <w:t>Kiến</w:t>
      </w:r>
      <w:proofErr w:type="spellEnd"/>
      <w:r>
        <w:t xml:space="preserve"> </w:t>
      </w:r>
      <w:proofErr w:type="spellStart"/>
      <w:r>
        <w:t>nghị</w:t>
      </w:r>
      <w:proofErr w:type="spellEnd"/>
      <w:r>
        <w:t xml:space="preserve"> </w:t>
      </w:r>
      <w:proofErr w:type="spellStart"/>
      <w:r>
        <w:t>và</w:t>
      </w:r>
      <w:proofErr w:type="spellEnd"/>
      <w:r>
        <w:t xml:space="preserve"> </w:t>
      </w:r>
      <w:proofErr w:type="spellStart"/>
      <w:r>
        <w:t>đề</w:t>
      </w:r>
      <w:proofErr w:type="spellEnd"/>
      <w:r>
        <w:t xml:space="preserve"> </w:t>
      </w:r>
      <w:proofErr w:type="spellStart"/>
      <w:r>
        <w:t>xuất</w:t>
      </w:r>
      <w:bookmarkEnd w:id="267"/>
      <w:bookmarkEnd w:id="268"/>
      <w:proofErr w:type="spellEnd"/>
    </w:p>
    <w:p w14:paraId="6536F8AD" w14:textId="78FF0C4A" w:rsidR="00041EBE" w:rsidRDefault="00A56A43" w:rsidP="00041EBE">
      <w:proofErr w:type="spellStart"/>
      <w:r>
        <w:t>Dựa</w:t>
      </w:r>
      <w:proofErr w:type="spellEnd"/>
      <w:r>
        <w:t xml:space="preserve"> </w:t>
      </w:r>
      <w:proofErr w:type="spellStart"/>
      <w:r>
        <w:t>vào</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robot </w:t>
      </w:r>
      <w:proofErr w:type="spellStart"/>
      <w:r>
        <w:t>dò</w:t>
      </w:r>
      <w:proofErr w:type="spellEnd"/>
      <w:r>
        <w:t xml:space="preserve"> line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rộng</w:t>
      </w:r>
      <w:proofErr w:type="spellEnd"/>
      <w:r>
        <w:t xml:space="preserve"> </w:t>
      </w:r>
      <w:proofErr w:type="spellStart"/>
      <w:r>
        <w:t>hơn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loại</w:t>
      </w:r>
      <w:proofErr w:type="spellEnd"/>
      <w:r>
        <w:t xml:space="preserve"> robot </w:t>
      </w:r>
      <w:proofErr w:type="spellStart"/>
      <w:r>
        <w:t>khác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trong</w:t>
      </w:r>
      <w:proofErr w:type="spellEnd"/>
      <w:r>
        <w:t xml:space="preserve"> </w:t>
      </w:r>
      <w:proofErr w:type="spellStart"/>
      <w:r>
        <w:t>mọi</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giúp</w:t>
      </w:r>
      <w:proofErr w:type="spellEnd"/>
      <w:r>
        <w:t xml:space="preserve"> con </w:t>
      </w:r>
      <w:proofErr w:type="spellStart"/>
      <w:r>
        <w:t>người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nhẹ</w:t>
      </w:r>
      <w:proofErr w:type="spellEnd"/>
      <w:r>
        <w:t xml:space="preserve"> </w:t>
      </w:r>
      <w:proofErr w:type="spellStart"/>
      <w:r>
        <w:t>nhàng</w:t>
      </w:r>
      <w:proofErr w:type="spellEnd"/>
      <w:r>
        <w:t xml:space="preserve"> </w:t>
      </w:r>
      <w:proofErr w:type="spellStart"/>
      <w:r>
        <w:t>hơn</w:t>
      </w:r>
      <w:proofErr w:type="spellEnd"/>
      <w:r>
        <w:t>.</w:t>
      </w:r>
    </w:p>
    <w:p w14:paraId="05ED2556" w14:textId="759F04BF" w:rsidR="00041EBE" w:rsidRDefault="00041EBE" w:rsidP="00041EBE"/>
    <w:p w14:paraId="7085FF22" w14:textId="59BCC1D8" w:rsidR="00041EBE" w:rsidRDefault="00041EBE" w:rsidP="00041EBE"/>
    <w:p w14:paraId="39656C89" w14:textId="2253BD01" w:rsidR="00041EBE" w:rsidRDefault="00041EBE">
      <w:pPr>
        <w:spacing w:before="0" w:after="200" w:line="276" w:lineRule="auto"/>
        <w:ind w:firstLine="0"/>
        <w:jc w:val="left"/>
      </w:pPr>
      <w:r>
        <w:br w:type="page"/>
      </w:r>
    </w:p>
    <w:p w14:paraId="05CD7E9A" w14:textId="424F7D24" w:rsidR="005E7B35" w:rsidRDefault="005E7B35" w:rsidP="005E7B35">
      <w:pPr>
        <w:pStyle w:val="u1"/>
        <w:numPr>
          <w:ilvl w:val="0"/>
          <w:numId w:val="0"/>
        </w:numPr>
      </w:pPr>
      <w:bookmarkStart w:id="269" w:name="_Toc77285403"/>
      <w:bookmarkStart w:id="270" w:name="_Toc78552263"/>
      <w:r>
        <w:lastRenderedPageBreak/>
        <w:t>TÀI LIỆU THAM KHẢO</w:t>
      </w:r>
      <w:bookmarkEnd w:id="269"/>
      <w:bookmarkEnd w:id="270"/>
    </w:p>
    <w:sdt>
      <w:sdtPr>
        <w:rPr>
          <w:b/>
          <w:lang w:val="vi-VN"/>
        </w:rPr>
        <w:id w:val="-711188753"/>
        <w:docPartObj>
          <w:docPartGallery w:val="Bibliographies"/>
          <w:docPartUnique/>
        </w:docPartObj>
      </w:sdtPr>
      <w:sdtEndPr>
        <w:rPr>
          <w:b w:val="0"/>
          <w:lang w:val="en-US"/>
        </w:rPr>
      </w:sdtEndPr>
      <w:sdtContent>
        <w:sdt>
          <w:sdtPr>
            <w:id w:val="-573587230"/>
            <w:bibliography/>
          </w:sdtPr>
          <w:sdtContent>
            <w:p w14:paraId="17A7C3DD" w14:textId="77777777" w:rsidR="00D73F60" w:rsidRDefault="00027047">
              <w:pPr>
                <w:rPr>
                  <w:rFonts w:ascii="Century" w:hAnsi="Century"/>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D73F60" w14:paraId="450FA607" w14:textId="77777777">
                <w:trPr>
                  <w:divId w:val="111755429"/>
                  <w:tblCellSpacing w:w="15" w:type="dxa"/>
                </w:trPr>
                <w:tc>
                  <w:tcPr>
                    <w:tcW w:w="50" w:type="pct"/>
                    <w:hideMark/>
                  </w:tcPr>
                  <w:p w14:paraId="37E98ACF" w14:textId="1B07DCA1" w:rsidR="00D73F60" w:rsidRDefault="00D73F60">
                    <w:pPr>
                      <w:pStyle w:val="DanhmucTailiuThamkhao"/>
                      <w:rPr>
                        <w:noProof/>
                        <w:sz w:val="24"/>
                        <w:szCs w:val="24"/>
                      </w:rPr>
                    </w:pPr>
                    <w:r>
                      <w:rPr>
                        <w:noProof/>
                      </w:rPr>
                      <w:t xml:space="preserve">[1] </w:t>
                    </w:r>
                  </w:p>
                </w:tc>
                <w:tc>
                  <w:tcPr>
                    <w:tcW w:w="0" w:type="auto"/>
                    <w:hideMark/>
                  </w:tcPr>
                  <w:p w14:paraId="157F05D6" w14:textId="77777777" w:rsidR="00D73F60" w:rsidRDefault="00D73F60">
                    <w:pPr>
                      <w:pStyle w:val="DanhmucTailiuThamkhao"/>
                      <w:rPr>
                        <w:noProof/>
                      </w:rPr>
                    </w:pPr>
                    <w:r>
                      <w:rPr>
                        <w:noProof/>
                      </w:rPr>
                      <w:t xml:space="preserve">I. Y. D. Colak, "Evolving a Line Following Robot to use in shopping centers for entertainment," pp. 3803-3807, 2009. </w:t>
                    </w:r>
                  </w:p>
                </w:tc>
              </w:tr>
              <w:tr w:rsidR="00D73F60" w14:paraId="04E5057B" w14:textId="77777777">
                <w:trPr>
                  <w:divId w:val="111755429"/>
                  <w:tblCellSpacing w:w="15" w:type="dxa"/>
                </w:trPr>
                <w:tc>
                  <w:tcPr>
                    <w:tcW w:w="50" w:type="pct"/>
                    <w:hideMark/>
                  </w:tcPr>
                  <w:p w14:paraId="046138BB" w14:textId="77777777" w:rsidR="00D73F60" w:rsidRDefault="00D73F60">
                    <w:pPr>
                      <w:pStyle w:val="DanhmucTailiuThamkhao"/>
                      <w:rPr>
                        <w:noProof/>
                      </w:rPr>
                    </w:pPr>
                    <w:r>
                      <w:rPr>
                        <w:noProof/>
                      </w:rPr>
                      <w:t xml:space="preserve">[2] </w:t>
                    </w:r>
                  </w:p>
                </w:tc>
                <w:tc>
                  <w:tcPr>
                    <w:tcW w:w="0" w:type="auto"/>
                    <w:hideMark/>
                  </w:tcPr>
                  <w:p w14:paraId="20CA1DC6" w14:textId="77777777" w:rsidR="00D73F60" w:rsidRDefault="00D73F60">
                    <w:pPr>
                      <w:pStyle w:val="DanhmucTailiuThamkhao"/>
                      <w:rPr>
                        <w:noProof/>
                      </w:rPr>
                    </w:pPr>
                    <w:r>
                      <w:rPr>
                        <w:noProof/>
                      </w:rPr>
                      <w:t xml:space="preserve">P. V. D. Thanh Vo, "Development of restaurant serving robot for tourists area in Danang," </w:t>
                    </w:r>
                    <w:r>
                      <w:rPr>
                        <w:i/>
                        <w:iCs/>
                        <w:noProof/>
                      </w:rPr>
                      <w:t xml:space="preserve">2019 IEEE International Conference on Mechatronics and Automation (ICMA), </w:t>
                    </w:r>
                    <w:r>
                      <w:rPr>
                        <w:noProof/>
                      </w:rPr>
                      <w:t xml:space="preserve">2019. </w:t>
                    </w:r>
                  </w:p>
                </w:tc>
              </w:tr>
              <w:tr w:rsidR="00D73F60" w14:paraId="3198944E" w14:textId="77777777">
                <w:trPr>
                  <w:divId w:val="111755429"/>
                  <w:tblCellSpacing w:w="15" w:type="dxa"/>
                </w:trPr>
                <w:tc>
                  <w:tcPr>
                    <w:tcW w:w="50" w:type="pct"/>
                    <w:hideMark/>
                  </w:tcPr>
                  <w:p w14:paraId="610FFD46" w14:textId="77777777" w:rsidR="00D73F60" w:rsidRDefault="00D73F60">
                    <w:pPr>
                      <w:pStyle w:val="DanhmucTailiuThamkhao"/>
                      <w:rPr>
                        <w:noProof/>
                      </w:rPr>
                    </w:pPr>
                    <w:r>
                      <w:rPr>
                        <w:noProof/>
                      </w:rPr>
                      <w:t xml:space="preserve">[3] </w:t>
                    </w:r>
                  </w:p>
                </w:tc>
                <w:tc>
                  <w:tcPr>
                    <w:tcW w:w="0" w:type="auto"/>
                    <w:hideMark/>
                  </w:tcPr>
                  <w:p w14:paraId="3D744C1C" w14:textId="77777777" w:rsidR="00D73F60" w:rsidRDefault="00D73F60">
                    <w:pPr>
                      <w:pStyle w:val="DanhmucTailiuThamkhao"/>
                      <w:rPr>
                        <w:noProof/>
                      </w:rPr>
                    </w:pPr>
                    <w:r>
                      <w:rPr>
                        <w:i/>
                        <w:iCs/>
                        <w:noProof/>
                      </w:rPr>
                      <w:t xml:space="preserve">International Journal of Advanced Research in Computer Engineering &amp; Technology (IJARCET) , </w:t>
                    </w:r>
                    <w:r>
                      <w:rPr>
                        <w:noProof/>
                      </w:rPr>
                      <w:t xml:space="preserve">vol. 2, no. 8, 2013. </w:t>
                    </w:r>
                  </w:p>
                </w:tc>
              </w:tr>
              <w:tr w:rsidR="00D73F60" w14:paraId="4C7D7655" w14:textId="77777777">
                <w:trPr>
                  <w:divId w:val="111755429"/>
                  <w:tblCellSpacing w:w="15" w:type="dxa"/>
                </w:trPr>
                <w:tc>
                  <w:tcPr>
                    <w:tcW w:w="50" w:type="pct"/>
                    <w:hideMark/>
                  </w:tcPr>
                  <w:p w14:paraId="457E4EC6" w14:textId="77777777" w:rsidR="00D73F60" w:rsidRDefault="00D73F60">
                    <w:pPr>
                      <w:pStyle w:val="DanhmucTailiuThamkhao"/>
                      <w:rPr>
                        <w:noProof/>
                      </w:rPr>
                    </w:pPr>
                    <w:r>
                      <w:rPr>
                        <w:noProof/>
                      </w:rPr>
                      <w:t xml:space="preserve">[4] </w:t>
                    </w:r>
                  </w:p>
                </w:tc>
                <w:tc>
                  <w:tcPr>
                    <w:tcW w:w="0" w:type="auto"/>
                    <w:hideMark/>
                  </w:tcPr>
                  <w:p w14:paraId="19A0E4FD" w14:textId="77777777" w:rsidR="00D73F60" w:rsidRDefault="00D73F60">
                    <w:pPr>
                      <w:pStyle w:val="DanhmucTailiuThamkhao"/>
                      <w:rPr>
                        <w:noProof/>
                      </w:rPr>
                    </w:pPr>
                    <w:r>
                      <w:rPr>
                        <w:noProof/>
                      </w:rPr>
                      <w:t xml:space="preserve">N. K. V. M. Deepak Punetha, "Development and Applications of Line Following Robot Based Health Care Management System," </w:t>
                    </w:r>
                    <w:r>
                      <w:rPr>
                        <w:i/>
                        <w:iCs/>
                        <w:noProof/>
                      </w:rPr>
                      <w:t xml:space="preserve">International Journal of Advanced Research in Computer Engineering &amp; Technology (IJARCET),, </w:t>
                    </w:r>
                    <w:r>
                      <w:rPr>
                        <w:noProof/>
                      </w:rPr>
                      <w:t xml:space="preserve">vol. 2 August, no. 8, pp. 446-2450, 2013. </w:t>
                    </w:r>
                  </w:p>
                </w:tc>
              </w:tr>
              <w:tr w:rsidR="00D73F60" w14:paraId="477B77EB" w14:textId="77777777">
                <w:trPr>
                  <w:divId w:val="111755429"/>
                  <w:tblCellSpacing w:w="15" w:type="dxa"/>
                </w:trPr>
                <w:tc>
                  <w:tcPr>
                    <w:tcW w:w="50" w:type="pct"/>
                    <w:hideMark/>
                  </w:tcPr>
                  <w:p w14:paraId="04316C1B" w14:textId="77777777" w:rsidR="00D73F60" w:rsidRDefault="00D73F60">
                    <w:pPr>
                      <w:pStyle w:val="DanhmucTailiuThamkhao"/>
                      <w:rPr>
                        <w:noProof/>
                      </w:rPr>
                    </w:pPr>
                    <w:r>
                      <w:rPr>
                        <w:noProof/>
                      </w:rPr>
                      <w:t xml:space="preserve">[5] </w:t>
                    </w:r>
                  </w:p>
                </w:tc>
                <w:tc>
                  <w:tcPr>
                    <w:tcW w:w="0" w:type="auto"/>
                    <w:hideMark/>
                  </w:tcPr>
                  <w:p w14:paraId="770CF763" w14:textId="77777777" w:rsidR="00D73F60" w:rsidRDefault="00D73F60">
                    <w:pPr>
                      <w:pStyle w:val="DanhmucTailiuThamkhao"/>
                      <w:rPr>
                        <w:noProof/>
                      </w:rPr>
                    </w:pPr>
                    <w:r>
                      <w:rPr>
                        <w:noProof/>
                      </w:rPr>
                      <w:t xml:space="preserve">CartisX04, </w:t>
                    </w:r>
                    <w:r>
                      <w:rPr>
                        <w:i/>
                        <w:iCs/>
                        <w:noProof/>
                      </w:rPr>
                      <w:t xml:space="preserve">Japan Robotrace Contest , </w:t>
                    </w:r>
                    <w:r>
                      <w:rPr>
                        <w:noProof/>
                      </w:rPr>
                      <w:t xml:space="preserve">2014. </w:t>
                    </w:r>
                  </w:p>
                </w:tc>
              </w:tr>
              <w:tr w:rsidR="00D73F60" w14:paraId="7488E8E3" w14:textId="77777777">
                <w:trPr>
                  <w:divId w:val="111755429"/>
                  <w:tblCellSpacing w:w="15" w:type="dxa"/>
                </w:trPr>
                <w:tc>
                  <w:tcPr>
                    <w:tcW w:w="50" w:type="pct"/>
                    <w:hideMark/>
                  </w:tcPr>
                  <w:p w14:paraId="66B43C06" w14:textId="77777777" w:rsidR="00D73F60" w:rsidRDefault="00D73F60">
                    <w:pPr>
                      <w:pStyle w:val="DanhmucTailiuThamkhao"/>
                      <w:rPr>
                        <w:noProof/>
                      </w:rPr>
                    </w:pPr>
                    <w:r>
                      <w:rPr>
                        <w:noProof/>
                      </w:rPr>
                      <w:t xml:space="preserve">[6] </w:t>
                    </w:r>
                  </w:p>
                </w:tc>
                <w:tc>
                  <w:tcPr>
                    <w:tcW w:w="0" w:type="auto"/>
                    <w:hideMark/>
                  </w:tcPr>
                  <w:p w14:paraId="2B6FA13A" w14:textId="77777777" w:rsidR="00D73F60" w:rsidRDefault="00D73F60">
                    <w:pPr>
                      <w:pStyle w:val="DanhmucTailiuThamkhao"/>
                      <w:rPr>
                        <w:noProof/>
                      </w:rPr>
                    </w:pPr>
                    <w:r>
                      <w:rPr>
                        <w:noProof/>
                      </w:rPr>
                      <w:t xml:space="preserve">Fireball, " America Chibots line-following contest," 2004. </w:t>
                    </w:r>
                  </w:p>
                </w:tc>
              </w:tr>
              <w:tr w:rsidR="00D73F60" w14:paraId="46A9B735" w14:textId="77777777">
                <w:trPr>
                  <w:divId w:val="111755429"/>
                  <w:tblCellSpacing w:w="15" w:type="dxa"/>
                </w:trPr>
                <w:tc>
                  <w:tcPr>
                    <w:tcW w:w="50" w:type="pct"/>
                    <w:hideMark/>
                  </w:tcPr>
                  <w:p w14:paraId="435B3CDB" w14:textId="77777777" w:rsidR="00D73F60" w:rsidRDefault="00D73F60">
                    <w:pPr>
                      <w:pStyle w:val="DanhmucTailiuThamkhao"/>
                      <w:rPr>
                        <w:noProof/>
                      </w:rPr>
                    </w:pPr>
                    <w:r>
                      <w:rPr>
                        <w:noProof/>
                      </w:rPr>
                      <w:t xml:space="preserve">[7] </w:t>
                    </w:r>
                  </w:p>
                </w:tc>
                <w:tc>
                  <w:tcPr>
                    <w:tcW w:w="0" w:type="auto"/>
                    <w:hideMark/>
                  </w:tcPr>
                  <w:p w14:paraId="1E3A8915" w14:textId="77777777" w:rsidR="00D73F60" w:rsidRDefault="00D73F60">
                    <w:pPr>
                      <w:pStyle w:val="DanhmucTailiuThamkhao"/>
                      <w:rPr>
                        <w:noProof/>
                      </w:rPr>
                    </w:pPr>
                    <w:r>
                      <w:rPr>
                        <w:noProof/>
                      </w:rPr>
                      <w:t xml:space="preserve">"https://chotroihn.vn/module-do-duong-5-cap-phat-hong-ngoai-tai-linh-kien-dien-dien-tu-3m". </w:t>
                    </w:r>
                  </w:p>
                </w:tc>
              </w:tr>
              <w:tr w:rsidR="00D73F60" w14:paraId="20205E0E" w14:textId="77777777">
                <w:trPr>
                  <w:divId w:val="111755429"/>
                  <w:tblCellSpacing w:w="15" w:type="dxa"/>
                </w:trPr>
                <w:tc>
                  <w:tcPr>
                    <w:tcW w:w="50" w:type="pct"/>
                    <w:hideMark/>
                  </w:tcPr>
                  <w:p w14:paraId="77E63827" w14:textId="77777777" w:rsidR="00D73F60" w:rsidRDefault="00D73F60">
                    <w:pPr>
                      <w:pStyle w:val="DanhmucTailiuThamkhao"/>
                      <w:rPr>
                        <w:noProof/>
                      </w:rPr>
                    </w:pPr>
                    <w:r>
                      <w:rPr>
                        <w:noProof/>
                      </w:rPr>
                      <w:t xml:space="preserve">[8] </w:t>
                    </w:r>
                  </w:p>
                </w:tc>
                <w:tc>
                  <w:tcPr>
                    <w:tcW w:w="0" w:type="auto"/>
                    <w:hideMark/>
                  </w:tcPr>
                  <w:p w14:paraId="56053072" w14:textId="77777777" w:rsidR="00D73F60" w:rsidRDefault="00D73F60">
                    <w:pPr>
                      <w:pStyle w:val="DanhmucTailiuThamkhao"/>
                      <w:rPr>
                        <w:noProof/>
                      </w:rPr>
                    </w:pPr>
                    <w:r>
                      <w:rPr>
                        <w:noProof/>
                      </w:rPr>
                      <w:t xml:space="preserve">"https://chotroihn.vn/module-hong-ngoai-v3-do-duong-tai-linh-kien-dien-tu-3m". </w:t>
                    </w:r>
                  </w:p>
                </w:tc>
              </w:tr>
            </w:tbl>
            <w:p w14:paraId="14C5145B" w14:textId="77777777" w:rsidR="00D73F60" w:rsidRDefault="00D73F60">
              <w:pPr>
                <w:divId w:val="111755429"/>
                <w:rPr>
                  <w:rFonts w:eastAsia="Times New Roman"/>
                  <w:noProof/>
                </w:rPr>
              </w:pPr>
            </w:p>
            <w:p w14:paraId="43585F0F" w14:textId="6C839B03" w:rsidR="00027047" w:rsidRDefault="00027047">
              <w:r>
                <w:rPr>
                  <w:b/>
                  <w:bCs/>
                </w:rPr>
                <w:fldChar w:fldCharType="end"/>
              </w:r>
            </w:p>
          </w:sdtContent>
        </w:sdt>
      </w:sdtContent>
    </w:sdt>
    <w:p w14:paraId="3A420533" w14:textId="77777777" w:rsidR="00136209" w:rsidRDefault="00136209">
      <w:pPr>
        <w:spacing w:before="0" w:after="200" w:line="276" w:lineRule="auto"/>
        <w:ind w:firstLine="0"/>
        <w:jc w:val="left"/>
        <w:rPr>
          <w:rFonts w:eastAsiaTheme="majorEastAsia" w:cstheme="majorBidi"/>
          <w:b/>
          <w:bCs/>
          <w:sz w:val="32"/>
          <w:szCs w:val="28"/>
        </w:rPr>
      </w:pPr>
      <w:bookmarkStart w:id="271" w:name="_Toc77285404"/>
      <w:r>
        <w:br w:type="page"/>
      </w:r>
    </w:p>
    <w:p w14:paraId="7E80A3A5" w14:textId="7432699F" w:rsidR="00041EBE" w:rsidRDefault="00A81F4B" w:rsidP="00A81F4B">
      <w:pPr>
        <w:pStyle w:val="u1"/>
        <w:numPr>
          <w:ilvl w:val="0"/>
          <w:numId w:val="0"/>
        </w:numPr>
      </w:pPr>
      <w:bookmarkStart w:id="272" w:name="_Toc78552264"/>
      <w:r>
        <w:lastRenderedPageBreak/>
        <w:t>PHỤ LỤC</w:t>
      </w:r>
      <w:bookmarkEnd w:id="271"/>
      <w:bookmarkEnd w:id="272"/>
    </w:p>
    <w:p w14:paraId="51ED8AD9" w14:textId="1346571D" w:rsidR="00454BF8" w:rsidRPr="000014C2" w:rsidRDefault="00454BF8" w:rsidP="000014C2">
      <w:pPr>
        <w:ind w:firstLine="0"/>
        <w:rPr>
          <w:b/>
        </w:rPr>
      </w:pPr>
      <w:r w:rsidRPr="000014C2">
        <w:rPr>
          <w:b/>
        </w:rPr>
        <w:t>Source Code</w:t>
      </w:r>
      <w:r w:rsidR="00860251" w:rsidRPr="000014C2">
        <w:rPr>
          <w:b/>
        </w:rPr>
        <w:t xml:space="preserve"> </w:t>
      </w:r>
      <w:proofErr w:type="spellStart"/>
      <w:r w:rsidR="00860251" w:rsidRPr="000014C2">
        <w:rPr>
          <w:b/>
        </w:rPr>
        <w:t>của</w:t>
      </w:r>
      <w:proofErr w:type="spellEnd"/>
      <w:r w:rsidR="00860251" w:rsidRPr="000014C2">
        <w:rPr>
          <w:b/>
        </w:rPr>
        <w:t xml:space="preserve"> </w:t>
      </w:r>
      <w:proofErr w:type="spellStart"/>
      <w:r w:rsidR="00860251" w:rsidRPr="000014C2">
        <w:rPr>
          <w:b/>
        </w:rPr>
        <w:t>nhóm</w:t>
      </w:r>
      <w:proofErr w:type="spellEnd"/>
      <w:r w:rsidR="00860251" w:rsidRPr="000014C2">
        <w:rPr>
          <w:b/>
        </w:rPr>
        <w:t xml:space="preserve"> </w:t>
      </w:r>
      <w:proofErr w:type="spellStart"/>
      <w:r w:rsidR="00860251" w:rsidRPr="000014C2">
        <w:rPr>
          <w:b/>
        </w:rPr>
        <w:t>xem</w:t>
      </w:r>
      <w:proofErr w:type="spellEnd"/>
      <w:r w:rsidR="00860251" w:rsidRPr="000014C2">
        <w:rPr>
          <w:b/>
        </w:rPr>
        <w:t xml:space="preserve"> </w:t>
      </w:r>
      <w:proofErr w:type="spellStart"/>
      <w:r w:rsidR="00860251" w:rsidRPr="000014C2">
        <w:rPr>
          <w:b/>
        </w:rPr>
        <w:t>tại</w:t>
      </w:r>
      <w:proofErr w:type="spellEnd"/>
      <w:r w:rsidRPr="000014C2">
        <w:rPr>
          <w:b/>
        </w:rPr>
        <w:t>:</w:t>
      </w:r>
    </w:p>
    <w:p w14:paraId="4D0ADB71" w14:textId="236D9FFD" w:rsidR="00C35DFC" w:rsidRDefault="00A00FBA" w:rsidP="00860251">
      <w:pPr>
        <w:jc w:val="left"/>
        <w:rPr>
          <w:rStyle w:val="Siuktni"/>
        </w:rPr>
      </w:pPr>
      <w:hyperlink r:id="rId93" w:history="1">
        <w:r w:rsidR="00D44DCB" w:rsidRPr="00D44DCB">
          <w:rPr>
            <w:rStyle w:val="Siuktni"/>
          </w:rPr>
          <w:t>https://github.com/manhph2211/Line-Follower-Robot</w:t>
        </w:r>
      </w:hyperlink>
    </w:p>
    <w:p w14:paraId="1629D5F5" w14:textId="487B99C6" w:rsidR="0072214D" w:rsidRPr="000014C2" w:rsidRDefault="0072214D" w:rsidP="000014C2">
      <w:pPr>
        <w:spacing w:before="0" w:after="200" w:line="276" w:lineRule="auto"/>
        <w:ind w:firstLine="0"/>
        <w:jc w:val="left"/>
        <w:rPr>
          <w:b/>
        </w:rPr>
      </w:pPr>
      <w:r w:rsidRPr="000014C2">
        <w:rPr>
          <w:b/>
        </w:rPr>
        <w:t xml:space="preserve">DANH SÁCH LINH KIỆN </w:t>
      </w:r>
    </w:p>
    <w:tbl>
      <w:tblPr>
        <w:tblStyle w:val="LiBng1Nhat"/>
        <w:tblW w:w="9174" w:type="dxa"/>
        <w:tblLayout w:type="fixed"/>
        <w:tblLook w:val="04A0" w:firstRow="1" w:lastRow="0" w:firstColumn="1" w:lastColumn="0" w:noHBand="0" w:noVBand="1"/>
      </w:tblPr>
      <w:tblGrid>
        <w:gridCol w:w="838"/>
        <w:gridCol w:w="1992"/>
        <w:gridCol w:w="4944"/>
        <w:gridCol w:w="1400"/>
      </w:tblGrid>
      <w:tr w:rsidR="0072214D" w14:paraId="597D12F1" w14:textId="77777777" w:rsidTr="00935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08371F71" w14:textId="77777777" w:rsidR="0072214D" w:rsidRDefault="0072214D" w:rsidP="00487C75">
            <w:pPr>
              <w:ind w:firstLine="0"/>
              <w:jc w:val="center"/>
            </w:pPr>
            <w:r>
              <w:t>STT</w:t>
            </w:r>
          </w:p>
        </w:tc>
        <w:tc>
          <w:tcPr>
            <w:tcW w:w="1992" w:type="dxa"/>
            <w:vAlign w:val="center"/>
          </w:tcPr>
          <w:p w14:paraId="45BDF8A2" w14:textId="77777777" w:rsidR="0072214D" w:rsidRDefault="0072214D" w:rsidP="00487C7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Tên</w:t>
            </w:r>
            <w:proofErr w:type="spellEnd"/>
            <w:r>
              <w:t xml:space="preserve"> </w:t>
            </w:r>
            <w:proofErr w:type="spellStart"/>
            <w:r>
              <w:t>linh</w:t>
            </w:r>
            <w:proofErr w:type="spellEnd"/>
            <w:r>
              <w:t xml:space="preserve"> </w:t>
            </w:r>
            <w:proofErr w:type="spellStart"/>
            <w:r>
              <w:t>kiện</w:t>
            </w:r>
            <w:proofErr w:type="spellEnd"/>
          </w:p>
        </w:tc>
        <w:tc>
          <w:tcPr>
            <w:tcW w:w="4944" w:type="dxa"/>
            <w:vAlign w:val="center"/>
          </w:tcPr>
          <w:p w14:paraId="23F83CBD" w14:textId="77777777" w:rsidR="0072214D" w:rsidRDefault="0072214D" w:rsidP="00487C75">
            <w:pPr>
              <w:ind w:firstLine="0"/>
              <w:jc w:val="center"/>
              <w:cnfStyle w:val="100000000000" w:firstRow="1" w:lastRow="0" w:firstColumn="0" w:lastColumn="0" w:oddVBand="0" w:evenVBand="0" w:oddHBand="0" w:evenHBand="0" w:firstRowFirstColumn="0" w:firstRowLastColumn="0" w:lastRowFirstColumn="0" w:lastRowLastColumn="0"/>
            </w:pPr>
            <w:r>
              <w:t>Datasheet</w:t>
            </w:r>
          </w:p>
        </w:tc>
        <w:tc>
          <w:tcPr>
            <w:tcW w:w="1400" w:type="dxa"/>
            <w:vAlign w:val="center"/>
          </w:tcPr>
          <w:p w14:paraId="053EE8FE" w14:textId="77777777" w:rsidR="0072214D" w:rsidRDefault="0072214D" w:rsidP="00487C7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Giá</w:t>
            </w:r>
            <w:proofErr w:type="spellEnd"/>
            <w:r>
              <w:t xml:space="preserve"> </w:t>
            </w:r>
            <w:proofErr w:type="spellStart"/>
            <w:r>
              <w:t>thành</w:t>
            </w:r>
            <w:proofErr w:type="spellEnd"/>
            <w:r>
              <w:t xml:space="preserve"> (VND)</w:t>
            </w:r>
          </w:p>
        </w:tc>
      </w:tr>
      <w:tr w:rsidR="0072214D" w14:paraId="6D99ECC5" w14:textId="77777777" w:rsidTr="00935418">
        <w:tc>
          <w:tcPr>
            <w:cnfStyle w:val="001000000000" w:firstRow="0" w:lastRow="0" w:firstColumn="1" w:lastColumn="0" w:oddVBand="0" w:evenVBand="0" w:oddHBand="0" w:evenHBand="0" w:firstRowFirstColumn="0" w:firstRowLastColumn="0" w:lastRowFirstColumn="0" w:lastRowLastColumn="0"/>
            <w:tcW w:w="838" w:type="dxa"/>
          </w:tcPr>
          <w:p w14:paraId="2E4C8A02" w14:textId="77777777" w:rsidR="0072214D" w:rsidRDefault="0072214D" w:rsidP="00487C75">
            <w:pPr>
              <w:ind w:firstLine="0"/>
              <w:jc w:val="center"/>
            </w:pPr>
            <w:r>
              <w:t>1</w:t>
            </w:r>
          </w:p>
        </w:tc>
        <w:tc>
          <w:tcPr>
            <w:tcW w:w="1992" w:type="dxa"/>
            <w:vAlign w:val="center"/>
          </w:tcPr>
          <w:p w14:paraId="49573C21"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ESP32</w:t>
            </w:r>
          </w:p>
        </w:tc>
        <w:tc>
          <w:tcPr>
            <w:tcW w:w="4944" w:type="dxa"/>
            <w:vAlign w:val="center"/>
          </w:tcPr>
          <w:p w14:paraId="32AA89D1" w14:textId="77777777" w:rsidR="0072214D" w:rsidRPr="00162765" w:rsidRDefault="0072214D" w:rsidP="00487C75">
            <w:pPr>
              <w:pStyle w:val="VnbanChuthich"/>
              <w:jc w:val="center"/>
              <w:cnfStyle w:val="000000000000" w:firstRow="0" w:lastRow="0" w:firstColumn="0" w:lastColumn="0" w:oddVBand="0" w:evenVBand="0" w:oddHBand="0" w:evenHBand="0" w:firstRowFirstColumn="0" w:firstRowLastColumn="0" w:lastRowFirstColumn="0" w:lastRowLastColumn="0"/>
              <w:rPr>
                <w:szCs w:val="20"/>
              </w:rPr>
            </w:pPr>
            <w:r w:rsidRPr="00162765">
              <w:rPr>
                <w:szCs w:val="20"/>
              </w:rPr>
              <w:t>https://cdn.sparkfun.com/datasheets/IoT/esp32_datasheet_en.pdf</w:t>
            </w:r>
          </w:p>
        </w:tc>
        <w:tc>
          <w:tcPr>
            <w:tcW w:w="1400" w:type="dxa"/>
            <w:vAlign w:val="center"/>
          </w:tcPr>
          <w:p w14:paraId="5375E9DF"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175.000</w:t>
            </w:r>
          </w:p>
        </w:tc>
      </w:tr>
      <w:tr w:rsidR="0072214D" w14:paraId="33A20D61" w14:textId="77777777" w:rsidTr="00935418">
        <w:tc>
          <w:tcPr>
            <w:cnfStyle w:val="001000000000" w:firstRow="0" w:lastRow="0" w:firstColumn="1" w:lastColumn="0" w:oddVBand="0" w:evenVBand="0" w:oddHBand="0" w:evenHBand="0" w:firstRowFirstColumn="0" w:firstRowLastColumn="0" w:lastRowFirstColumn="0" w:lastRowLastColumn="0"/>
            <w:tcW w:w="838" w:type="dxa"/>
          </w:tcPr>
          <w:p w14:paraId="451D3CD3" w14:textId="77777777" w:rsidR="0072214D" w:rsidRDefault="0072214D" w:rsidP="00487C75">
            <w:pPr>
              <w:ind w:firstLine="0"/>
              <w:jc w:val="center"/>
            </w:pPr>
            <w:r>
              <w:t>2</w:t>
            </w:r>
          </w:p>
        </w:tc>
        <w:tc>
          <w:tcPr>
            <w:tcW w:w="1992" w:type="dxa"/>
            <w:vAlign w:val="center"/>
          </w:tcPr>
          <w:p w14:paraId="0DB33CDA"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 xml:space="preserve">Module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L298N</w:t>
            </w:r>
          </w:p>
        </w:tc>
        <w:tc>
          <w:tcPr>
            <w:tcW w:w="4944" w:type="dxa"/>
            <w:vAlign w:val="center"/>
          </w:tcPr>
          <w:p w14:paraId="303234A3" w14:textId="77777777" w:rsidR="0072214D" w:rsidRPr="00162765"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162765">
              <w:rPr>
                <w:sz w:val="20"/>
                <w:szCs w:val="20"/>
              </w:rPr>
              <w:t>https://www.alldatasheet.com/datasheet-pdf/pdf/22440/STMICROELECTRONICS/L298N.html</w:t>
            </w:r>
          </w:p>
        </w:tc>
        <w:tc>
          <w:tcPr>
            <w:tcW w:w="1400" w:type="dxa"/>
            <w:vAlign w:val="center"/>
          </w:tcPr>
          <w:p w14:paraId="111A28F6"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35.000</w:t>
            </w:r>
          </w:p>
        </w:tc>
      </w:tr>
      <w:tr w:rsidR="0072214D" w14:paraId="2A5D984A" w14:textId="77777777" w:rsidTr="00935418">
        <w:tc>
          <w:tcPr>
            <w:cnfStyle w:val="001000000000" w:firstRow="0" w:lastRow="0" w:firstColumn="1" w:lastColumn="0" w:oddVBand="0" w:evenVBand="0" w:oddHBand="0" w:evenHBand="0" w:firstRowFirstColumn="0" w:firstRowLastColumn="0" w:lastRowFirstColumn="0" w:lastRowLastColumn="0"/>
            <w:tcW w:w="838" w:type="dxa"/>
          </w:tcPr>
          <w:p w14:paraId="6AE81BED" w14:textId="77777777" w:rsidR="0072214D" w:rsidRDefault="0072214D" w:rsidP="00487C75">
            <w:pPr>
              <w:ind w:firstLine="0"/>
              <w:jc w:val="center"/>
            </w:pPr>
            <w:r>
              <w:t>3</w:t>
            </w:r>
          </w:p>
        </w:tc>
        <w:tc>
          <w:tcPr>
            <w:tcW w:w="1992" w:type="dxa"/>
            <w:vAlign w:val="center"/>
          </w:tcPr>
          <w:p w14:paraId="65843D32"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 xml:space="preserve">Khung </w:t>
            </w:r>
            <w:proofErr w:type="spellStart"/>
            <w:r>
              <w:t>xe</w:t>
            </w:r>
            <w:proofErr w:type="spellEnd"/>
            <w:r>
              <w:t xml:space="preserve"> robot 3 bánh</w:t>
            </w:r>
          </w:p>
        </w:tc>
        <w:tc>
          <w:tcPr>
            <w:tcW w:w="4944" w:type="dxa"/>
            <w:vAlign w:val="center"/>
          </w:tcPr>
          <w:p w14:paraId="1D2C88CC" w14:textId="77777777" w:rsidR="0072214D" w:rsidRPr="00162765"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162765">
              <w:rPr>
                <w:sz w:val="20"/>
                <w:szCs w:val="20"/>
              </w:rPr>
              <w:t>https://chotroihn.vn/khung-xe-robot-3-banh</w:t>
            </w:r>
          </w:p>
        </w:tc>
        <w:tc>
          <w:tcPr>
            <w:tcW w:w="1400" w:type="dxa"/>
            <w:vAlign w:val="center"/>
          </w:tcPr>
          <w:p w14:paraId="5088C796"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119.000</w:t>
            </w:r>
          </w:p>
        </w:tc>
      </w:tr>
      <w:tr w:rsidR="0072214D" w14:paraId="2244517E" w14:textId="77777777" w:rsidTr="00935418">
        <w:tc>
          <w:tcPr>
            <w:cnfStyle w:val="001000000000" w:firstRow="0" w:lastRow="0" w:firstColumn="1" w:lastColumn="0" w:oddVBand="0" w:evenVBand="0" w:oddHBand="0" w:evenHBand="0" w:firstRowFirstColumn="0" w:firstRowLastColumn="0" w:lastRowFirstColumn="0" w:lastRowLastColumn="0"/>
            <w:tcW w:w="838" w:type="dxa"/>
          </w:tcPr>
          <w:p w14:paraId="63A81DB5" w14:textId="77777777" w:rsidR="0072214D" w:rsidRDefault="0072214D" w:rsidP="00487C75">
            <w:pPr>
              <w:ind w:firstLine="0"/>
              <w:jc w:val="center"/>
            </w:pPr>
            <w:r>
              <w:t>4</w:t>
            </w:r>
          </w:p>
        </w:tc>
        <w:tc>
          <w:tcPr>
            <w:tcW w:w="1992" w:type="dxa"/>
            <w:vAlign w:val="center"/>
          </w:tcPr>
          <w:p w14:paraId="438885E4"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proofErr w:type="spellStart"/>
            <w:r>
              <w:t>Dây</w:t>
            </w:r>
            <w:proofErr w:type="spellEnd"/>
            <w:r>
              <w:t xml:space="preserve"> </w:t>
            </w:r>
            <w:proofErr w:type="spellStart"/>
            <w:r>
              <w:t>nối</w:t>
            </w:r>
            <w:proofErr w:type="spellEnd"/>
          </w:p>
        </w:tc>
        <w:tc>
          <w:tcPr>
            <w:tcW w:w="4944" w:type="dxa"/>
            <w:vAlign w:val="center"/>
          </w:tcPr>
          <w:p w14:paraId="67854D33"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p>
        </w:tc>
        <w:tc>
          <w:tcPr>
            <w:tcW w:w="1400" w:type="dxa"/>
            <w:vAlign w:val="center"/>
          </w:tcPr>
          <w:p w14:paraId="7FEF8167"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20.000</w:t>
            </w:r>
          </w:p>
        </w:tc>
      </w:tr>
      <w:tr w:rsidR="0072214D" w14:paraId="13E784FF" w14:textId="77777777" w:rsidTr="00935418">
        <w:tc>
          <w:tcPr>
            <w:cnfStyle w:val="001000000000" w:firstRow="0" w:lastRow="0" w:firstColumn="1" w:lastColumn="0" w:oddVBand="0" w:evenVBand="0" w:oddHBand="0" w:evenHBand="0" w:firstRowFirstColumn="0" w:firstRowLastColumn="0" w:lastRowFirstColumn="0" w:lastRowLastColumn="0"/>
            <w:tcW w:w="838" w:type="dxa"/>
          </w:tcPr>
          <w:p w14:paraId="31F71907" w14:textId="77777777" w:rsidR="0072214D" w:rsidRDefault="0072214D" w:rsidP="00487C75">
            <w:pPr>
              <w:ind w:firstLine="0"/>
              <w:jc w:val="center"/>
            </w:pPr>
            <w:r>
              <w:t>5</w:t>
            </w:r>
          </w:p>
        </w:tc>
        <w:tc>
          <w:tcPr>
            <w:tcW w:w="1992" w:type="dxa"/>
            <w:vAlign w:val="center"/>
          </w:tcPr>
          <w:p w14:paraId="6F87FB9B"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Pin 3.7V</w:t>
            </w:r>
          </w:p>
        </w:tc>
        <w:tc>
          <w:tcPr>
            <w:tcW w:w="4944" w:type="dxa"/>
            <w:vAlign w:val="center"/>
          </w:tcPr>
          <w:p w14:paraId="4ECC4FE3" w14:textId="77777777" w:rsidR="0072214D" w:rsidRPr="00162765"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162765">
              <w:rPr>
                <w:sz w:val="20"/>
                <w:szCs w:val="20"/>
              </w:rPr>
              <w:t>https://chotroihn.vn/pin-sac-du-phong-18650-3-7v</w:t>
            </w:r>
          </w:p>
        </w:tc>
        <w:tc>
          <w:tcPr>
            <w:tcW w:w="1400" w:type="dxa"/>
            <w:vAlign w:val="center"/>
          </w:tcPr>
          <w:p w14:paraId="0F218492"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74.000</w:t>
            </w:r>
          </w:p>
        </w:tc>
      </w:tr>
      <w:tr w:rsidR="0072214D" w14:paraId="55E7FE9B" w14:textId="77777777" w:rsidTr="00935418">
        <w:tc>
          <w:tcPr>
            <w:cnfStyle w:val="001000000000" w:firstRow="0" w:lastRow="0" w:firstColumn="1" w:lastColumn="0" w:oddVBand="0" w:evenVBand="0" w:oddHBand="0" w:evenHBand="0" w:firstRowFirstColumn="0" w:firstRowLastColumn="0" w:lastRowFirstColumn="0" w:lastRowLastColumn="0"/>
            <w:tcW w:w="838" w:type="dxa"/>
          </w:tcPr>
          <w:p w14:paraId="33E5E7B4" w14:textId="77777777" w:rsidR="0072214D" w:rsidRDefault="0072214D" w:rsidP="00487C75">
            <w:pPr>
              <w:ind w:firstLine="0"/>
              <w:jc w:val="center"/>
            </w:pPr>
            <w:r>
              <w:t>6</w:t>
            </w:r>
          </w:p>
        </w:tc>
        <w:tc>
          <w:tcPr>
            <w:tcW w:w="1992" w:type="dxa"/>
            <w:vAlign w:val="center"/>
          </w:tcPr>
          <w:p w14:paraId="15F6BFA8"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 xml:space="preserve">Module </w:t>
            </w:r>
            <w:proofErr w:type="spellStart"/>
            <w:r>
              <w:t>dò</w:t>
            </w:r>
            <w:proofErr w:type="spellEnd"/>
            <w:r>
              <w:t xml:space="preserve"> </w:t>
            </w:r>
            <w:proofErr w:type="spellStart"/>
            <w:r>
              <w:t>đường</w:t>
            </w:r>
            <w:proofErr w:type="spellEnd"/>
            <w:r>
              <w:t xml:space="preserve"> 5 led </w:t>
            </w:r>
            <w:proofErr w:type="spellStart"/>
            <w:r>
              <w:t>hồng</w:t>
            </w:r>
            <w:proofErr w:type="spellEnd"/>
            <w:r>
              <w:t xml:space="preserve"> </w:t>
            </w:r>
            <w:proofErr w:type="spellStart"/>
            <w:r>
              <w:t>ngoại</w:t>
            </w:r>
            <w:proofErr w:type="spellEnd"/>
          </w:p>
        </w:tc>
        <w:tc>
          <w:tcPr>
            <w:tcW w:w="4944" w:type="dxa"/>
            <w:vAlign w:val="center"/>
          </w:tcPr>
          <w:p w14:paraId="36234CA6" w14:textId="77777777" w:rsidR="0072214D" w:rsidRPr="00162765"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162765">
              <w:rPr>
                <w:sz w:val="20"/>
                <w:szCs w:val="20"/>
              </w:rPr>
              <w:t>https://stevenengineering.com/tech_support/PDFs/38MAN_LD.pdf</w:t>
            </w:r>
          </w:p>
        </w:tc>
        <w:tc>
          <w:tcPr>
            <w:tcW w:w="1400" w:type="dxa"/>
            <w:vAlign w:val="center"/>
          </w:tcPr>
          <w:p w14:paraId="03405420" w14:textId="77777777" w:rsidR="0072214D" w:rsidRDefault="0072214D" w:rsidP="00487C75">
            <w:pPr>
              <w:ind w:firstLine="0"/>
              <w:jc w:val="center"/>
              <w:cnfStyle w:val="000000000000" w:firstRow="0" w:lastRow="0" w:firstColumn="0" w:lastColumn="0" w:oddVBand="0" w:evenVBand="0" w:oddHBand="0" w:evenHBand="0" w:firstRowFirstColumn="0" w:firstRowLastColumn="0" w:lastRowFirstColumn="0" w:lastRowLastColumn="0"/>
            </w:pPr>
            <w:r>
              <w:t>95.000</w:t>
            </w:r>
          </w:p>
        </w:tc>
      </w:tr>
    </w:tbl>
    <w:tbl>
      <w:tblPr>
        <w:tblStyle w:val="LiBang"/>
        <w:tblW w:w="0" w:type="auto"/>
        <w:tblLook w:val="04A0" w:firstRow="1" w:lastRow="0" w:firstColumn="1" w:lastColumn="0" w:noHBand="0" w:noVBand="1"/>
      </w:tblPr>
      <w:tblGrid>
        <w:gridCol w:w="9061"/>
      </w:tblGrid>
      <w:tr w:rsidR="0072214D" w14:paraId="0D2E73DB" w14:textId="77777777" w:rsidTr="00487C75">
        <w:tc>
          <w:tcPr>
            <w:tcW w:w="9061" w:type="dxa"/>
          </w:tcPr>
          <w:p w14:paraId="401F55E1" w14:textId="77777777" w:rsidR="0072214D" w:rsidRDefault="0072214D" w:rsidP="00487C75">
            <w:pPr>
              <w:ind w:firstLine="0"/>
            </w:pPr>
            <w:r>
              <w:t xml:space="preserve">                                                                                   </w:t>
            </w:r>
            <w:proofErr w:type="spellStart"/>
            <w:r>
              <w:t>Tổng</w:t>
            </w:r>
            <w:proofErr w:type="spellEnd"/>
            <w:r>
              <w:t xml:space="preserve"> </w:t>
            </w:r>
            <w:proofErr w:type="spellStart"/>
            <w:r>
              <w:t>tiền</w:t>
            </w:r>
            <w:proofErr w:type="spellEnd"/>
            <w:r>
              <w:t>:               518.000</w:t>
            </w:r>
          </w:p>
        </w:tc>
      </w:tr>
    </w:tbl>
    <w:p w14:paraId="4A1F473D" w14:textId="77777777" w:rsidR="0072214D" w:rsidRPr="0037370E" w:rsidRDefault="0072214D" w:rsidP="0072214D"/>
    <w:p w14:paraId="11C4956D" w14:textId="77777777" w:rsidR="0072214D" w:rsidRPr="0072214D" w:rsidRDefault="0072214D" w:rsidP="0072214D"/>
    <w:sectPr w:rsidR="0072214D" w:rsidRPr="0072214D" w:rsidSect="00186013">
      <w:footerReference w:type="even" r:id="rId94"/>
      <w:footerReference w:type="default" r:id="rId95"/>
      <w:pgSz w:w="11906" w:h="16838" w:code="9"/>
      <w:pgMar w:top="1134" w:right="1134" w:bottom="1418" w:left="1701" w:header="851" w:footer="431" w:gutter="0"/>
      <w:pgNumType w:start="1"/>
      <w:cols w:space="454"/>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6" w:author="" w:initials="">
    <w:p w14:paraId="4757D80B" w14:textId="77777777" w:rsidR="00B60C08" w:rsidRDefault="00B60C08" w:rsidP="00570A9C">
      <w:pPr>
        <w:pStyle w:val="VnbanChuthich"/>
      </w:pPr>
      <w:r>
        <w:rPr>
          <w:rStyle w:val="ThamchiuChuthich"/>
        </w:rPr>
        <w:annotationRef/>
      </w:r>
    </w:p>
  </w:comment>
  <w:comment w:id="87" w:author="" w:initials="">
    <w:p w14:paraId="1DDDF15B" w14:textId="77777777" w:rsidR="00B60C08" w:rsidRDefault="00B60C08" w:rsidP="00570A9C">
      <w:pPr>
        <w:pStyle w:val="VnbanChuthich"/>
      </w:pPr>
      <w:r>
        <w:rPr>
          <w:rStyle w:val="ThamchiuChuthich"/>
        </w:rPr>
        <w:annotationRef/>
      </w:r>
    </w:p>
  </w:comment>
  <w:comment w:id="156" w:author="DAO VIET DUNG 20180049" w:date="2021-06-29T17:32:00Z" w:initials="DVD2">
    <w:p w14:paraId="6680C477" w14:textId="77777777" w:rsidR="00FB6D5C" w:rsidRDefault="00FB6D5C" w:rsidP="00FB6D5C">
      <w:pPr>
        <w:pStyle w:val="VnbanChuthich"/>
      </w:pPr>
      <w:r>
        <w:rPr>
          <w:rStyle w:val="ThamchiuChuthich"/>
        </w:rPr>
        <w:annotationRef/>
      </w:r>
    </w:p>
  </w:comment>
  <w:comment w:id="159" w:author="DAO VIET DUNG 20180049" w:date="2021-06-29T17:33:00Z" w:initials="DVD2">
    <w:p w14:paraId="74FDE58A" w14:textId="77777777" w:rsidR="00FB6D5C" w:rsidRDefault="00FB6D5C" w:rsidP="00FB6D5C">
      <w:pPr>
        <w:pStyle w:val="VnbanChuthich"/>
      </w:pPr>
      <w:r>
        <w:rPr>
          <w:rStyle w:val="ThamchiuChuthich"/>
        </w:rPr>
        <w:annotationRef/>
      </w:r>
    </w:p>
  </w:comment>
  <w:comment w:id="162" w:author="NGUYEN VIET THINH 20180178" w:date="2021-06-29T16:49:00Z" w:initials="NVT2">
    <w:p w14:paraId="4B5BD6F1" w14:textId="77777777" w:rsidR="00FB6D5C" w:rsidRDefault="00FB6D5C" w:rsidP="00FB6D5C">
      <w:pPr>
        <w:pStyle w:val="VnbanChuthich"/>
      </w:pPr>
      <w:r>
        <w:rPr>
          <w:rStyle w:val="ThamchiuChuthich"/>
        </w:rPr>
        <w:annotationRef/>
      </w:r>
      <w:proofErr w:type="spellStart"/>
      <w:r>
        <w:t>Chỗ</w:t>
      </w:r>
      <w:proofErr w:type="spellEnd"/>
      <w:r>
        <w:t xml:space="preserve"> </w:t>
      </w:r>
      <w:proofErr w:type="spellStart"/>
      <w:r>
        <w:t>này</w:t>
      </w:r>
      <w:proofErr w:type="spellEnd"/>
      <w:r>
        <w:t xml:space="preserve"> t </w:t>
      </w:r>
      <w:proofErr w:type="spellStart"/>
      <w:r>
        <w:t>nghĩ</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lại</w:t>
      </w:r>
      <w:proofErr w:type="spellEnd"/>
      <w:r>
        <w:t xml:space="preserve">, </w:t>
      </w:r>
      <w:proofErr w:type="spellStart"/>
      <w:r>
        <w:t>lời</w:t>
      </w:r>
      <w:proofErr w:type="spellEnd"/>
      <w:r>
        <w:t xml:space="preserve"> </w:t>
      </w:r>
      <w:proofErr w:type="spellStart"/>
      <w:r>
        <w:t>dẫn</w:t>
      </w:r>
      <w:proofErr w:type="spellEnd"/>
      <w:r>
        <w:t xml:space="preserve"> </w:t>
      </w:r>
      <w:proofErr w:type="spellStart"/>
      <w:r>
        <w:t>chưa</w:t>
      </w:r>
      <w:proofErr w:type="spellEnd"/>
      <w:r>
        <w:t xml:space="preserve"> </w:t>
      </w:r>
      <w:proofErr w:type="spellStart"/>
      <w:r>
        <w:t>ổn</w:t>
      </w:r>
      <w:proofErr w:type="spellEnd"/>
    </w:p>
  </w:comment>
  <w:comment w:id="163" w:author="NGUYEN VIET THINH 20180178" w:date="2021-06-29T16:49:00Z" w:initials="NVT2">
    <w:p w14:paraId="1D51C67A" w14:textId="77777777" w:rsidR="00FB6D5C" w:rsidRDefault="00FB6D5C" w:rsidP="00FB6D5C">
      <w:pPr>
        <w:pStyle w:val="VnbanChuthich"/>
      </w:pPr>
      <w:r>
        <w:rPr>
          <w:rStyle w:val="ThamchiuChuthich"/>
        </w:rPr>
        <w:annotationRef/>
      </w:r>
      <w:r>
        <w:fldChar w:fldCharType="begin"/>
      </w:r>
      <w:r>
        <w:instrText xml:space="preserve"> HYPERLINK "mailto:DUNG.DV180049@sis.hust.edu.vn" </w:instrText>
      </w:r>
      <w:bookmarkStart w:id="165" w:name="_@_27547C33C4894B8B8669AFF71AF29279Z"/>
      <w:r>
        <w:rPr>
          <w:rStyle w:val="Mention1"/>
        </w:rPr>
        <w:fldChar w:fldCharType="separate"/>
      </w:r>
      <w:bookmarkEnd w:id="165"/>
      <w:r w:rsidRPr="002163DF">
        <w:rPr>
          <w:rStyle w:val="Mention1"/>
        </w:rPr>
        <w:t>@DAO VIET DUNG 20180049</w:t>
      </w:r>
      <w:r>
        <w:fldChar w:fldCharType="end"/>
      </w:r>
    </w:p>
    <w:p w14:paraId="6537F183" w14:textId="77777777" w:rsidR="00FB6D5C" w:rsidRDefault="00FB6D5C" w:rsidP="00FB6D5C">
      <w:pPr>
        <w:pStyle w:val="VnbanChuthich"/>
      </w:pPr>
    </w:p>
  </w:comment>
  <w:comment w:id="164" w:author="NGUYEN VIET THINH 20180178" w:date="2021-06-29T16:51:00Z" w:initials="NVT2">
    <w:p w14:paraId="2E391B76" w14:textId="77777777" w:rsidR="00FB6D5C" w:rsidRDefault="00FB6D5C" w:rsidP="00FB6D5C">
      <w:pPr>
        <w:pStyle w:val="VnbanChuthich"/>
      </w:pPr>
      <w:r>
        <w:rPr>
          <w:rStyle w:val="ThamchiuChuthich"/>
        </w:rPr>
        <w:annotationRef/>
      </w:r>
    </w:p>
  </w:comment>
  <w:comment w:id="261" w:author="DAO VIET DUNG 20180049" w:date="2021-07-25T20:20:00Z" w:initials="DVD2">
    <w:p w14:paraId="7385C1D8" w14:textId="77777777" w:rsidR="0025381D" w:rsidRDefault="0025381D" w:rsidP="0025381D">
      <w:pPr>
        <w:pStyle w:val="VnbanChuthich"/>
      </w:pPr>
      <w:r>
        <w:rPr>
          <w:rStyle w:val="ThamchiuChuthich"/>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57D80B" w15:done="0"/>
  <w15:commentEx w15:paraId="1DDDF15B" w15:done="0"/>
  <w15:commentEx w15:paraId="6680C477" w15:done="0"/>
  <w15:commentEx w15:paraId="74FDE58A" w15:done="0"/>
  <w15:commentEx w15:paraId="4B5BD6F1" w15:done="0"/>
  <w15:commentEx w15:paraId="6537F183" w15:paraIdParent="4B5BD6F1" w15:done="0"/>
  <w15:commentEx w15:paraId="2E391B76" w15:paraIdParent="4B5BD6F1" w15:done="0"/>
  <w15:commentEx w15:paraId="7385C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D7C4" w16cex:dateUtc="2021-06-29T10:32:00Z"/>
  <w16cex:commentExtensible w16cex:durableId="2485D804" w16cex:dateUtc="2021-06-29T10:33:00Z"/>
  <w16cex:commentExtensible w16cex:durableId="2485CD87" w16cex:dateUtc="2021-06-29T09:49:00Z"/>
  <w16cex:commentExtensible w16cex:durableId="2485CDA6" w16cex:dateUtc="2021-06-29T09:49:00Z"/>
  <w16cex:commentExtensible w16cex:durableId="2485CE20" w16cex:dateUtc="2021-06-29T09: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57D80B" w16cid:durableId="249AFD2C"/>
  <w16cid:commentId w16cid:paraId="1DDDF15B" w16cid:durableId="249AFD2D"/>
  <w16cid:commentId w16cid:paraId="6680C477" w16cid:durableId="2485D7C4"/>
  <w16cid:commentId w16cid:paraId="74FDE58A" w16cid:durableId="2485D804"/>
  <w16cid:commentId w16cid:paraId="4B5BD6F1" w16cid:durableId="2485CD87"/>
  <w16cid:commentId w16cid:paraId="6537F183" w16cid:durableId="2485CDA6"/>
  <w16cid:commentId w16cid:paraId="2E391B76" w16cid:durableId="2485CE20"/>
  <w16cid:commentId w16cid:paraId="7385C1D8" w16cid:durableId="24AD91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AA5E0" w14:textId="77777777" w:rsidR="00DC0396" w:rsidRDefault="00DC0396" w:rsidP="00877142">
      <w:pPr>
        <w:spacing w:after="0" w:line="240" w:lineRule="auto"/>
      </w:pPr>
      <w:r>
        <w:separator/>
      </w:r>
    </w:p>
  </w:endnote>
  <w:endnote w:type="continuationSeparator" w:id="0">
    <w:p w14:paraId="0BC7F2C0" w14:textId="77777777" w:rsidR="00DC0396" w:rsidRDefault="00DC0396" w:rsidP="00877142">
      <w:pPr>
        <w:spacing w:after="0" w:line="240" w:lineRule="auto"/>
      </w:pPr>
      <w:r>
        <w:continuationSeparator/>
      </w:r>
    </w:p>
  </w:endnote>
  <w:endnote w:type="continuationNotice" w:id="1">
    <w:p w14:paraId="0B538A4D" w14:textId="77777777" w:rsidR="00DC0396" w:rsidRDefault="00DC039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noPr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55CED" w14:textId="77777777" w:rsidR="00B60C08" w:rsidRDefault="00B60C08">
    <w:pPr>
      <w:pStyle w:val="Chntrang"/>
    </w:pPr>
  </w:p>
  <w:p w14:paraId="2A7AD6AD" w14:textId="77777777" w:rsidR="00B60C08" w:rsidRDefault="00B60C08">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59BB9" w14:textId="77777777" w:rsidR="00B60C08" w:rsidRDefault="00B60C08">
    <w:pPr>
      <w:pStyle w:val="Chntrang"/>
      <w:jc w:val="right"/>
    </w:pPr>
  </w:p>
  <w:p w14:paraId="79D3EFC1" w14:textId="77777777" w:rsidR="00B60C08" w:rsidRDefault="00B60C08">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111625"/>
      <w:docPartObj>
        <w:docPartGallery w:val="Page Numbers (Bottom of Page)"/>
        <w:docPartUnique/>
      </w:docPartObj>
    </w:sdtPr>
    <w:sdtContent>
      <w:p w14:paraId="4CAC94DD" w14:textId="77777777" w:rsidR="00B60C08" w:rsidRDefault="00B60C08">
        <w:pPr>
          <w:pStyle w:val="Chntrang"/>
        </w:pPr>
        <w:r>
          <w:rPr>
            <w:noProof/>
          </w:rPr>
          <w:fldChar w:fldCharType="begin"/>
        </w:r>
        <w:r>
          <w:rPr>
            <w:noProof/>
          </w:rPr>
          <w:instrText xml:space="preserve"> PAGE   \* MERGEFORMAT </w:instrText>
        </w:r>
        <w:r>
          <w:rPr>
            <w:noProof/>
          </w:rPr>
          <w:fldChar w:fldCharType="separate"/>
        </w:r>
        <w:r>
          <w:rPr>
            <w:noProof/>
          </w:rPr>
          <w:t>vi</w:t>
        </w:r>
        <w:r>
          <w:rPr>
            <w:noProof/>
          </w:rPr>
          <w:fldChar w:fldCharType="end"/>
        </w:r>
      </w:p>
    </w:sdtContent>
  </w:sdt>
  <w:p w14:paraId="13D7CC89" w14:textId="77777777" w:rsidR="00B60C08" w:rsidRDefault="00B60C08">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863832"/>
      <w:docPartObj>
        <w:docPartGallery w:val="Page Numbers (Bottom of Page)"/>
        <w:docPartUnique/>
      </w:docPartObj>
    </w:sdtPr>
    <w:sdtContent>
      <w:p w14:paraId="0237780F" w14:textId="445A718B" w:rsidR="00B60C08" w:rsidRDefault="00B60C08">
        <w:pPr>
          <w:pStyle w:val="Chntrang"/>
          <w:jc w:val="right"/>
        </w:pPr>
        <w:r>
          <w:rPr>
            <w:noProof/>
          </w:rPr>
          <w:fldChar w:fldCharType="begin"/>
        </w:r>
        <w:r>
          <w:rPr>
            <w:noProof/>
          </w:rPr>
          <w:instrText xml:space="preserve"> PAGE   \* MERGEFORMAT </w:instrText>
        </w:r>
        <w:r w:rsidR="00A00FBA">
          <w:rPr>
            <w:noProof/>
          </w:rPr>
          <w:fldChar w:fldCharType="separate"/>
        </w:r>
        <w:r w:rsidR="00914170">
          <w:rPr>
            <w:noProof/>
          </w:rPr>
          <w:t>i</w:t>
        </w:r>
        <w:r>
          <w:rPr>
            <w:noProof/>
          </w:rPr>
          <w:fldChar w:fldCharType="end"/>
        </w:r>
      </w:p>
    </w:sdtContent>
  </w:sdt>
  <w:p w14:paraId="250584A2" w14:textId="77777777" w:rsidR="00B60C08" w:rsidRDefault="00B60C08">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7161128"/>
      <w:docPartObj>
        <w:docPartGallery w:val="Page Numbers (Bottom of Page)"/>
        <w:docPartUnique/>
      </w:docPartObj>
    </w:sdtPr>
    <w:sdtEndPr>
      <w:rPr>
        <w:noProof/>
      </w:rPr>
    </w:sdtEndPr>
    <w:sdtContent>
      <w:p w14:paraId="31363425" w14:textId="1DF0F544" w:rsidR="00B60C08" w:rsidRDefault="00B60C08">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0523DB4A" w14:textId="77777777" w:rsidR="00B60C08" w:rsidRDefault="00B60C08">
    <w:pPr>
      <w:pStyle w:val="Chntra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658092"/>
      <w:docPartObj>
        <w:docPartGallery w:val="Page Numbers (Bottom of Page)"/>
        <w:docPartUnique/>
      </w:docPartObj>
    </w:sdtPr>
    <w:sdtEndPr>
      <w:rPr>
        <w:noProof/>
      </w:rPr>
    </w:sdtEndPr>
    <w:sdtContent>
      <w:p w14:paraId="38FD2EFF" w14:textId="5CC2C7EC" w:rsidR="00B60C08" w:rsidRDefault="00B60C08">
        <w:pPr>
          <w:pStyle w:val="Chntrang"/>
          <w:jc w:val="right"/>
        </w:pPr>
        <w:r>
          <w:fldChar w:fldCharType="begin"/>
        </w:r>
        <w:r>
          <w:instrText xml:space="preserve"> PAGE   \* MERGEFORMAT </w:instrText>
        </w:r>
        <w:r w:rsidR="00A00FBA">
          <w:fldChar w:fldCharType="separate"/>
        </w:r>
        <w:r w:rsidR="00914170">
          <w:rPr>
            <w:noProof/>
          </w:rPr>
          <w:t>1</w:t>
        </w:r>
        <w:r>
          <w:fldChar w:fldCharType="end"/>
        </w:r>
      </w:p>
    </w:sdtContent>
  </w:sdt>
  <w:p w14:paraId="6342E476" w14:textId="77777777" w:rsidR="00B60C08" w:rsidRDefault="00B60C0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C139B" w14:textId="77777777" w:rsidR="00DC0396" w:rsidRDefault="00DC0396" w:rsidP="00877142">
      <w:pPr>
        <w:spacing w:after="0" w:line="240" w:lineRule="auto"/>
      </w:pPr>
      <w:r>
        <w:separator/>
      </w:r>
    </w:p>
  </w:footnote>
  <w:footnote w:type="continuationSeparator" w:id="0">
    <w:p w14:paraId="6A18DCE5" w14:textId="77777777" w:rsidR="00DC0396" w:rsidRDefault="00DC0396" w:rsidP="00877142">
      <w:pPr>
        <w:spacing w:after="0" w:line="240" w:lineRule="auto"/>
      </w:pPr>
      <w:r>
        <w:continuationSeparator/>
      </w:r>
    </w:p>
  </w:footnote>
  <w:footnote w:type="continuationNotice" w:id="1">
    <w:p w14:paraId="48CB10D6" w14:textId="77777777" w:rsidR="00DC0396" w:rsidRDefault="00DC0396">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Duudong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Duudong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Duudong"/>
      <w:lvlText w:val="−"/>
      <w:lvlJc w:val="left"/>
      <w:pPr>
        <w:ind w:left="360" w:hanging="360"/>
      </w:pPr>
      <w:rPr>
        <w:rFonts w:ascii="Times New Roman" w:hAnsi="Times New Roman" w:cs="Times New Roman" w:hint="default"/>
      </w:rPr>
    </w:lvl>
  </w:abstractNum>
  <w:abstractNum w:abstractNumId="3" w15:restartNumberingAfterBreak="0">
    <w:nsid w:val="06577793"/>
    <w:multiLevelType w:val="hybridMultilevel"/>
    <w:tmpl w:val="D3A28850"/>
    <w:lvl w:ilvl="0" w:tplc="E61AFCC0">
      <w:numFmt w:val="bullet"/>
      <w:lvlText w:val="-"/>
      <w:lvlJc w:val="left"/>
      <w:pPr>
        <w:ind w:left="720" w:hanging="360"/>
      </w:pPr>
      <w:rPr>
        <w:rFonts w:ascii="Times New Roman" w:eastAsiaTheme="majorEastAsia"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239F9"/>
    <w:multiLevelType w:val="multilevel"/>
    <w:tmpl w:val="DC485696"/>
    <w:lvl w:ilvl="0">
      <w:start w:val="1"/>
      <w:numFmt w:val="decimal"/>
      <w:pStyle w:val="u1"/>
      <w:suff w:val="space"/>
      <w:lvlText w:val="CHƯƠNG %1."/>
      <w:lvlJc w:val="left"/>
      <w:pPr>
        <w:ind w:left="0" w:firstLine="0"/>
      </w:pPr>
      <w:rPr>
        <w:rFonts w:ascii="Times New Roman" w:hAnsi="Times New Roman" w:cs="Times New Roman" w:hint="default"/>
        <w:sz w:val="32"/>
        <w:szCs w:val="32"/>
      </w:rPr>
    </w:lvl>
    <w:lvl w:ilvl="1">
      <w:start w:val="1"/>
      <w:numFmt w:val="decimal"/>
      <w:pStyle w:val="u2"/>
      <w:suff w:val="space"/>
      <w:lvlText w:val="%1.%2"/>
      <w:lvlJc w:val="left"/>
      <w:pPr>
        <w:ind w:left="0" w:firstLine="0"/>
      </w:pPr>
      <w:rPr>
        <w:rFonts w:ascii="Times New Roman" w:hAnsi="Times New Roman" w:cs="Times New Roman" w:hint="default"/>
        <w:b/>
        <w:bCs/>
        <w:i w:val="0"/>
        <w:iCs/>
        <w:sz w:val="28"/>
        <w:szCs w:val="28"/>
      </w:rPr>
    </w:lvl>
    <w:lvl w:ilvl="2">
      <w:start w:val="1"/>
      <w:numFmt w:val="decimal"/>
      <w:pStyle w:val="u3"/>
      <w:suff w:val="space"/>
      <w:lvlText w:val="%1.%2.%3"/>
      <w:lvlJc w:val="left"/>
      <w:pPr>
        <w:ind w:left="0" w:firstLine="0"/>
      </w:pPr>
      <w:rPr>
        <w:rFonts w:hint="default"/>
      </w:rPr>
    </w:lvl>
    <w:lvl w:ilvl="3">
      <w:start w:val="1"/>
      <w:numFmt w:val="decimal"/>
      <w:pStyle w:val="u4"/>
      <w:suff w:val="space"/>
      <w:lvlText w:val="%1.%2.%3.%4"/>
      <w:lvlJc w:val="left"/>
      <w:pPr>
        <w:ind w:left="0" w:firstLine="0"/>
      </w:pPr>
      <w:rPr>
        <w:rFonts w:hint="default"/>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6" w15:restartNumberingAfterBreak="0">
    <w:nsid w:val="13474FAA"/>
    <w:multiLevelType w:val="multilevel"/>
    <w:tmpl w:val="E994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CB2155"/>
    <w:multiLevelType w:val="hybridMultilevel"/>
    <w:tmpl w:val="03846014"/>
    <w:lvl w:ilvl="0" w:tplc="F9C005B4">
      <w:start w:val="1"/>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 w15:restartNumberingAfterBreak="0">
    <w:nsid w:val="1F901A15"/>
    <w:multiLevelType w:val="hybridMultilevel"/>
    <w:tmpl w:val="80A0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8000D3"/>
    <w:multiLevelType w:val="hybridMultilevel"/>
    <w:tmpl w:val="4D48158C"/>
    <w:lvl w:ilvl="0" w:tplc="CEDEAD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2F2C6960"/>
    <w:multiLevelType w:val="hybridMultilevel"/>
    <w:tmpl w:val="8DA0A61A"/>
    <w:lvl w:ilvl="0" w:tplc="F9C005B4">
      <w:start w:val="1"/>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C36904"/>
    <w:multiLevelType w:val="hybridMultilevel"/>
    <w:tmpl w:val="8BEC48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D26CE3"/>
    <w:multiLevelType w:val="hybridMultilevel"/>
    <w:tmpl w:val="36AA6D7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4" w15:restartNumberingAfterBreak="0">
    <w:nsid w:val="438515BE"/>
    <w:multiLevelType w:val="hybridMultilevel"/>
    <w:tmpl w:val="BEC0855C"/>
    <w:lvl w:ilvl="0" w:tplc="E61AFCC0">
      <w:numFmt w:val="bullet"/>
      <w:lvlText w:val="-"/>
      <w:lvlJc w:val="left"/>
      <w:pPr>
        <w:ind w:left="360" w:hanging="360"/>
      </w:pPr>
      <w:rPr>
        <w:rFonts w:ascii="Times New Roman" w:eastAsiaTheme="majorEastAsia" w:hAnsi="Times New Roman" w:cs="Times New Roman"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FEA0312"/>
    <w:multiLevelType w:val="hybridMultilevel"/>
    <w:tmpl w:val="0FBE48FC"/>
    <w:lvl w:ilvl="0" w:tplc="F9C005B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1C955E5"/>
    <w:multiLevelType w:val="hybridMultilevel"/>
    <w:tmpl w:val="1E64276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9" w15:restartNumberingAfterBreak="0">
    <w:nsid w:val="64060BC4"/>
    <w:multiLevelType w:val="hybridMultilevel"/>
    <w:tmpl w:val="2076C4B4"/>
    <w:lvl w:ilvl="0" w:tplc="F9C005B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AC72B6B"/>
    <w:multiLevelType w:val="hybridMultilevel"/>
    <w:tmpl w:val="AA82B320"/>
    <w:lvl w:ilvl="0" w:tplc="F9C005B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DF4A47"/>
    <w:multiLevelType w:val="hybridMultilevel"/>
    <w:tmpl w:val="9258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640E19"/>
    <w:multiLevelType w:val="hybridMultilevel"/>
    <w:tmpl w:val="933AA7B4"/>
    <w:lvl w:ilvl="0" w:tplc="E61AFCC0">
      <w:numFmt w:val="bullet"/>
      <w:lvlText w:val="-"/>
      <w:lvlJc w:val="left"/>
      <w:pPr>
        <w:ind w:left="360" w:hanging="360"/>
      </w:pPr>
      <w:rPr>
        <w:rFonts w:ascii="Times New Roman" w:eastAsiaTheme="majorEastAsia" w:hAnsi="Times New Roman" w:cs="Times New Roman" w:hint="default"/>
        <w:sz w:val="28"/>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23" w15:restartNumberingAfterBreak="0">
    <w:nsid w:val="7A917186"/>
    <w:multiLevelType w:val="hybridMultilevel"/>
    <w:tmpl w:val="823A6D50"/>
    <w:lvl w:ilvl="0" w:tplc="F9C005B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CB75A8E"/>
    <w:multiLevelType w:val="hybridMultilevel"/>
    <w:tmpl w:val="47F4D768"/>
    <w:lvl w:ilvl="0" w:tplc="3D8A463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0"/>
  </w:num>
  <w:num w:numId="4">
    <w:abstractNumId w:val="5"/>
  </w:num>
  <w:num w:numId="5">
    <w:abstractNumId w:val="18"/>
  </w:num>
  <w:num w:numId="6">
    <w:abstractNumId w:val="11"/>
  </w:num>
  <w:num w:numId="7">
    <w:abstractNumId w:val="4"/>
  </w:num>
  <w:num w:numId="8">
    <w:abstractNumId w:val="15"/>
  </w:num>
  <w:num w:numId="9">
    <w:abstractNumId w:val="9"/>
  </w:num>
  <w:num w:numId="10">
    <w:abstractNumId w:val="17"/>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21"/>
  </w:num>
  <w:num w:numId="14">
    <w:abstractNumId w:val="13"/>
  </w:num>
  <w:num w:numId="15">
    <w:abstractNumId w:val="13"/>
  </w:num>
  <w:num w:numId="16">
    <w:abstractNumId w:val="24"/>
  </w:num>
  <w:num w:numId="17">
    <w:abstractNumId w:val="14"/>
  </w:num>
  <w:num w:numId="18">
    <w:abstractNumId w:val="23"/>
  </w:num>
  <w:num w:numId="19">
    <w:abstractNumId w:val="16"/>
  </w:num>
  <w:num w:numId="20">
    <w:abstractNumId w:val="19"/>
  </w:num>
  <w:num w:numId="21">
    <w:abstractNumId w:val="16"/>
  </w:num>
  <w:num w:numId="22">
    <w:abstractNumId w:val="23"/>
  </w:num>
  <w:num w:numId="23">
    <w:abstractNumId w:val="22"/>
  </w:num>
  <w:num w:numId="24">
    <w:abstractNumId w:val="3"/>
  </w:num>
  <w:num w:numId="25">
    <w:abstractNumId w:val="10"/>
  </w:num>
  <w:num w:numId="26">
    <w:abstractNumId w:val="7"/>
  </w:num>
  <w:num w:numId="27">
    <w:abstractNumId w:val="12"/>
  </w:num>
  <w:num w:numId="28">
    <w:abstractNumId w:val="20"/>
  </w:num>
  <w:num w:numId="29">
    <w:abstractNumId w:val="6"/>
  </w:num>
  <w:num w:numId="30">
    <w:abstractNumId w:val="16"/>
  </w:num>
  <w:num w:numId="31">
    <w:abstractNumId w:val="23"/>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UI THANH BINH 20180029">
    <w15:presenceInfo w15:providerId="None" w15:userId="BUI THANH BINH 20180029"/>
  </w15:person>
  <w15:person w15:author="DAO VIET DUNG 20180049">
    <w15:presenceInfo w15:providerId="AD" w15:userId="S::DUNG.DV180049@sis.hust.edu.vn::7d1a1e8f-5ef3-4e88-ad13-6ebadc73480e"/>
  </w15:person>
  <w15:person w15:author="NGUYEN VIET THINH 20180178">
    <w15:presenceInfo w15:providerId="AD" w15:userId="S::THINH.NV180178@sis.hust.edu.vn::623cb7aa-a001-4224-9f7f-44dee7520f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markup="0"/>
  <w:defaultTabStop w:val="720"/>
  <w:drawingGridHorizontalSpacing w:val="130"/>
  <w:displayHorizontalDrawingGridEvery w:val="0"/>
  <w:displayVertic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E39"/>
    <w:rsid w:val="0000126D"/>
    <w:rsid w:val="000014C2"/>
    <w:rsid w:val="00001909"/>
    <w:rsid w:val="0000303C"/>
    <w:rsid w:val="00003543"/>
    <w:rsid w:val="0000381F"/>
    <w:rsid w:val="0000525A"/>
    <w:rsid w:val="00005E6A"/>
    <w:rsid w:val="00007282"/>
    <w:rsid w:val="00007CC6"/>
    <w:rsid w:val="00010CDB"/>
    <w:rsid w:val="00010E7C"/>
    <w:rsid w:val="00012E4C"/>
    <w:rsid w:val="000142B1"/>
    <w:rsid w:val="000153B1"/>
    <w:rsid w:val="0001618C"/>
    <w:rsid w:val="000171E7"/>
    <w:rsid w:val="00017E99"/>
    <w:rsid w:val="000203C5"/>
    <w:rsid w:val="00020BE9"/>
    <w:rsid w:val="0002122A"/>
    <w:rsid w:val="00021BC5"/>
    <w:rsid w:val="000229A1"/>
    <w:rsid w:val="00023B83"/>
    <w:rsid w:val="00024A68"/>
    <w:rsid w:val="000252A4"/>
    <w:rsid w:val="00026018"/>
    <w:rsid w:val="00026080"/>
    <w:rsid w:val="00026DA0"/>
    <w:rsid w:val="00027047"/>
    <w:rsid w:val="000279CA"/>
    <w:rsid w:val="00027C8A"/>
    <w:rsid w:val="000305F1"/>
    <w:rsid w:val="00031294"/>
    <w:rsid w:val="00031978"/>
    <w:rsid w:val="000343E8"/>
    <w:rsid w:val="0003494B"/>
    <w:rsid w:val="00036E0F"/>
    <w:rsid w:val="00037B89"/>
    <w:rsid w:val="0004153A"/>
    <w:rsid w:val="00041EBE"/>
    <w:rsid w:val="00042449"/>
    <w:rsid w:val="00043C54"/>
    <w:rsid w:val="00043D65"/>
    <w:rsid w:val="00043DB2"/>
    <w:rsid w:val="0004513D"/>
    <w:rsid w:val="00046BF8"/>
    <w:rsid w:val="00051032"/>
    <w:rsid w:val="000512B7"/>
    <w:rsid w:val="00053EDB"/>
    <w:rsid w:val="00055AEB"/>
    <w:rsid w:val="00055CA0"/>
    <w:rsid w:val="00055CD7"/>
    <w:rsid w:val="00056126"/>
    <w:rsid w:val="00056422"/>
    <w:rsid w:val="00056BAC"/>
    <w:rsid w:val="00057DFD"/>
    <w:rsid w:val="000603BD"/>
    <w:rsid w:val="000617A0"/>
    <w:rsid w:val="000617F0"/>
    <w:rsid w:val="00061F08"/>
    <w:rsid w:val="00062544"/>
    <w:rsid w:val="000625DF"/>
    <w:rsid w:val="00063C51"/>
    <w:rsid w:val="000647FB"/>
    <w:rsid w:val="00065238"/>
    <w:rsid w:val="000655AA"/>
    <w:rsid w:val="00066B0A"/>
    <w:rsid w:val="000701B9"/>
    <w:rsid w:val="000704C0"/>
    <w:rsid w:val="0007156B"/>
    <w:rsid w:val="00072F60"/>
    <w:rsid w:val="00073082"/>
    <w:rsid w:val="000739A3"/>
    <w:rsid w:val="00074754"/>
    <w:rsid w:val="00074C8C"/>
    <w:rsid w:val="0007702E"/>
    <w:rsid w:val="00077950"/>
    <w:rsid w:val="00077E54"/>
    <w:rsid w:val="00080989"/>
    <w:rsid w:val="00081D8F"/>
    <w:rsid w:val="00082EE6"/>
    <w:rsid w:val="0008354F"/>
    <w:rsid w:val="00084286"/>
    <w:rsid w:val="00086304"/>
    <w:rsid w:val="00090BB9"/>
    <w:rsid w:val="0009210E"/>
    <w:rsid w:val="0009262A"/>
    <w:rsid w:val="000926D4"/>
    <w:rsid w:val="00094A53"/>
    <w:rsid w:val="00094FE4"/>
    <w:rsid w:val="000951D7"/>
    <w:rsid w:val="00095849"/>
    <w:rsid w:val="00095C5F"/>
    <w:rsid w:val="00096C71"/>
    <w:rsid w:val="00097273"/>
    <w:rsid w:val="00097C34"/>
    <w:rsid w:val="000A05B3"/>
    <w:rsid w:val="000A0AF4"/>
    <w:rsid w:val="000A1874"/>
    <w:rsid w:val="000A2886"/>
    <w:rsid w:val="000A2A45"/>
    <w:rsid w:val="000A364E"/>
    <w:rsid w:val="000A5962"/>
    <w:rsid w:val="000A6135"/>
    <w:rsid w:val="000A62D1"/>
    <w:rsid w:val="000A6990"/>
    <w:rsid w:val="000A7272"/>
    <w:rsid w:val="000A79D8"/>
    <w:rsid w:val="000B0DE3"/>
    <w:rsid w:val="000B21D0"/>
    <w:rsid w:val="000B2B52"/>
    <w:rsid w:val="000B3831"/>
    <w:rsid w:val="000B5614"/>
    <w:rsid w:val="000B6F96"/>
    <w:rsid w:val="000B7749"/>
    <w:rsid w:val="000C13F5"/>
    <w:rsid w:val="000C199D"/>
    <w:rsid w:val="000C2286"/>
    <w:rsid w:val="000C42F1"/>
    <w:rsid w:val="000C5F0F"/>
    <w:rsid w:val="000C6469"/>
    <w:rsid w:val="000C6B52"/>
    <w:rsid w:val="000C71D3"/>
    <w:rsid w:val="000D0758"/>
    <w:rsid w:val="000D0A8C"/>
    <w:rsid w:val="000D2A6A"/>
    <w:rsid w:val="000D4382"/>
    <w:rsid w:val="000D4B7D"/>
    <w:rsid w:val="000D5E3C"/>
    <w:rsid w:val="000D7EC7"/>
    <w:rsid w:val="000E1D4D"/>
    <w:rsid w:val="000E2448"/>
    <w:rsid w:val="000E28ED"/>
    <w:rsid w:val="000E3631"/>
    <w:rsid w:val="000E3F49"/>
    <w:rsid w:val="000E4112"/>
    <w:rsid w:val="000E7428"/>
    <w:rsid w:val="000E7AAA"/>
    <w:rsid w:val="000E7E91"/>
    <w:rsid w:val="000F102F"/>
    <w:rsid w:val="000F13C7"/>
    <w:rsid w:val="000F3E4C"/>
    <w:rsid w:val="000F4029"/>
    <w:rsid w:val="000F512A"/>
    <w:rsid w:val="000F592D"/>
    <w:rsid w:val="000F7375"/>
    <w:rsid w:val="00100239"/>
    <w:rsid w:val="00100A70"/>
    <w:rsid w:val="00100B08"/>
    <w:rsid w:val="00101160"/>
    <w:rsid w:val="0010174E"/>
    <w:rsid w:val="0010238C"/>
    <w:rsid w:val="001025BE"/>
    <w:rsid w:val="00102634"/>
    <w:rsid w:val="001031AB"/>
    <w:rsid w:val="00103799"/>
    <w:rsid w:val="00104A86"/>
    <w:rsid w:val="00106910"/>
    <w:rsid w:val="00106AAF"/>
    <w:rsid w:val="00107209"/>
    <w:rsid w:val="00107430"/>
    <w:rsid w:val="00107789"/>
    <w:rsid w:val="00107A08"/>
    <w:rsid w:val="0011099E"/>
    <w:rsid w:val="00111436"/>
    <w:rsid w:val="001136DC"/>
    <w:rsid w:val="00113757"/>
    <w:rsid w:val="00114393"/>
    <w:rsid w:val="001144D8"/>
    <w:rsid w:val="00114914"/>
    <w:rsid w:val="00116074"/>
    <w:rsid w:val="001162A8"/>
    <w:rsid w:val="00116B30"/>
    <w:rsid w:val="0011730B"/>
    <w:rsid w:val="00117FA4"/>
    <w:rsid w:val="001200C8"/>
    <w:rsid w:val="0012074D"/>
    <w:rsid w:val="0012199D"/>
    <w:rsid w:val="0012200D"/>
    <w:rsid w:val="00122B87"/>
    <w:rsid w:val="00122CA7"/>
    <w:rsid w:val="001233C9"/>
    <w:rsid w:val="001239F0"/>
    <w:rsid w:val="00124054"/>
    <w:rsid w:val="00124871"/>
    <w:rsid w:val="00124C0C"/>
    <w:rsid w:val="00124D45"/>
    <w:rsid w:val="0012607A"/>
    <w:rsid w:val="00126759"/>
    <w:rsid w:val="00131948"/>
    <w:rsid w:val="00131A30"/>
    <w:rsid w:val="00131B0E"/>
    <w:rsid w:val="00131C40"/>
    <w:rsid w:val="00132ABC"/>
    <w:rsid w:val="00132C85"/>
    <w:rsid w:val="001346E0"/>
    <w:rsid w:val="00136209"/>
    <w:rsid w:val="001372C3"/>
    <w:rsid w:val="00137FAB"/>
    <w:rsid w:val="00140C11"/>
    <w:rsid w:val="00142B25"/>
    <w:rsid w:val="001430C8"/>
    <w:rsid w:val="00143789"/>
    <w:rsid w:val="00143F29"/>
    <w:rsid w:val="00144603"/>
    <w:rsid w:val="00145C7F"/>
    <w:rsid w:val="00147181"/>
    <w:rsid w:val="001471DD"/>
    <w:rsid w:val="00147AF1"/>
    <w:rsid w:val="00147C58"/>
    <w:rsid w:val="00150DD6"/>
    <w:rsid w:val="0015117A"/>
    <w:rsid w:val="00152131"/>
    <w:rsid w:val="00153044"/>
    <w:rsid w:val="00153477"/>
    <w:rsid w:val="0015417C"/>
    <w:rsid w:val="00154865"/>
    <w:rsid w:val="00155537"/>
    <w:rsid w:val="0015589B"/>
    <w:rsid w:val="00157478"/>
    <w:rsid w:val="00160443"/>
    <w:rsid w:val="00160752"/>
    <w:rsid w:val="00160DE1"/>
    <w:rsid w:val="001615DD"/>
    <w:rsid w:val="00161A62"/>
    <w:rsid w:val="001620E5"/>
    <w:rsid w:val="00162A1B"/>
    <w:rsid w:val="00163CF7"/>
    <w:rsid w:val="0016488E"/>
    <w:rsid w:val="00165DCF"/>
    <w:rsid w:val="001671A0"/>
    <w:rsid w:val="00170AA7"/>
    <w:rsid w:val="00173215"/>
    <w:rsid w:val="0017420A"/>
    <w:rsid w:val="001755DD"/>
    <w:rsid w:val="00177288"/>
    <w:rsid w:val="00177B70"/>
    <w:rsid w:val="001806D1"/>
    <w:rsid w:val="00180B97"/>
    <w:rsid w:val="00180C60"/>
    <w:rsid w:val="0018136B"/>
    <w:rsid w:val="0018181E"/>
    <w:rsid w:val="00182383"/>
    <w:rsid w:val="00184D50"/>
    <w:rsid w:val="001850B3"/>
    <w:rsid w:val="0018586F"/>
    <w:rsid w:val="00185C41"/>
    <w:rsid w:val="00186013"/>
    <w:rsid w:val="00186024"/>
    <w:rsid w:val="001863AB"/>
    <w:rsid w:val="00186E4C"/>
    <w:rsid w:val="00187838"/>
    <w:rsid w:val="0019340F"/>
    <w:rsid w:val="001941D7"/>
    <w:rsid w:val="00194288"/>
    <w:rsid w:val="001948A8"/>
    <w:rsid w:val="00194B74"/>
    <w:rsid w:val="00195784"/>
    <w:rsid w:val="0019687E"/>
    <w:rsid w:val="00197D4B"/>
    <w:rsid w:val="001A0738"/>
    <w:rsid w:val="001A12AC"/>
    <w:rsid w:val="001A16DB"/>
    <w:rsid w:val="001A218B"/>
    <w:rsid w:val="001A254F"/>
    <w:rsid w:val="001A38A3"/>
    <w:rsid w:val="001A54B1"/>
    <w:rsid w:val="001A60A9"/>
    <w:rsid w:val="001A6A50"/>
    <w:rsid w:val="001A6ED0"/>
    <w:rsid w:val="001B0235"/>
    <w:rsid w:val="001B0CFF"/>
    <w:rsid w:val="001B20EA"/>
    <w:rsid w:val="001B342A"/>
    <w:rsid w:val="001B55A1"/>
    <w:rsid w:val="001B6ADF"/>
    <w:rsid w:val="001C0764"/>
    <w:rsid w:val="001C0D0D"/>
    <w:rsid w:val="001C12B3"/>
    <w:rsid w:val="001C1C7D"/>
    <w:rsid w:val="001C1CC2"/>
    <w:rsid w:val="001C34F8"/>
    <w:rsid w:val="001C35E3"/>
    <w:rsid w:val="001C6FF1"/>
    <w:rsid w:val="001C7342"/>
    <w:rsid w:val="001C7E72"/>
    <w:rsid w:val="001D0ED3"/>
    <w:rsid w:val="001D207E"/>
    <w:rsid w:val="001D2107"/>
    <w:rsid w:val="001D24A5"/>
    <w:rsid w:val="001D2968"/>
    <w:rsid w:val="001D3155"/>
    <w:rsid w:val="001D320E"/>
    <w:rsid w:val="001D371D"/>
    <w:rsid w:val="001D38CD"/>
    <w:rsid w:val="001D3C85"/>
    <w:rsid w:val="001D3DA6"/>
    <w:rsid w:val="001D454C"/>
    <w:rsid w:val="001D584C"/>
    <w:rsid w:val="001D590D"/>
    <w:rsid w:val="001D5F29"/>
    <w:rsid w:val="001D67B9"/>
    <w:rsid w:val="001D6D4E"/>
    <w:rsid w:val="001D773A"/>
    <w:rsid w:val="001E022B"/>
    <w:rsid w:val="001E18C4"/>
    <w:rsid w:val="001E33FC"/>
    <w:rsid w:val="001E4284"/>
    <w:rsid w:val="001E4A38"/>
    <w:rsid w:val="001E4C07"/>
    <w:rsid w:val="001E55C3"/>
    <w:rsid w:val="001E722D"/>
    <w:rsid w:val="001E76B8"/>
    <w:rsid w:val="001F072C"/>
    <w:rsid w:val="001F07B1"/>
    <w:rsid w:val="001F0C93"/>
    <w:rsid w:val="001F0D41"/>
    <w:rsid w:val="001F42F0"/>
    <w:rsid w:val="001F5512"/>
    <w:rsid w:val="00200DCF"/>
    <w:rsid w:val="00201BF6"/>
    <w:rsid w:val="00204920"/>
    <w:rsid w:val="002055C4"/>
    <w:rsid w:val="00206164"/>
    <w:rsid w:val="00206DBE"/>
    <w:rsid w:val="00206FB8"/>
    <w:rsid w:val="00207BC8"/>
    <w:rsid w:val="00211401"/>
    <w:rsid w:val="0021407B"/>
    <w:rsid w:val="00214DD1"/>
    <w:rsid w:val="0021600F"/>
    <w:rsid w:val="00217F4D"/>
    <w:rsid w:val="0022185C"/>
    <w:rsid w:val="002236EC"/>
    <w:rsid w:val="0022420E"/>
    <w:rsid w:val="00224668"/>
    <w:rsid w:val="00224765"/>
    <w:rsid w:val="00224823"/>
    <w:rsid w:val="00224C4A"/>
    <w:rsid w:val="00224C5E"/>
    <w:rsid w:val="00224DCF"/>
    <w:rsid w:val="00224E3F"/>
    <w:rsid w:val="00225490"/>
    <w:rsid w:val="0023051D"/>
    <w:rsid w:val="002316AE"/>
    <w:rsid w:val="0023191E"/>
    <w:rsid w:val="00232075"/>
    <w:rsid w:val="002325C2"/>
    <w:rsid w:val="00233C4E"/>
    <w:rsid w:val="0023412C"/>
    <w:rsid w:val="0023454D"/>
    <w:rsid w:val="00234D4C"/>
    <w:rsid w:val="0023697C"/>
    <w:rsid w:val="0024068D"/>
    <w:rsid w:val="002416F6"/>
    <w:rsid w:val="00242E1F"/>
    <w:rsid w:val="00242F7A"/>
    <w:rsid w:val="002454FB"/>
    <w:rsid w:val="00247AB0"/>
    <w:rsid w:val="0025111A"/>
    <w:rsid w:val="00251699"/>
    <w:rsid w:val="00251D11"/>
    <w:rsid w:val="00252AA4"/>
    <w:rsid w:val="0025381D"/>
    <w:rsid w:val="002539CE"/>
    <w:rsid w:val="0025425D"/>
    <w:rsid w:val="00254913"/>
    <w:rsid w:val="00255404"/>
    <w:rsid w:val="00255648"/>
    <w:rsid w:val="00256FC0"/>
    <w:rsid w:val="00257546"/>
    <w:rsid w:val="00257CA9"/>
    <w:rsid w:val="002604A1"/>
    <w:rsid w:val="00260A2D"/>
    <w:rsid w:val="00260D76"/>
    <w:rsid w:val="002613B3"/>
    <w:rsid w:val="00262959"/>
    <w:rsid w:val="0026635D"/>
    <w:rsid w:val="0026664C"/>
    <w:rsid w:val="002669BF"/>
    <w:rsid w:val="002719E4"/>
    <w:rsid w:val="00271BC0"/>
    <w:rsid w:val="00271EF1"/>
    <w:rsid w:val="002722F8"/>
    <w:rsid w:val="00274B55"/>
    <w:rsid w:val="00276622"/>
    <w:rsid w:val="00276C54"/>
    <w:rsid w:val="00276EAD"/>
    <w:rsid w:val="00281FD2"/>
    <w:rsid w:val="00282041"/>
    <w:rsid w:val="00282397"/>
    <w:rsid w:val="00282A72"/>
    <w:rsid w:val="002833A1"/>
    <w:rsid w:val="0028342A"/>
    <w:rsid w:val="00283FD1"/>
    <w:rsid w:val="00284591"/>
    <w:rsid w:val="00285DFA"/>
    <w:rsid w:val="00286BAE"/>
    <w:rsid w:val="002876BE"/>
    <w:rsid w:val="0028788B"/>
    <w:rsid w:val="002879D2"/>
    <w:rsid w:val="00287F8B"/>
    <w:rsid w:val="002902DE"/>
    <w:rsid w:val="0029034F"/>
    <w:rsid w:val="00290AFF"/>
    <w:rsid w:val="002927EE"/>
    <w:rsid w:val="00293795"/>
    <w:rsid w:val="00294101"/>
    <w:rsid w:val="00294D08"/>
    <w:rsid w:val="002954B6"/>
    <w:rsid w:val="00295A22"/>
    <w:rsid w:val="00296986"/>
    <w:rsid w:val="00296FD4"/>
    <w:rsid w:val="0029740D"/>
    <w:rsid w:val="002A1600"/>
    <w:rsid w:val="002A1D3E"/>
    <w:rsid w:val="002A2AE4"/>
    <w:rsid w:val="002A42DC"/>
    <w:rsid w:val="002B082B"/>
    <w:rsid w:val="002B0982"/>
    <w:rsid w:val="002B1E05"/>
    <w:rsid w:val="002B29C5"/>
    <w:rsid w:val="002B3201"/>
    <w:rsid w:val="002B3459"/>
    <w:rsid w:val="002B44AF"/>
    <w:rsid w:val="002B5161"/>
    <w:rsid w:val="002B571C"/>
    <w:rsid w:val="002B607F"/>
    <w:rsid w:val="002B63F9"/>
    <w:rsid w:val="002B6849"/>
    <w:rsid w:val="002B6F6B"/>
    <w:rsid w:val="002B776B"/>
    <w:rsid w:val="002B7C2D"/>
    <w:rsid w:val="002C0779"/>
    <w:rsid w:val="002C0B6A"/>
    <w:rsid w:val="002C198F"/>
    <w:rsid w:val="002C1CF7"/>
    <w:rsid w:val="002C1F1D"/>
    <w:rsid w:val="002C350B"/>
    <w:rsid w:val="002C4153"/>
    <w:rsid w:val="002C773C"/>
    <w:rsid w:val="002D0852"/>
    <w:rsid w:val="002D0E1F"/>
    <w:rsid w:val="002D2F75"/>
    <w:rsid w:val="002D3384"/>
    <w:rsid w:val="002D3688"/>
    <w:rsid w:val="002D3D1B"/>
    <w:rsid w:val="002D458B"/>
    <w:rsid w:val="002D48C2"/>
    <w:rsid w:val="002D51C1"/>
    <w:rsid w:val="002D73B6"/>
    <w:rsid w:val="002E0C1F"/>
    <w:rsid w:val="002E2B2B"/>
    <w:rsid w:val="002E586D"/>
    <w:rsid w:val="002E65B5"/>
    <w:rsid w:val="002E6BDC"/>
    <w:rsid w:val="002E6E19"/>
    <w:rsid w:val="002F028A"/>
    <w:rsid w:val="002F06A9"/>
    <w:rsid w:val="002F227A"/>
    <w:rsid w:val="002F3225"/>
    <w:rsid w:val="002F40EA"/>
    <w:rsid w:val="002F43D3"/>
    <w:rsid w:val="002F6155"/>
    <w:rsid w:val="002F6235"/>
    <w:rsid w:val="002F750F"/>
    <w:rsid w:val="002F7727"/>
    <w:rsid w:val="002F7990"/>
    <w:rsid w:val="00300A5D"/>
    <w:rsid w:val="00303727"/>
    <w:rsid w:val="0030535A"/>
    <w:rsid w:val="003064FD"/>
    <w:rsid w:val="00306BCC"/>
    <w:rsid w:val="0030750F"/>
    <w:rsid w:val="00310C38"/>
    <w:rsid w:val="00311499"/>
    <w:rsid w:val="0031181E"/>
    <w:rsid w:val="00313961"/>
    <w:rsid w:val="0031452D"/>
    <w:rsid w:val="003145BA"/>
    <w:rsid w:val="0031530E"/>
    <w:rsid w:val="00315341"/>
    <w:rsid w:val="003155C3"/>
    <w:rsid w:val="00315CA7"/>
    <w:rsid w:val="00315D76"/>
    <w:rsid w:val="00316683"/>
    <w:rsid w:val="003200C7"/>
    <w:rsid w:val="00320609"/>
    <w:rsid w:val="00321ED9"/>
    <w:rsid w:val="00322ECF"/>
    <w:rsid w:val="00324417"/>
    <w:rsid w:val="0033051E"/>
    <w:rsid w:val="003306AB"/>
    <w:rsid w:val="003309C4"/>
    <w:rsid w:val="0033392C"/>
    <w:rsid w:val="00334137"/>
    <w:rsid w:val="00334CD6"/>
    <w:rsid w:val="003356E6"/>
    <w:rsid w:val="00335FBC"/>
    <w:rsid w:val="0034077B"/>
    <w:rsid w:val="00341B06"/>
    <w:rsid w:val="00341DCA"/>
    <w:rsid w:val="00342F37"/>
    <w:rsid w:val="00345315"/>
    <w:rsid w:val="0034538F"/>
    <w:rsid w:val="00345B4A"/>
    <w:rsid w:val="00346194"/>
    <w:rsid w:val="00346242"/>
    <w:rsid w:val="00346914"/>
    <w:rsid w:val="00351285"/>
    <w:rsid w:val="003524C4"/>
    <w:rsid w:val="00352CFE"/>
    <w:rsid w:val="0035351B"/>
    <w:rsid w:val="00354C9E"/>
    <w:rsid w:val="00355880"/>
    <w:rsid w:val="003567F4"/>
    <w:rsid w:val="00356CA3"/>
    <w:rsid w:val="00357B92"/>
    <w:rsid w:val="003605B7"/>
    <w:rsid w:val="003615F7"/>
    <w:rsid w:val="00362C50"/>
    <w:rsid w:val="00362F17"/>
    <w:rsid w:val="00363887"/>
    <w:rsid w:val="00363967"/>
    <w:rsid w:val="00363BFE"/>
    <w:rsid w:val="00363D46"/>
    <w:rsid w:val="0036581B"/>
    <w:rsid w:val="00366C73"/>
    <w:rsid w:val="00366EB0"/>
    <w:rsid w:val="00367103"/>
    <w:rsid w:val="003728FF"/>
    <w:rsid w:val="0037350F"/>
    <w:rsid w:val="00374FCD"/>
    <w:rsid w:val="00380512"/>
    <w:rsid w:val="0038063B"/>
    <w:rsid w:val="0038124C"/>
    <w:rsid w:val="00381B61"/>
    <w:rsid w:val="003845B2"/>
    <w:rsid w:val="00385881"/>
    <w:rsid w:val="0038640F"/>
    <w:rsid w:val="0038718B"/>
    <w:rsid w:val="0038788E"/>
    <w:rsid w:val="00391C74"/>
    <w:rsid w:val="00392A0F"/>
    <w:rsid w:val="00393DA8"/>
    <w:rsid w:val="00395131"/>
    <w:rsid w:val="00395597"/>
    <w:rsid w:val="0039685D"/>
    <w:rsid w:val="00397DB1"/>
    <w:rsid w:val="003A0F56"/>
    <w:rsid w:val="003A0F70"/>
    <w:rsid w:val="003A2598"/>
    <w:rsid w:val="003A2B5E"/>
    <w:rsid w:val="003A3A16"/>
    <w:rsid w:val="003A40FD"/>
    <w:rsid w:val="003A5A19"/>
    <w:rsid w:val="003A5B47"/>
    <w:rsid w:val="003A6345"/>
    <w:rsid w:val="003A6476"/>
    <w:rsid w:val="003A6577"/>
    <w:rsid w:val="003A7A3E"/>
    <w:rsid w:val="003B04A2"/>
    <w:rsid w:val="003B0786"/>
    <w:rsid w:val="003B1D23"/>
    <w:rsid w:val="003B1DAA"/>
    <w:rsid w:val="003B302B"/>
    <w:rsid w:val="003B397E"/>
    <w:rsid w:val="003B4AA7"/>
    <w:rsid w:val="003B53AC"/>
    <w:rsid w:val="003B58AE"/>
    <w:rsid w:val="003B5BB7"/>
    <w:rsid w:val="003B5E06"/>
    <w:rsid w:val="003B73FF"/>
    <w:rsid w:val="003B7695"/>
    <w:rsid w:val="003B76B9"/>
    <w:rsid w:val="003C018E"/>
    <w:rsid w:val="003C1CF1"/>
    <w:rsid w:val="003C439F"/>
    <w:rsid w:val="003C4E38"/>
    <w:rsid w:val="003C52A0"/>
    <w:rsid w:val="003C5632"/>
    <w:rsid w:val="003C5E03"/>
    <w:rsid w:val="003C618A"/>
    <w:rsid w:val="003C63B0"/>
    <w:rsid w:val="003C6B31"/>
    <w:rsid w:val="003C6E94"/>
    <w:rsid w:val="003C7735"/>
    <w:rsid w:val="003D09C3"/>
    <w:rsid w:val="003D1D58"/>
    <w:rsid w:val="003D1F70"/>
    <w:rsid w:val="003D2896"/>
    <w:rsid w:val="003D6182"/>
    <w:rsid w:val="003D7E11"/>
    <w:rsid w:val="003E0623"/>
    <w:rsid w:val="003E0964"/>
    <w:rsid w:val="003E1588"/>
    <w:rsid w:val="003E2F4B"/>
    <w:rsid w:val="003E337E"/>
    <w:rsid w:val="003E3B5E"/>
    <w:rsid w:val="003E5AC6"/>
    <w:rsid w:val="003E7177"/>
    <w:rsid w:val="003E7911"/>
    <w:rsid w:val="003F0743"/>
    <w:rsid w:val="003F0799"/>
    <w:rsid w:val="003F31F3"/>
    <w:rsid w:val="003F38D0"/>
    <w:rsid w:val="003F40B2"/>
    <w:rsid w:val="003F4653"/>
    <w:rsid w:val="003F5A08"/>
    <w:rsid w:val="003F5E9C"/>
    <w:rsid w:val="003F5FA3"/>
    <w:rsid w:val="003F5FF6"/>
    <w:rsid w:val="003F6649"/>
    <w:rsid w:val="0040011A"/>
    <w:rsid w:val="004018D2"/>
    <w:rsid w:val="00402284"/>
    <w:rsid w:val="004026F6"/>
    <w:rsid w:val="00402B38"/>
    <w:rsid w:val="00403BFC"/>
    <w:rsid w:val="00404D0C"/>
    <w:rsid w:val="00406FC7"/>
    <w:rsid w:val="00410136"/>
    <w:rsid w:val="004104C2"/>
    <w:rsid w:val="0041090F"/>
    <w:rsid w:val="0041230D"/>
    <w:rsid w:val="004130D3"/>
    <w:rsid w:val="00413B6A"/>
    <w:rsid w:val="00413B6E"/>
    <w:rsid w:val="00413F11"/>
    <w:rsid w:val="004146B6"/>
    <w:rsid w:val="00414FA6"/>
    <w:rsid w:val="00417A9B"/>
    <w:rsid w:val="00417AD0"/>
    <w:rsid w:val="004202D8"/>
    <w:rsid w:val="00420BA4"/>
    <w:rsid w:val="00420E7C"/>
    <w:rsid w:val="00420EB1"/>
    <w:rsid w:val="00421401"/>
    <w:rsid w:val="00421450"/>
    <w:rsid w:val="00422586"/>
    <w:rsid w:val="00422B53"/>
    <w:rsid w:val="00422E5F"/>
    <w:rsid w:val="00424822"/>
    <w:rsid w:val="004262EE"/>
    <w:rsid w:val="004265EB"/>
    <w:rsid w:val="004277E8"/>
    <w:rsid w:val="00427814"/>
    <w:rsid w:val="0043129B"/>
    <w:rsid w:val="00433C9C"/>
    <w:rsid w:val="00434E14"/>
    <w:rsid w:val="00435C27"/>
    <w:rsid w:val="004361E4"/>
    <w:rsid w:val="0043624C"/>
    <w:rsid w:val="00436B19"/>
    <w:rsid w:val="004401D8"/>
    <w:rsid w:val="0044070A"/>
    <w:rsid w:val="00440B9E"/>
    <w:rsid w:val="00441209"/>
    <w:rsid w:val="00441354"/>
    <w:rsid w:val="0044155F"/>
    <w:rsid w:val="0044169B"/>
    <w:rsid w:val="00441CCC"/>
    <w:rsid w:val="00444D17"/>
    <w:rsid w:val="00445164"/>
    <w:rsid w:val="00445628"/>
    <w:rsid w:val="00446398"/>
    <w:rsid w:val="00446528"/>
    <w:rsid w:val="004466AB"/>
    <w:rsid w:val="00446B32"/>
    <w:rsid w:val="00446E3F"/>
    <w:rsid w:val="004470CC"/>
    <w:rsid w:val="004479A8"/>
    <w:rsid w:val="00450B1D"/>
    <w:rsid w:val="004538D8"/>
    <w:rsid w:val="00454BF8"/>
    <w:rsid w:val="00454D42"/>
    <w:rsid w:val="00455238"/>
    <w:rsid w:val="00455526"/>
    <w:rsid w:val="004557B5"/>
    <w:rsid w:val="004562CB"/>
    <w:rsid w:val="00457A89"/>
    <w:rsid w:val="004613F3"/>
    <w:rsid w:val="00462589"/>
    <w:rsid w:val="004657C6"/>
    <w:rsid w:val="00465A71"/>
    <w:rsid w:val="0046637D"/>
    <w:rsid w:val="0046673A"/>
    <w:rsid w:val="00466883"/>
    <w:rsid w:val="00467D4C"/>
    <w:rsid w:val="004704CD"/>
    <w:rsid w:val="004705DF"/>
    <w:rsid w:val="00471C18"/>
    <w:rsid w:val="00474CFA"/>
    <w:rsid w:val="00474FCE"/>
    <w:rsid w:val="00475211"/>
    <w:rsid w:val="00475471"/>
    <w:rsid w:val="00476196"/>
    <w:rsid w:val="004810F3"/>
    <w:rsid w:val="00481273"/>
    <w:rsid w:val="00484B02"/>
    <w:rsid w:val="00485D69"/>
    <w:rsid w:val="004875FA"/>
    <w:rsid w:val="004878A8"/>
    <w:rsid w:val="004913A1"/>
    <w:rsid w:val="00492132"/>
    <w:rsid w:val="004932AA"/>
    <w:rsid w:val="00493ED5"/>
    <w:rsid w:val="00494EDD"/>
    <w:rsid w:val="00495222"/>
    <w:rsid w:val="00496026"/>
    <w:rsid w:val="004966FA"/>
    <w:rsid w:val="00496789"/>
    <w:rsid w:val="004969A9"/>
    <w:rsid w:val="004977AE"/>
    <w:rsid w:val="004A0B62"/>
    <w:rsid w:val="004A15D2"/>
    <w:rsid w:val="004A172F"/>
    <w:rsid w:val="004A3094"/>
    <w:rsid w:val="004A3281"/>
    <w:rsid w:val="004A5C30"/>
    <w:rsid w:val="004A6023"/>
    <w:rsid w:val="004A6D8E"/>
    <w:rsid w:val="004A73FE"/>
    <w:rsid w:val="004A7A3D"/>
    <w:rsid w:val="004A7C23"/>
    <w:rsid w:val="004B1D14"/>
    <w:rsid w:val="004B2D17"/>
    <w:rsid w:val="004B32F2"/>
    <w:rsid w:val="004B356E"/>
    <w:rsid w:val="004B61BD"/>
    <w:rsid w:val="004C030A"/>
    <w:rsid w:val="004C0D92"/>
    <w:rsid w:val="004C1203"/>
    <w:rsid w:val="004C1DC8"/>
    <w:rsid w:val="004C3539"/>
    <w:rsid w:val="004C3576"/>
    <w:rsid w:val="004C3A04"/>
    <w:rsid w:val="004C595F"/>
    <w:rsid w:val="004C72E8"/>
    <w:rsid w:val="004C7542"/>
    <w:rsid w:val="004D0330"/>
    <w:rsid w:val="004D0C0A"/>
    <w:rsid w:val="004D251B"/>
    <w:rsid w:val="004D2603"/>
    <w:rsid w:val="004D2FC6"/>
    <w:rsid w:val="004D34B3"/>
    <w:rsid w:val="004D434D"/>
    <w:rsid w:val="004D51B6"/>
    <w:rsid w:val="004D65FB"/>
    <w:rsid w:val="004D6F41"/>
    <w:rsid w:val="004D7646"/>
    <w:rsid w:val="004D78B1"/>
    <w:rsid w:val="004E0BF5"/>
    <w:rsid w:val="004E16D3"/>
    <w:rsid w:val="004E41E1"/>
    <w:rsid w:val="004E5B1E"/>
    <w:rsid w:val="004E5D4A"/>
    <w:rsid w:val="004E638A"/>
    <w:rsid w:val="004F12C3"/>
    <w:rsid w:val="004F2089"/>
    <w:rsid w:val="004F2846"/>
    <w:rsid w:val="004F3600"/>
    <w:rsid w:val="004F3720"/>
    <w:rsid w:val="004F3C69"/>
    <w:rsid w:val="004F54B9"/>
    <w:rsid w:val="0050094A"/>
    <w:rsid w:val="005010C1"/>
    <w:rsid w:val="005011C9"/>
    <w:rsid w:val="00502E38"/>
    <w:rsid w:val="00503775"/>
    <w:rsid w:val="00505061"/>
    <w:rsid w:val="00505703"/>
    <w:rsid w:val="00507840"/>
    <w:rsid w:val="0051087A"/>
    <w:rsid w:val="005111FE"/>
    <w:rsid w:val="005117A0"/>
    <w:rsid w:val="00511EB2"/>
    <w:rsid w:val="005126B5"/>
    <w:rsid w:val="00512C72"/>
    <w:rsid w:val="0051665D"/>
    <w:rsid w:val="005168B7"/>
    <w:rsid w:val="00516C57"/>
    <w:rsid w:val="00517598"/>
    <w:rsid w:val="00517A34"/>
    <w:rsid w:val="005202D3"/>
    <w:rsid w:val="0052049B"/>
    <w:rsid w:val="005204A4"/>
    <w:rsid w:val="00520A78"/>
    <w:rsid w:val="005225AE"/>
    <w:rsid w:val="00522CE7"/>
    <w:rsid w:val="005242CC"/>
    <w:rsid w:val="0052488B"/>
    <w:rsid w:val="00524BEA"/>
    <w:rsid w:val="005252E4"/>
    <w:rsid w:val="005255A2"/>
    <w:rsid w:val="00525C68"/>
    <w:rsid w:val="00527E9B"/>
    <w:rsid w:val="00530C91"/>
    <w:rsid w:val="00530DD6"/>
    <w:rsid w:val="0053539A"/>
    <w:rsid w:val="00535FB6"/>
    <w:rsid w:val="00536279"/>
    <w:rsid w:val="0053683C"/>
    <w:rsid w:val="005373C9"/>
    <w:rsid w:val="00537F5B"/>
    <w:rsid w:val="005403F2"/>
    <w:rsid w:val="00542B73"/>
    <w:rsid w:val="005434D5"/>
    <w:rsid w:val="00543C52"/>
    <w:rsid w:val="005450A2"/>
    <w:rsid w:val="005465B6"/>
    <w:rsid w:val="00546F08"/>
    <w:rsid w:val="005506EE"/>
    <w:rsid w:val="00552666"/>
    <w:rsid w:val="00552B4A"/>
    <w:rsid w:val="00552E3F"/>
    <w:rsid w:val="00553477"/>
    <w:rsid w:val="00553522"/>
    <w:rsid w:val="00555DA4"/>
    <w:rsid w:val="00556357"/>
    <w:rsid w:val="00556405"/>
    <w:rsid w:val="00557171"/>
    <w:rsid w:val="00557823"/>
    <w:rsid w:val="005607E6"/>
    <w:rsid w:val="00560C60"/>
    <w:rsid w:val="00560D5E"/>
    <w:rsid w:val="00561764"/>
    <w:rsid w:val="00561A90"/>
    <w:rsid w:val="005626DF"/>
    <w:rsid w:val="00562FCA"/>
    <w:rsid w:val="00564258"/>
    <w:rsid w:val="005642BA"/>
    <w:rsid w:val="00564C5D"/>
    <w:rsid w:val="00564DE8"/>
    <w:rsid w:val="00564FC4"/>
    <w:rsid w:val="00566A64"/>
    <w:rsid w:val="00570A9C"/>
    <w:rsid w:val="00570BA9"/>
    <w:rsid w:val="00570F72"/>
    <w:rsid w:val="0057558F"/>
    <w:rsid w:val="00577230"/>
    <w:rsid w:val="005774DD"/>
    <w:rsid w:val="00577613"/>
    <w:rsid w:val="00577F97"/>
    <w:rsid w:val="00580FD7"/>
    <w:rsid w:val="005812A1"/>
    <w:rsid w:val="005817C1"/>
    <w:rsid w:val="00582F8E"/>
    <w:rsid w:val="005833AF"/>
    <w:rsid w:val="00583791"/>
    <w:rsid w:val="00583A0A"/>
    <w:rsid w:val="00583B4C"/>
    <w:rsid w:val="00585AD9"/>
    <w:rsid w:val="00585B43"/>
    <w:rsid w:val="0058746E"/>
    <w:rsid w:val="00587DCE"/>
    <w:rsid w:val="00591BE6"/>
    <w:rsid w:val="005927C1"/>
    <w:rsid w:val="00593059"/>
    <w:rsid w:val="005936D1"/>
    <w:rsid w:val="00593776"/>
    <w:rsid w:val="0059398D"/>
    <w:rsid w:val="00594AC5"/>
    <w:rsid w:val="00594C8D"/>
    <w:rsid w:val="00594EA7"/>
    <w:rsid w:val="00596C16"/>
    <w:rsid w:val="00596E09"/>
    <w:rsid w:val="00597680"/>
    <w:rsid w:val="005979A2"/>
    <w:rsid w:val="005A313F"/>
    <w:rsid w:val="005A3FEF"/>
    <w:rsid w:val="005A4F21"/>
    <w:rsid w:val="005A638A"/>
    <w:rsid w:val="005A6D5C"/>
    <w:rsid w:val="005B10E5"/>
    <w:rsid w:val="005B13D8"/>
    <w:rsid w:val="005B17B9"/>
    <w:rsid w:val="005B1921"/>
    <w:rsid w:val="005B1A37"/>
    <w:rsid w:val="005B1E07"/>
    <w:rsid w:val="005B4927"/>
    <w:rsid w:val="005B7306"/>
    <w:rsid w:val="005C00B0"/>
    <w:rsid w:val="005C0835"/>
    <w:rsid w:val="005C0BA6"/>
    <w:rsid w:val="005C291D"/>
    <w:rsid w:val="005C33B1"/>
    <w:rsid w:val="005C4C00"/>
    <w:rsid w:val="005C5CF7"/>
    <w:rsid w:val="005C68EE"/>
    <w:rsid w:val="005C6ACD"/>
    <w:rsid w:val="005C74EF"/>
    <w:rsid w:val="005C761C"/>
    <w:rsid w:val="005D1053"/>
    <w:rsid w:val="005D20C8"/>
    <w:rsid w:val="005D3180"/>
    <w:rsid w:val="005D3927"/>
    <w:rsid w:val="005D39A2"/>
    <w:rsid w:val="005D3E8A"/>
    <w:rsid w:val="005D42B0"/>
    <w:rsid w:val="005D6E58"/>
    <w:rsid w:val="005D74F4"/>
    <w:rsid w:val="005D7CE0"/>
    <w:rsid w:val="005E213B"/>
    <w:rsid w:val="005E2DD0"/>
    <w:rsid w:val="005E30BF"/>
    <w:rsid w:val="005E6218"/>
    <w:rsid w:val="005E687B"/>
    <w:rsid w:val="005E77A2"/>
    <w:rsid w:val="005E7B35"/>
    <w:rsid w:val="005F1677"/>
    <w:rsid w:val="005F1CC0"/>
    <w:rsid w:val="005F2226"/>
    <w:rsid w:val="005F3C54"/>
    <w:rsid w:val="005F448C"/>
    <w:rsid w:val="005F4D03"/>
    <w:rsid w:val="005F55AA"/>
    <w:rsid w:val="005F5C6B"/>
    <w:rsid w:val="005F6797"/>
    <w:rsid w:val="005F6C15"/>
    <w:rsid w:val="005F6E11"/>
    <w:rsid w:val="006018D6"/>
    <w:rsid w:val="00602273"/>
    <w:rsid w:val="00602DBE"/>
    <w:rsid w:val="00604F28"/>
    <w:rsid w:val="0060779C"/>
    <w:rsid w:val="00607F9D"/>
    <w:rsid w:val="0061195F"/>
    <w:rsid w:val="00614039"/>
    <w:rsid w:val="006145AA"/>
    <w:rsid w:val="00614701"/>
    <w:rsid w:val="00614D7B"/>
    <w:rsid w:val="00616D18"/>
    <w:rsid w:val="00617533"/>
    <w:rsid w:val="00617C54"/>
    <w:rsid w:val="00617E19"/>
    <w:rsid w:val="00621282"/>
    <w:rsid w:val="0062160E"/>
    <w:rsid w:val="00623632"/>
    <w:rsid w:val="006240F5"/>
    <w:rsid w:val="0062637F"/>
    <w:rsid w:val="006263B0"/>
    <w:rsid w:val="00627535"/>
    <w:rsid w:val="006312A5"/>
    <w:rsid w:val="006317B6"/>
    <w:rsid w:val="006319CF"/>
    <w:rsid w:val="00631C0C"/>
    <w:rsid w:val="00631C6F"/>
    <w:rsid w:val="00631DF5"/>
    <w:rsid w:val="006328B4"/>
    <w:rsid w:val="0063291B"/>
    <w:rsid w:val="00632F0E"/>
    <w:rsid w:val="006333AA"/>
    <w:rsid w:val="00634D03"/>
    <w:rsid w:val="00636E8D"/>
    <w:rsid w:val="00636F98"/>
    <w:rsid w:val="006376F4"/>
    <w:rsid w:val="006404EF"/>
    <w:rsid w:val="0064342C"/>
    <w:rsid w:val="006444F0"/>
    <w:rsid w:val="006446E7"/>
    <w:rsid w:val="0064481B"/>
    <w:rsid w:val="006448A7"/>
    <w:rsid w:val="0064562E"/>
    <w:rsid w:val="00645EC8"/>
    <w:rsid w:val="00646E5F"/>
    <w:rsid w:val="0064734F"/>
    <w:rsid w:val="00651E26"/>
    <w:rsid w:val="00651EE4"/>
    <w:rsid w:val="0065334C"/>
    <w:rsid w:val="006536BD"/>
    <w:rsid w:val="0065458C"/>
    <w:rsid w:val="00655271"/>
    <w:rsid w:val="00657302"/>
    <w:rsid w:val="00660515"/>
    <w:rsid w:val="006605FD"/>
    <w:rsid w:val="00660B8E"/>
    <w:rsid w:val="00661FE8"/>
    <w:rsid w:val="0066311D"/>
    <w:rsid w:val="00664631"/>
    <w:rsid w:val="00664AD5"/>
    <w:rsid w:val="006655E3"/>
    <w:rsid w:val="006708A0"/>
    <w:rsid w:val="0067237B"/>
    <w:rsid w:val="00673613"/>
    <w:rsid w:val="00675086"/>
    <w:rsid w:val="0067510E"/>
    <w:rsid w:val="006757A6"/>
    <w:rsid w:val="00675F3C"/>
    <w:rsid w:val="00676F8D"/>
    <w:rsid w:val="00677AC4"/>
    <w:rsid w:val="00680C38"/>
    <w:rsid w:val="00682380"/>
    <w:rsid w:val="00682A08"/>
    <w:rsid w:val="00682F44"/>
    <w:rsid w:val="006831F6"/>
    <w:rsid w:val="006839D0"/>
    <w:rsid w:val="006848A9"/>
    <w:rsid w:val="00686263"/>
    <w:rsid w:val="0068667B"/>
    <w:rsid w:val="006867DA"/>
    <w:rsid w:val="0068718E"/>
    <w:rsid w:val="0068791B"/>
    <w:rsid w:val="0069065A"/>
    <w:rsid w:val="00690A70"/>
    <w:rsid w:val="00692BFE"/>
    <w:rsid w:val="00694348"/>
    <w:rsid w:val="006955BD"/>
    <w:rsid w:val="006957A1"/>
    <w:rsid w:val="0069666F"/>
    <w:rsid w:val="006968A0"/>
    <w:rsid w:val="0069708A"/>
    <w:rsid w:val="00697B33"/>
    <w:rsid w:val="00697C76"/>
    <w:rsid w:val="006A021C"/>
    <w:rsid w:val="006A0957"/>
    <w:rsid w:val="006A1300"/>
    <w:rsid w:val="006A1576"/>
    <w:rsid w:val="006A2DC6"/>
    <w:rsid w:val="006A42B1"/>
    <w:rsid w:val="006A43A0"/>
    <w:rsid w:val="006A43F2"/>
    <w:rsid w:val="006A474D"/>
    <w:rsid w:val="006A70E0"/>
    <w:rsid w:val="006A7B1E"/>
    <w:rsid w:val="006B0789"/>
    <w:rsid w:val="006B1FB7"/>
    <w:rsid w:val="006B2613"/>
    <w:rsid w:val="006B3EF3"/>
    <w:rsid w:val="006B4386"/>
    <w:rsid w:val="006B4CD3"/>
    <w:rsid w:val="006B6588"/>
    <w:rsid w:val="006B7BBD"/>
    <w:rsid w:val="006C096E"/>
    <w:rsid w:val="006C0D9E"/>
    <w:rsid w:val="006C171C"/>
    <w:rsid w:val="006C1E74"/>
    <w:rsid w:val="006C2AE8"/>
    <w:rsid w:val="006C2F29"/>
    <w:rsid w:val="006C3A18"/>
    <w:rsid w:val="006C4A2F"/>
    <w:rsid w:val="006C513F"/>
    <w:rsid w:val="006C5656"/>
    <w:rsid w:val="006D0125"/>
    <w:rsid w:val="006D2EC1"/>
    <w:rsid w:val="006D2FE7"/>
    <w:rsid w:val="006D324F"/>
    <w:rsid w:val="006D40C5"/>
    <w:rsid w:val="006D54A0"/>
    <w:rsid w:val="006D5E4E"/>
    <w:rsid w:val="006D60F6"/>
    <w:rsid w:val="006D630F"/>
    <w:rsid w:val="006D6F71"/>
    <w:rsid w:val="006D7368"/>
    <w:rsid w:val="006E012F"/>
    <w:rsid w:val="006E0177"/>
    <w:rsid w:val="006E2BAC"/>
    <w:rsid w:val="006E2D9C"/>
    <w:rsid w:val="006E32CD"/>
    <w:rsid w:val="006E35D5"/>
    <w:rsid w:val="006E4FCB"/>
    <w:rsid w:val="006E61F2"/>
    <w:rsid w:val="006E665D"/>
    <w:rsid w:val="006E7363"/>
    <w:rsid w:val="006E7C8B"/>
    <w:rsid w:val="006E7E1D"/>
    <w:rsid w:val="006F1437"/>
    <w:rsid w:val="006F172C"/>
    <w:rsid w:val="006F1D13"/>
    <w:rsid w:val="006F2B52"/>
    <w:rsid w:val="006F2FA3"/>
    <w:rsid w:val="006F47D1"/>
    <w:rsid w:val="006F52B9"/>
    <w:rsid w:val="006F5729"/>
    <w:rsid w:val="006F66C8"/>
    <w:rsid w:val="006F68C9"/>
    <w:rsid w:val="006F6FE1"/>
    <w:rsid w:val="006F7672"/>
    <w:rsid w:val="007000F6"/>
    <w:rsid w:val="00700D9B"/>
    <w:rsid w:val="00701571"/>
    <w:rsid w:val="00701649"/>
    <w:rsid w:val="00702D5E"/>
    <w:rsid w:val="00703D76"/>
    <w:rsid w:val="00703DFD"/>
    <w:rsid w:val="00704166"/>
    <w:rsid w:val="0070635B"/>
    <w:rsid w:val="007065A2"/>
    <w:rsid w:val="007069FD"/>
    <w:rsid w:val="0071119E"/>
    <w:rsid w:val="007118A1"/>
    <w:rsid w:val="00711A9A"/>
    <w:rsid w:val="00711F1E"/>
    <w:rsid w:val="00713357"/>
    <w:rsid w:val="00713DC6"/>
    <w:rsid w:val="0071411C"/>
    <w:rsid w:val="00714872"/>
    <w:rsid w:val="0071708F"/>
    <w:rsid w:val="00720297"/>
    <w:rsid w:val="0072214D"/>
    <w:rsid w:val="00722EEB"/>
    <w:rsid w:val="00723CB4"/>
    <w:rsid w:val="00724A69"/>
    <w:rsid w:val="0072527E"/>
    <w:rsid w:val="0072587A"/>
    <w:rsid w:val="00725E11"/>
    <w:rsid w:val="0072680B"/>
    <w:rsid w:val="00726CC6"/>
    <w:rsid w:val="007276D5"/>
    <w:rsid w:val="00727CDC"/>
    <w:rsid w:val="007315BE"/>
    <w:rsid w:val="00731ECA"/>
    <w:rsid w:val="00731F9F"/>
    <w:rsid w:val="007326C4"/>
    <w:rsid w:val="007328D9"/>
    <w:rsid w:val="0073455E"/>
    <w:rsid w:val="00734606"/>
    <w:rsid w:val="00735245"/>
    <w:rsid w:val="00735E67"/>
    <w:rsid w:val="00736067"/>
    <w:rsid w:val="00737C6B"/>
    <w:rsid w:val="00742347"/>
    <w:rsid w:val="00742467"/>
    <w:rsid w:val="00742B1F"/>
    <w:rsid w:val="00742D86"/>
    <w:rsid w:val="007436BD"/>
    <w:rsid w:val="00743B7E"/>
    <w:rsid w:val="0074473B"/>
    <w:rsid w:val="0074530B"/>
    <w:rsid w:val="00745D16"/>
    <w:rsid w:val="007461D2"/>
    <w:rsid w:val="007467A4"/>
    <w:rsid w:val="00747FEB"/>
    <w:rsid w:val="00750B7B"/>
    <w:rsid w:val="00750E44"/>
    <w:rsid w:val="007521BA"/>
    <w:rsid w:val="007533BF"/>
    <w:rsid w:val="00754CB3"/>
    <w:rsid w:val="00756F2E"/>
    <w:rsid w:val="00757101"/>
    <w:rsid w:val="00757F1B"/>
    <w:rsid w:val="00760AFD"/>
    <w:rsid w:val="00762A8C"/>
    <w:rsid w:val="00762CDE"/>
    <w:rsid w:val="00763190"/>
    <w:rsid w:val="0076446C"/>
    <w:rsid w:val="0076479E"/>
    <w:rsid w:val="00764F85"/>
    <w:rsid w:val="0076657A"/>
    <w:rsid w:val="007666A2"/>
    <w:rsid w:val="007703E5"/>
    <w:rsid w:val="00771104"/>
    <w:rsid w:val="00771507"/>
    <w:rsid w:val="007720F0"/>
    <w:rsid w:val="007725B0"/>
    <w:rsid w:val="007731A2"/>
    <w:rsid w:val="007733EC"/>
    <w:rsid w:val="007736BE"/>
    <w:rsid w:val="00773A7D"/>
    <w:rsid w:val="00773B8E"/>
    <w:rsid w:val="007749F9"/>
    <w:rsid w:val="00774E9D"/>
    <w:rsid w:val="007750AC"/>
    <w:rsid w:val="00775889"/>
    <w:rsid w:val="007764D5"/>
    <w:rsid w:val="00777113"/>
    <w:rsid w:val="00777417"/>
    <w:rsid w:val="00780008"/>
    <w:rsid w:val="007809FD"/>
    <w:rsid w:val="0078100F"/>
    <w:rsid w:val="0078153E"/>
    <w:rsid w:val="00781C36"/>
    <w:rsid w:val="00783098"/>
    <w:rsid w:val="007834BA"/>
    <w:rsid w:val="007845B2"/>
    <w:rsid w:val="0078577A"/>
    <w:rsid w:val="00785C2D"/>
    <w:rsid w:val="007866A1"/>
    <w:rsid w:val="00786A9A"/>
    <w:rsid w:val="0078756E"/>
    <w:rsid w:val="00787A4F"/>
    <w:rsid w:val="007904DF"/>
    <w:rsid w:val="007910F4"/>
    <w:rsid w:val="00791D98"/>
    <w:rsid w:val="00792020"/>
    <w:rsid w:val="00792677"/>
    <w:rsid w:val="00792A7B"/>
    <w:rsid w:val="00793D49"/>
    <w:rsid w:val="0079479C"/>
    <w:rsid w:val="00796813"/>
    <w:rsid w:val="00796986"/>
    <w:rsid w:val="00796A8D"/>
    <w:rsid w:val="00797039"/>
    <w:rsid w:val="0079796B"/>
    <w:rsid w:val="007A20AA"/>
    <w:rsid w:val="007A2B15"/>
    <w:rsid w:val="007A546C"/>
    <w:rsid w:val="007B2E73"/>
    <w:rsid w:val="007B396C"/>
    <w:rsid w:val="007B3AC4"/>
    <w:rsid w:val="007B5456"/>
    <w:rsid w:val="007B5A6F"/>
    <w:rsid w:val="007B6DFB"/>
    <w:rsid w:val="007B7D48"/>
    <w:rsid w:val="007C01F4"/>
    <w:rsid w:val="007C024E"/>
    <w:rsid w:val="007C070A"/>
    <w:rsid w:val="007C0F6F"/>
    <w:rsid w:val="007C2B59"/>
    <w:rsid w:val="007C3E3B"/>
    <w:rsid w:val="007C400D"/>
    <w:rsid w:val="007C4534"/>
    <w:rsid w:val="007C4D2C"/>
    <w:rsid w:val="007C571F"/>
    <w:rsid w:val="007C5BBD"/>
    <w:rsid w:val="007C5E0C"/>
    <w:rsid w:val="007C6809"/>
    <w:rsid w:val="007C707C"/>
    <w:rsid w:val="007D06D8"/>
    <w:rsid w:val="007D0D5A"/>
    <w:rsid w:val="007D537F"/>
    <w:rsid w:val="007D5480"/>
    <w:rsid w:val="007D6CEF"/>
    <w:rsid w:val="007D7564"/>
    <w:rsid w:val="007E02E3"/>
    <w:rsid w:val="007E1CCC"/>
    <w:rsid w:val="007E2402"/>
    <w:rsid w:val="007E4065"/>
    <w:rsid w:val="007E445E"/>
    <w:rsid w:val="007E5148"/>
    <w:rsid w:val="007E5A43"/>
    <w:rsid w:val="007E5BEA"/>
    <w:rsid w:val="007E5D9A"/>
    <w:rsid w:val="007E679B"/>
    <w:rsid w:val="007E6ABE"/>
    <w:rsid w:val="007E73F3"/>
    <w:rsid w:val="007E7C58"/>
    <w:rsid w:val="007F212D"/>
    <w:rsid w:val="007F2543"/>
    <w:rsid w:val="007F2A8A"/>
    <w:rsid w:val="007F47EA"/>
    <w:rsid w:val="007F4DBC"/>
    <w:rsid w:val="007F4EBD"/>
    <w:rsid w:val="007F5A05"/>
    <w:rsid w:val="007F6DA5"/>
    <w:rsid w:val="007F6E58"/>
    <w:rsid w:val="007F73E4"/>
    <w:rsid w:val="007F7646"/>
    <w:rsid w:val="007F77B4"/>
    <w:rsid w:val="007F795A"/>
    <w:rsid w:val="00800823"/>
    <w:rsid w:val="00802066"/>
    <w:rsid w:val="00802629"/>
    <w:rsid w:val="00802C9F"/>
    <w:rsid w:val="00804563"/>
    <w:rsid w:val="00805284"/>
    <w:rsid w:val="00806634"/>
    <w:rsid w:val="008068BA"/>
    <w:rsid w:val="008102A8"/>
    <w:rsid w:val="00810C6E"/>
    <w:rsid w:val="00810CDF"/>
    <w:rsid w:val="0081132F"/>
    <w:rsid w:val="00812127"/>
    <w:rsid w:val="00812B65"/>
    <w:rsid w:val="00812F38"/>
    <w:rsid w:val="008202CF"/>
    <w:rsid w:val="00820A45"/>
    <w:rsid w:val="00820BFF"/>
    <w:rsid w:val="00820FFC"/>
    <w:rsid w:val="008220BE"/>
    <w:rsid w:val="00823928"/>
    <w:rsid w:val="00824195"/>
    <w:rsid w:val="0082471B"/>
    <w:rsid w:val="008300DE"/>
    <w:rsid w:val="00830216"/>
    <w:rsid w:val="00830E33"/>
    <w:rsid w:val="008322F1"/>
    <w:rsid w:val="008328E3"/>
    <w:rsid w:val="0083510D"/>
    <w:rsid w:val="00835932"/>
    <w:rsid w:val="00836BA4"/>
    <w:rsid w:val="00837070"/>
    <w:rsid w:val="00837BB8"/>
    <w:rsid w:val="008411B6"/>
    <w:rsid w:val="00841465"/>
    <w:rsid w:val="00842581"/>
    <w:rsid w:val="00843D46"/>
    <w:rsid w:val="008455AC"/>
    <w:rsid w:val="00847003"/>
    <w:rsid w:val="00847FC2"/>
    <w:rsid w:val="0085126B"/>
    <w:rsid w:val="00851E28"/>
    <w:rsid w:val="008520DF"/>
    <w:rsid w:val="0085280D"/>
    <w:rsid w:val="00852BEA"/>
    <w:rsid w:val="0085434B"/>
    <w:rsid w:val="00856923"/>
    <w:rsid w:val="00860251"/>
    <w:rsid w:val="0086025C"/>
    <w:rsid w:val="00860BC6"/>
    <w:rsid w:val="00860C5A"/>
    <w:rsid w:val="00860D1C"/>
    <w:rsid w:val="0086131C"/>
    <w:rsid w:val="00862853"/>
    <w:rsid w:val="008628FE"/>
    <w:rsid w:val="00862C5F"/>
    <w:rsid w:val="00863CA0"/>
    <w:rsid w:val="008651B6"/>
    <w:rsid w:val="008655C3"/>
    <w:rsid w:val="008677AF"/>
    <w:rsid w:val="00867D8E"/>
    <w:rsid w:val="00870351"/>
    <w:rsid w:val="00870F8E"/>
    <w:rsid w:val="008717FD"/>
    <w:rsid w:val="00871E87"/>
    <w:rsid w:val="008723E3"/>
    <w:rsid w:val="00872E98"/>
    <w:rsid w:val="00873B2E"/>
    <w:rsid w:val="00874660"/>
    <w:rsid w:val="00877142"/>
    <w:rsid w:val="0087740B"/>
    <w:rsid w:val="008815C8"/>
    <w:rsid w:val="008820DC"/>
    <w:rsid w:val="00883DF6"/>
    <w:rsid w:val="00885085"/>
    <w:rsid w:val="00885420"/>
    <w:rsid w:val="00887465"/>
    <w:rsid w:val="0089079F"/>
    <w:rsid w:val="00890A96"/>
    <w:rsid w:val="00890BAA"/>
    <w:rsid w:val="00890FF2"/>
    <w:rsid w:val="008925F2"/>
    <w:rsid w:val="008931BD"/>
    <w:rsid w:val="00893206"/>
    <w:rsid w:val="008944E0"/>
    <w:rsid w:val="00894D9F"/>
    <w:rsid w:val="00896718"/>
    <w:rsid w:val="00896A93"/>
    <w:rsid w:val="008A0172"/>
    <w:rsid w:val="008A0765"/>
    <w:rsid w:val="008A1013"/>
    <w:rsid w:val="008A25DE"/>
    <w:rsid w:val="008A3269"/>
    <w:rsid w:val="008A327A"/>
    <w:rsid w:val="008A3D4A"/>
    <w:rsid w:val="008A4FD3"/>
    <w:rsid w:val="008A578E"/>
    <w:rsid w:val="008A6229"/>
    <w:rsid w:val="008A6CCC"/>
    <w:rsid w:val="008B09BC"/>
    <w:rsid w:val="008B0BF3"/>
    <w:rsid w:val="008B1335"/>
    <w:rsid w:val="008B1B1A"/>
    <w:rsid w:val="008B2AE7"/>
    <w:rsid w:val="008B2C1D"/>
    <w:rsid w:val="008B2EE4"/>
    <w:rsid w:val="008B3B5A"/>
    <w:rsid w:val="008B3D4D"/>
    <w:rsid w:val="008B4420"/>
    <w:rsid w:val="008B44E6"/>
    <w:rsid w:val="008B466E"/>
    <w:rsid w:val="008B53CA"/>
    <w:rsid w:val="008B62BF"/>
    <w:rsid w:val="008B75EA"/>
    <w:rsid w:val="008B771C"/>
    <w:rsid w:val="008C058F"/>
    <w:rsid w:val="008C0604"/>
    <w:rsid w:val="008C09B7"/>
    <w:rsid w:val="008C0DE1"/>
    <w:rsid w:val="008C156E"/>
    <w:rsid w:val="008C260F"/>
    <w:rsid w:val="008C3560"/>
    <w:rsid w:val="008C53F1"/>
    <w:rsid w:val="008C5D1B"/>
    <w:rsid w:val="008D019A"/>
    <w:rsid w:val="008D136C"/>
    <w:rsid w:val="008D1480"/>
    <w:rsid w:val="008D1E68"/>
    <w:rsid w:val="008D26B0"/>
    <w:rsid w:val="008D339D"/>
    <w:rsid w:val="008D50DB"/>
    <w:rsid w:val="008D55B6"/>
    <w:rsid w:val="008D566E"/>
    <w:rsid w:val="008D580A"/>
    <w:rsid w:val="008D63BE"/>
    <w:rsid w:val="008D6E11"/>
    <w:rsid w:val="008D7535"/>
    <w:rsid w:val="008E06CD"/>
    <w:rsid w:val="008E1268"/>
    <w:rsid w:val="008E2129"/>
    <w:rsid w:val="008E4699"/>
    <w:rsid w:val="008E49B4"/>
    <w:rsid w:val="008E605E"/>
    <w:rsid w:val="008E6406"/>
    <w:rsid w:val="008E72D3"/>
    <w:rsid w:val="008F1CF3"/>
    <w:rsid w:val="008F36F5"/>
    <w:rsid w:val="008F6123"/>
    <w:rsid w:val="008F640F"/>
    <w:rsid w:val="00900070"/>
    <w:rsid w:val="009016DD"/>
    <w:rsid w:val="00903079"/>
    <w:rsid w:val="00905932"/>
    <w:rsid w:val="00905E84"/>
    <w:rsid w:val="00906E73"/>
    <w:rsid w:val="00907380"/>
    <w:rsid w:val="00910B3C"/>
    <w:rsid w:val="00911A8E"/>
    <w:rsid w:val="00911F86"/>
    <w:rsid w:val="0091295F"/>
    <w:rsid w:val="00913A79"/>
    <w:rsid w:val="00914170"/>
    <w:rsid w:val="00914F0B"/>
    <w:rsid w:val="00917638"/>
    <w:rsid w:val="00920075"/>
    <w:rsid w:val="009202A0"/>
    <w:rsid w:val="009202F3"/>
    <w:rsid w:val="00921A97"/>
    <w:rsid w:val="009235AA"/>
    <w:rsid w:val="0092362D"/>
    <w:rsid w:val="00923845"/>
    <w:rsid w:val="00924691"/>
    <w:rsid w:val="009259AC"/>
    <w:rsid w:val="00925FAF"/>
    <w:rsid w:val="009275C0"/>
    <w:rsid w:val="0093080F"/>
    <w:rsid w:val="00931DD3"/>
    <w:rsid w:val="00933439"/>
    <w:rsid w:val="00933672"/>
    <w:rsid w:val="00933974"/>
    <w:rsid w:val="00934C4C"/>
    <w:rsid w:val="00935418"/>
    <w:rsid w:val="00935782"/>
    <w:rsid w:val="00935DF2"/>
    <w:rsid w:val="00936EA1"/>
    <w:rsid w:val="00937F17"/>
    <w:rsid w:val="009402B6"/>
    <w:rsid w:val="00941D45"/>
    <w:rsid w:val="00943495"/>
    <w:rsid w:val="00943635"/>
    <w:rsid w:val="00943994"/>
    <w:rsid w:val="00946F7B"/>
    <w:rsid w:val="0095086F"/>
    <w:rsid w:val="00951245"/>
    <w:rsid w:val="00951E6E"/>
    <w:rsid w:val="009533C4"/>
    <w:rsid w:val="00953581"/>
    <w:rsid w:val="0095419E"/>
    <w:rsid w:val="009543D7"/>
    <w:rsid w:val="00954D92"/>
    <w:rsid w:val="00956A84"/>
    <w:rsid w:val="00956E46"/>
    <w:rsid w:val="00956E6F"/>
    <w:rsid w:val="009577AD"/>
    <w:rsid w:val="0096043A"/>
    <w:rsid w:val="009612D7"/>
    <w:rsid w:val="00962009"/>
    <w:rsid w:val="00962F00"/>
    <w:rsid w:val="009652A1"/>
    <w:rsid w:val="009655FE"/>
    <w:rsid w:val="00965CA0"/>
    <w:rsid w:val="00966F7D"/>
    <w:rsid w:val="00967B69"/>
    <w:rsid w:val="009727C5"/>
    <w:rsid w:val="00972ED2"/>
    <w:rsid w:val="009736FB"/>
    <w:rsid w:val="00974262"/>
    <w:rsid w:val="00981E67"/>
    <w:rsid w:val="00982D5F"/>
    <w:rsid w:val="009833CA"/>
    <w:rsid w:val="00985569"/>
    <w:rsid w:val="00985673"/>
    <w:rsid w:val="00986F40"/>
    <w:rsid w:val="00987572"/>
    <w:rsid w:val="00987A74"/>
    <w:rsid w:val="00987CC9"/>
    <w:rsid w:val="00987F0C"/>
    <w:rsid w:val="009920C7"/>
    <w:rsid w:val="00992B89"/>
    <w:rsid w:val="0099392F"/>
    <w:rsid w:val="00993A40"/>
    <w:rsid w:val="0099544D"/>
    <w:rsid w:val="00995E31"/>
    <w:rsid w:val="00996736"/>
    <w:rsid w:val="00996944"/>
    <w:rsid w:val="009A0C54"/>
    <w:rsid w:val="009A11E6"/>
    <w:rsid w:val="009A14F0"/>
    <w:rsid w:val="009A1FF5"/>
    <w:rsid w:val="009A272E"/>
    <w:rsid w:val="009A3A73"/>
    <w:rsid w:val="009A4250"/>
    <w:rsid w:val="009A4726"/>
    <w:rsid w:val="009A5791"/>
    <w:rsid w:val="009A647C"/>
    <w:rsid w:val="009B0B00"/>
    <w:rsid w:val="009B1379"/>
    <w:rsid w:val="009B1684"/>
    <w:rsid w:val="009B1B0B"/>
    <w:rsid w:val="009B2DCC"/>
    <w:rsid w:val="009B363C"/>
    <w:rsid w:val="009B3E13"/>
    <w:rsid w:val="009B4132"/>
    <w:rsid w:val="009B416F"/>
    <w:rsid w:val="009B4D7D"/>
    <w:rsid w:val="009B5311"/>
    <w:rsid w:val="009B7CE1"/>
    <w:rsid w:val="009C049A"/>
    <w:rsid w:val="009C0B8C"/>
    <w:rsid w:val="009C1676"/>
    <w:rsid w:val="009C167D"/>
    <w:rsid w:val="009C3628"/>
    <w:rsid w:val="009C36F6"/>
    <w:rsid w:val="009C36F7"/>
    <w:rsid w:val="009C3AAC"/>
    <w:rsid w:val="009C6F2A"/>
    <w:rsid w:val="009D08C1"/>
    <w:rsid w:val="009D0D48"/>
    <w:rsid w:val="009D1C40"/>
    <w:rsid w:val="009D35A9"/>
    <w:rsid w:val="009D651A"/>
    <w:rsid w:val="009E08EB"/>
    <w:rsid w:val="009E1D09"/>
    <w:rsid w:val="009E378F"/>
    <w:rsid w:val="009E3B6A"/>
    <w:rsid w:val="009E483F"/>
    <w:rsid w:val="009E4C04"/>
    <w:rsid w:val="009E4D45"/>
    <w:rsid w:val="009E51B3"/>
    <w:rsid w:val="009E5B11"/>
    <w:rsid w:val="009E5DD5"/>
    <w:rsid w:val="009E6395"/>
    <w:rsid w:val="009E6DD6"/>
    <w:rsid w:val="009E6E83"/>
    <w:rsid w:val="009E7EB5"/>
    <w:rsid w:val="009F028A"/>
    <w:rsid w:val="009F0790"/>
    <w:rsid w:val="009F377B"/>
    <w:rsid w:val="009F3928"/>
    <w:rsid w:val="009F5C59"/>
    <w:rsid w:val="009F683B"/>
    <w:rsid w:val="009F6B90"/>
    <w:rsid w:val="009F7033"/>
    <w:rsid w:val="009F72D8"/>
    <w:rsid w:val="009F7523"/>
    <w:rsid w:val="009F7775"/>
    <w:rsid w:val="009F7973"/>
    <w:rsid w:val="009F7C18"/>
    <w:rsid w:val="00A0080B"/>
    <w:rsid w:val="00A00D27"/>
    <w:rsid w:val="00A00FBA"/>
    <w:rsid w:val="00A02047"/>
    <w:rsid w:val="00A025F9"/>
    <w:rsid w:val="00A02947"/>
    <w:rsid w:val="00A053A9"/>
    <w:rsid w:val="00A06443"/>
    <w:rsid w:val="00A06718"/>
    <w:rsid w:val="00A07904"/>
    <w:rsid w:val="00A07AB2"/>
    <w:rsid w:val="00A07B78"/>
    <w:rsid w:val="00A07D2F"/>
    <w:rsid w:val="00A07EFC"/>
    <w:rsid w:val="00A106ED"/>
    <w:rsid w:val="00A1113F"/>
    <w:rsid w:val="00A11C8D"/>
    <w:rsid w:val="00A129ED"/>
    <w:rsid w:val="00A13043"/>
    <w:rsid w:val="00A1551D"/>
    <w:rsid w:val="00A15B88"/>
    <w:rsid w:val="00A2062E"/>
    <w:rsid w:val="00A20ECE"/>
    <w:rsid w:val="00A211ED"/>
    <w:rsid w:val="00A217B4"/>
    <w:rsid w:val="00A22808"/>
    <w:rsid w:val="00A2435F"/>
    <w:rsid w:val="00A2505C"/>
    <w:rsid w:val="00A25CA2"/>
    <w:rsid w:val="00A267E8"/>
    <w:rsid w:val="00A2680A"/>
    <w:rsid w:val="00A300C4"/>
    <w:rsid w:val="00A3031B"/>
    <w:rsid w:val="00A30F5D"/>
    <w:rsid w:val="00A330ED"/>
    <w:rsid w:val="00A33210"/>
    <w:rsid w:val="00A341BE"/>
    <w:rsid w:val="00A34237"/>
    <w:rsid w:val="00A34D60"/>
    <w:rsid w:val="00A35502"/>
    <w:rsid w:val="00A357BF"/>
    <w:rsid w:val="00A35B67"/>
    <w:rsid w:val="00A36179"/>
    <w:rsid w:val="00A3699C"/>
    <w:rsid w:val="00A36EA2"/>
    <w:rsid w:val="00A405A9"/>
    <w:rsid w:val="00A41295"/>
    <w:rsid w:val="00A41612"/>
    <w:rsid w:val="00A42D7A"/>
    <w:rsid w:val="00A431BB"/>
    <w:rsid w:val="00A43B1A"/>
    <w:rsid w:val="00A46F1F"/>
    <w:rsid w:val="00A50C68"/>
    <w:rsid w:val="00A51FE8"/>
    <w:rsid w:val="00A526B2"/>
    <w:rsid w:val="00A5375A"/>
    <w:rsid w:val="00A54576"/>
    <w:rsid w:val="00A55510"/>
    <w:rsid w:val="00A56A43"/>
    <w:rsid w:val="00A575B9"/>
    <w:rsid w:val="00A57875"/>
    <w:rsid w:val="00A57E11"/>
    <w:rsid w:val="00A60B4D"/>
    <w:rsid w:val="00A60DEC"/>
    <w:rsid w:val="00A611C6"/>
    <w:rsid w:val="00A613B8"/>
    <w:rsid w:val="00A616AE"/>
    <w:rsid w:val="00A63106"/>
    <w:rsid w:val="00A63332"/>
    <w:rsid w:val="00A64343"/>
    <w:rsid w:val="00A65D7F"/>
    <w:rsid w:val="00A66949"/>
    <w:rsid w:val="00A66AE0"/>
    <w:rsid w:val="00A66C76"/>
    <w:rsid w:val="00A66F53"/>
    <w:rsid w:val="00A671E5"/>
    <w:rsid w:val="00A6765B"/>
    <w:rsid w:val="00A7041A"/>
    <w:rsid w:val="00A7053C"/>
    <w:rsid w:val="00A710BD"/>
    <w:rsid w:val="00A720A9"/>
    <w:rsid w:val="00A729A8"/>
    <w:rsid w:val="00A73D67"/>
    <w:rsid w:val="00A74D9A"/>
    <w:rsid w:val="00A755DB"/>
    <w:rsid w:val="00A75918"/>
    <w:rsid w:val="00A77131"/>
    <w:rsid w:val="00A77611"/>
    <w:rsid w:val="00A801C2"/>
    <w:rsid w:val="00A80371"/>
    <w:rsid w:val="00A80657"/>
    <w:rsid w:val="00A81583"/>
    <w:rsid w:val="00A81801"/>
    <w:rsid w:val="00A81F4B"/>
    <w:rsid w:val="00A82185"/>
    <w:rsid w:val="00A824A0"/>
    <w:rsid w:val="00A8356E"/>
    <w:rsid w:val="00A83808"/>
    <w:rsid w:val="00A852A8"/>
    <w:rsid w:val="00A853FD"/>
    <w:rsid w:val="00A86B64"/>
    <w:rsid w:val="00A87F0D"/>
    <w:rsid w:val="00A87FA7"/>
    <w:rsid w:val="00A9298F"/>
    <w:rsid w:val="00A934FD"/>
    <w:rsid w:val="00A94546"/>
    <w:rsid w:val="00A96FCA"/>
    <w:rsid w:val="00A97280"/>
    <w:rsid w:val="00A97C57"/>
    <w:rsid w:val="00A97E9D"/>
    <w:rsid w:val="00AA02BE"/>
    <w:rsid w:val="00AA08CD"/>
    <w:rsid w:val="00AA1082"/>
    <w:rsid w:val="00AA1208"/>
    <w:rsid w:val="00AA20BF"/>
    <w:rsid w:val="00AA2C20"/>
    <w:rsid w:val="00AA2C51"/>
    <w:rsid w:val="00AA2D20"/>
    <w:rsid w:val="00AA45FB"/>
    <w:rsid w:val="00AA4795"/>
    <w:rsid w:val="00AA54D2"/>
    <w:rsid w:val="00AA5555"/>
    <w:rsid w:val="00AA7417"/>
    <w:rsid w:val="00AB0077"/>
    <w:rsid w:val="00AB0493"/>
    <w:rsid w:val="00AB0E4D"/>
    <w:rsid w:val="00AB104F"/>
    <w:rsid w:val="00AB1F4F"/>
    <w:rsid w:val="00AB337F"/>
    <w:rsid w:val="00AB5FE3"/>
    <w:rsid w:val="00AB62E5"/>
    <w:rsid w:val="00AB7527"/>
    <w:rsid w:val="00AC0C56"/>
    <w:rsid w:val="00AC0FBA"/>
    <w:rsid w:val="00AC1E2A"/>
    <w:rsid w:val="00AC3327"/>
    <w:rsid w:val="00AC3597"/>
    <w:rsid w:val="00AC3A21"/>
    <w:rsid w:val="00AC6B61"/>
    <w:rsid w:val="00AC7213"/>
    <w:rsid w:val="00AD04FA"/>
    <w:rsid w:val="00AD0BCD"/>
    <w:rsid w:val="00AD0EF9"/>
    <w:rsid w:val="00AD17BA"/>
    <w:rsid w:val="00AD1B4D"/>
    <w:rsid w:val="00AD294E"/>
    <w:rsid w:val="00AD2AF6"/>
    <w:rsid w:val="00AD4732"/>
    <w:rsid w:val="00AD65B9"/>
    <w:rsid w:val="00AD67FC"/>
    <w:rsid w:val="00AD68F4"/>
    <w:rsid w:val="00AD7602"/>
    <w:rsid w:val="00AE062C"/>
    <w:rsid w:val="00AE1D2E"/>
    <w:rsid w:val="00AE1E52"/>
    <w:rsid w:val="00AE2BDC"/>
    <w:rsid w:val="00AE31A5"/>
    <w:rsid w:val="00AE37F9"/>
    <w:rsid w:val="00AE4B5F"/>
    <w:rsid w:val="00AE5063"/>
    <w:rsid w:val="00AE517A"/>
    <w:rsid w:val="00AE55C2"/>
    <w:rsid w:val="00AE7570"/>
    <w:rsid w:val="00AF0957"/>
    <w:rsid w:val="00AF2D74"/>
    <w:rsid w:val="00AF3353"/>
    <w:rsid w:val="00AF33A4"/>
    <w:rsid w:val="00AF3BF3"/>
    <w:rsid w:val="00AF3D82"/>
    <w:rsid w:val="00AF464F"/>
    <w:rsid w:val="00AF48E2"/>
    <w:rsid w:val="00AF5019"/>
    <w:rsid w:val="00AF6873"/>
    <w:rsid w:val="00AF79CD"/>
    <w:rsid w:val="00B0002D"/>
    <w:rsid w:val="00B01F33"/>
    <w:rsid w:val="00B03597"/>
    <w:rsid w:val="00B03C37"/>
    <w:rsid w:val="00B06097"/>
    <w:rsid w:val="00B069DE"/>
    <w:rsid w:val="00B072D9"/>
    <w:rsid w:val="00B103DC"/>
    <w:rsid w:val="00B104D1"/>
    <w:rsid w:val="00B11FF5"/>
    <w:rsid w:val="00B1401A"/>
    <w:rsid w:val="00B144E5"/>
    <w:rsid w:val="00B14BF9"/>
    <w:rsid w:val="00B14F5C"/>
    <w:rsid w:val="00B16C1A"/>
    <w:rsid w:val="00B16C93"/>
    <w:rsid w:val="00B17E4F"/>
    <w:rsid w:val="00B17F5C"/>
    <w:rsid w:val="00B20BF8"/>
    <w:rsid w:val="00B21004"/>
    <w:rsid w:val="00B21C41"/>
    <w:rsid w:val="00B220DF"/>
    <w:rsid w:val="00B23E11"/>
    <w:rsid w:val="00B264D7"/>
    <w:rsid w:val="00B265D9"/>
    <w:rsid w:val="00B26DF1"/>
    <w:rsid w:val="00B279FA"/>
    <w:rsid w:val="00B31357"/>
    <w:rsid w:val="00B313BA"/>
    <w:rsid w:val="00B314E5"/>
    <w:rsid w:val="00B316A5"/>
    <w:rsid w:val="00B31F62"/>
    <w:rsid w:val="00B3353C"/>
    <w:rsid w:val="00B344AF"/>
    <w:rsid w:val="00B359FC"/>
    <w:rsid w:val="00B35C3A"/>
    <w:rsid w:val="00B36B47"/>
    <w:rsid w:val="00B370C5"/>
    <w:rsid w:val="00B40976"/>
    <w:rsid w:val="00B449DB"/>
    <w:rsid w:val="00B44D03"/>
    <w:rsid w:val="00B47649"/>
    <w:rsid w:val="00B5078D"/>
    <w:rsid w:val="00B51390"/>
    <w:rsid w:val="00B51DCE"/>
    <w:rsid w:val="00B529DF"/>
    <w:rsid w:val="00B52ED5"/>
    <w:rsid w:val="00B53C41"/>
    <w:rsid w:val="00B54494"/>
    <w:rsid w:val="00B54BDF"/>
    <w:rsid w:val="00B5711C"/>
    <w:rsid w:val="00B60C08"/>
    <w:rsid w:val="00B60E63"/>
    <w:rsid w:val="00B610DD"/>
    <w:rsid w:val="00B62C66"/>
    <w:rsid w:val="00B6358C"/>
    <w:rsid w:val="00B63DA9"/>
    <w:rsid w:val="00B640EB"/>
    <w:rsid w:val="00B64514"/>
    <w:rsid w:val="00B65266"/>
    <w:rsid w:val="00B6528C"/>
    <w:rsid w:val="00B66B8C"/>
    <w:rsid w:val="00B6797B"/>
    <w:rsid w:val="00B7173F"/>
    <w:rsid w:val="00B72180"/>
    <w:rsid w:val="00B764E2"/>
    <w:rsid w:val="00B77279"/>
    <w:rsid w:val="00B77D57"/>
    <w:rsid w:val="00B80326"/>
    <w:rsid w:val="00B81D53"/>
    <w:rsid w:val="00B825DA"/>
    <w:rsid w:val="00B829D0"/>
    <w:rsid w:val="00B836A5"/>
    <w:rsid w:val="00B83717"/>
    <w:rsid w:val="00B83DCF"/>
    <w:rsid w:val="00B83E25"/>
    <w:rsid w:val="00B8463C"/>
    <w:rsid w:val="00B84794"/>
    <w:rsid w:val="00B8599A"/>
    <w:rsid w:val="00B86498"/>
    <w:rsid w:val="00B865AE"/>
    <w:rsid w:val="00B86CAF"/>
    <w:rsid w:val="00B86D00"/>
    <w:rsid w:val="00B87092"/>
    <w:rsid w:val="00B8714E"/>
    <w:rsid w:val="00B87B4D"/>
    <w:rsid w:val="00B92815"/>
    <w:rsid w:val="00B935BF"/>
    <w:rsid w:val="00B93BE1"/>
    <w:rsid w:val="00B95DE1"/>
    <w:rsid w:val="00B95E02"/>
    <w:rsid w:val="00B9617D"/>
    <w:rsid w:val="00B9767C"/>
    <w:rsid w:val="00B97FA2"/>
    <w:rsid w:val="00BA0D75"/>
    <w:rsid w:val="00BA1D58"/>
    <w:rsid w:val="00BA1F22"/>
    <w:rsid w:val="00BA26C5"/>
    <w:rsid w:val="00BA2D32"/>
    <w:rsid w:val="00BA30E7"/>
    <w:rsid w:val="00BA3235"/>
    <w:rsid w:val="00BA4D0F"/>
    <w:rsid w:val="00BA6734"/>
    <w:rsid w:val="00BA6CFC"/>
    <w:rsid w:val="00BB0098"/>
    <w:rsid w:val="00BB1D55"/>
    <w:rsid w:val="00BB250A"/>
    <w:rsid w:val="00BB287D"/>
    <w:rsid w:val="00BB363B"/>
    <w:rsid w:val="00BB38DA"/>
    <w:rsid w:val="00BB4115"/>
    <w:rsid w:val="00BB54E3"/>
    <w:rsid w:val="00BB5D64"/>
    <w:rsid w:val="00BB6C3B"/>
    <w:rsid w:val="00BC052C"/>
    <w:rsid w:val="00BC0609"/>
    <w:rsid w:val="00BC0B44"/>
    <w:rsid w:val="00BC0C00"/>
    <w:rsid w:val="00BC0EA9"/>
    <w:rsid w:val="00BC16B1"/>
    <w:rsid w:val="00BC1CBF"/>
    <w:rsid w:val="00BC1FCE"/>
    <w:rsid w:val="00BC2B5C"/>
    <w:rsid w:val="00BC3FFF"/>
    <w:rsid w:val="00BC402C"/>
    <w:rsid w:val="00BC40D6"/>
    <w:rsid w:val="00BC4456"/>
    <w:rsid w:val="00BC4DA1"/>
    <w:rsid w:val="00BC6DC0"/>
    <w:rsid w:val="00BC7C00"/>
    <w:rsid w:val="00BD12B7"/>
    <w:rsid w:val="00BD169D"/>
    <w:rsid w:val="00BD619E"/>
    <w:rsid w:val="00BD63EB"/>
    <w:rsid w:val="00BD664D"/>
    <w:rsid w:val="00BD698E"/>
    <w:rsid w:val="00BD7974"/>
    <w:rsid w:val="00BE050F"/>
    <w:rsid w:val="00BE3F9A"/>
    <w:rsid w:val="00BE4B00"/>
    <w:rsid w:val="00BE4B52"/>
    <w:rsid w:val="00BE5754"/>
    <w:rsid w:val="00BE63AA"/>
    <w:rsid w:val="00BE7814"/>
    <w:rsid w:val="00BE7908"/>
    <w:rsid w:val="00BF06B7"/>
    <w:rsid w:val="00BF0A58"/>
    <w:rsid w:val="00BF0A5E"/>
    <w:rsid w:val="00BF0F75"/>
    <w:rsid w:val="00BF1245"/>
    <w:rsid w:val="00BF2242"/>
    <w:rsid w:val="00BF2BA3"/>
    <w:rsid w:val="00BF2BC4"/>
    <w:rsid w:val="00BF37B9"/>
    <w:rsid w:val="00BF397D"/>
    <w:rsid w:val="00BF43CB"/>
    <w:rsid w:val="00BF5FE2"/>
    <w:rsid w:val="00BF6EBC"/>
    <w:rsid w:val="00C003AB"/>
    <w:rsid w:val="00C00EAB"/>
    <w:rsid w:val="00C01E45"/>
    <w:rsid w:val="00C033F3"/>
    <w:rsid w:val="00C03DAA"/>
    <w:rsid w:val="00C04533"/>
    <w:rsid w:val="00C10174"/>
    <w:rsid w:val="00C10738"/>
    <w:rsid w:val="00C1227E"/>
    <w:rsid w:val="00C12E7A"/>
    <w:rsid w:val="00C14731"/>
    <w:rsid w:val="00C14D2E"/>
    <w:rsid w:val="00C14EDD"/>
    <w:rsid w:val="00C15C7A"/>
    <w:rsid w:val="00C166CB"/>
    <w:rsid w:val="00C17626"/>
    <w:rsid w:val="00C17EBE"/>
    <w:rsid w:val="00C2012E"/>
    <w:rsid w:val="00C2021D"/>
    <w:rsid w:val="00C21194"/>
    <w:rsid w:val="00C22CF5"/>
    <w:rsid w:val="00C2388E"/>
    <w:rsid w:val="00C251F9"/>
    <w:rsid w:val="00C25F7E"/>
    <w:rsid w:val="00C25FEC"/>
    <w:rsid w:val="00C262DD"/>
    <w:rsid w:val="00C310C3"/>
    <w:rsid w:val="00C311D3"/>
    <w:rsid w:val="00C31578"/>
    <w:rsid w:val="00C31AAC"/>
    <w:rsid w:val="00C32157"/>
    <w:rsid w:val="00C323EB"/>
    <w:rsid w:val="00C33879"/>
    <w:rsid w:val="00C342A7"/>
    <w:rsid w:val="00C34B1D"/>
    <w:rsid w:val="00C356AF"/>
    <w:rsid w:val="00C35D3A"/>
    <w:rsid w:val="00C35DFC"/>
    <w:rsid w:val="00C368DE"/>
    <w:rsid w:val="00C36E64"/>
    <w:rsid w:val="00C37512"/>
    <w:rsid w:val="00C3795D"/>
    <w:rsid w:val="00C37C21"/>
    <w:rsid w:val="00C37C9A"/>
    <w:rsid w:val="00C41AB3"/>
    <w:rsid w:val="00C424AC"/>
    <w:rsid w:val="00C4283C"/>
    <w:rsid w:val="00C42937"/>
    <w:rsid w:val="00C43533"/>
    <w:rsid w:val="00C43FBD"/>
    <w:rsid w:val="00C44E0B"/>
    <w:rsid w:val="00C45235"/>
    <w:rsid w:val="00C454F5"/>
    <w:rsid w:val="00C45B50"/>
    <w:rsid w:val="00C509B2"/>
    <w:rsid w:val="00C515BF"/>
    <w:rsid w:val="00C54BB8"/>
    <w:rsid w:val="00C54DA5"/>
    <w:rsid w:val="00C5730C"/>
    <w:rsid w:val="00C576C0"/>
    <w:rsid w:val="00C607B5"/>
    <w:rsid w:val="00C60C86"/>
    <w:rsid w:val="00C60F51"/>
    <w:rsid w:val="00C61D8F"/>
    <w:rsid w:val="00C62C41"/>
    <w:rsid w:val="00C64164"/>
    <w:rsid w:val="00C64F68"/>
    <w:rsid w:val="00C711F7"/>
    <w:rsid w:val="00C720CB"/>
    <w:rsid w:val="00C7219E"/>
    <w:rsid w:val="00C72AFC"/>
    <w:rsid w:val="00C73152"/>
    <w:rsid w:val="00C74272"/>
    <w:rsid w:val="00C74839"/>
    <w:rsid w:val="00C76119"/>
    <w:rsid w:val="00C7709D"/>
    <w:rsid w:val="00C773BD"/>
    <w:rsid w:val="00C779A4"/>
    <w:rsid w:val="00C809A7"/>
    <w:rsid w:val="00C8265C"/>
    <w:rsid w:val="00C82B07"/>
    <w:rsid w:val="00C832E2"/>
    <w:rsid w:val="00C83877"/>
    <w:rsid w:val="00C8387C"/>
    <w:rsid w:val="00C83DEE"/>
    <w:rsid w:val="00C84544"/>
    <w:rsid w:val="00C84A87"/>
    <w:rsid w:val="00C84D65"/>
    <w:rsid w:val="00C85307"/>
    <w:rsid w:val="00C862AD"/>
    <w:rsid w:val="00C862DD"/>
    <w:rsid w:val="00C86CB8"/>
    <w:rsid w:val="00C87F29"/>
    <w:rsid w:val="00C9135E"/>
    <w:rsid w:val="00C923CF"/>
    <w:rsid w:val="00C92AA0"/>
    <w:rsid w:val="00C9343C"/>
    <w:rsid w:val="00C944DF"/>
    <w:rsid w:val="00C95F3A"/>
    <w:rsid w:val="00C965AB"/>
    <w:rsid w:val="00C96D00"/>
    <w:rsid w:val="00C977C4"/>
    <w:rsid w:val="00CA08E5"/>
    <w:rsid w:val="00CA1CD6"/>
    <w:rsid w:val="00CA2486"/>
    <w:rsid w:val="00CA35B7"/>
    <w:rsid w:val="00CA3763"/>
    <w:rsid w:val="00CA392F"/>
    <w:rsid w:val="00CA60B0"/>
    <w:rsid w:val="00CA7438"/>
    <w:rsid w:val="00CA7A2A"/>
    <w:rsid w:val="00CB1388"/>
    <w:rsid w:val="00CB23B4"/>
    <w:rsid w:val="00CB2630"/>
    <w:rsid w:val="00CB34D1"/>
    <w:rsid w:val="00CB3C83"/>
    <w:rsid w:val="00CB5023"/>
    <w:rsid w:val="00CB60E3"/>
    <w:rsid w:val="00CB768A"/>
    <w:rsid w:val="00CB7C4E"/>
    <w:rsid w:val="00CC0E04"/>
    <w:rsid w:val="00CC18AD"/>
    <w:rsid w:val="00CC1FC9"/>
    <w:rsid w:val="00CC2714"/>
    <w:rsid w:val="00CC388C"/>
    <w:rsid w:val="00CC3C07"/>
    <w:rsid w:val="00CC557B"/>
    <w:rsid w:val="00CC5D0F"/>
    <w:rsid w:val="00CC7281"/>
    <w:rsid w:val="00CC75AF"/>
    <w:rsid w:val="00CC7B83"/>
    <w:rsid w:val="00CD209C"/>
    <w:rsid w:val="00CD39A2"/>
    <w:rsid w:val="00CD4A6D"/>
    <w:rsid w:val="00CD535A"/>
    <w:rsid w:val="00CD610D"/>
    <w:rsid w:val="00CD62F5"/>
    <w:rsid w:val="00CD63CD"/>
    <w:rsid w:val="00CD6D8C"/>
    <w:rsid w:val="00CE08FA"/>
    <w:rsid w:val="00CE193C"/>
    <w:rsid w:val="00CE1AA3"/>
    <w:rsid w:val="00CE2381"/>
    <w:rsid w:val="00CE31C5"/>
    <w:rsid w:val="00CE3589"/>
    <w:rsid w:val="00CE39A3"/>
    <w:rsid w:val="00CE4744"/>
    <w:rsid w:val="00CE4FBA"/>
    <w:rsid w:val="00CE570D"/>
    <w:rsid w:val="00CE6999"/>
    <w:rsid w:val="00CE7600"/>
    <w:rsid w:val="00CF211F"/>
    <w:rsid w:val="00CF220D"/>
    <w:rsid w:val="00CF2B48"/>
    <w:rsid w:val="00CF3FC3"/>
    <w:rsid w:val="00CF46E0"/>
    <w:rsid w:val="00CF5107"/>
    <w:rsid w:val="00CF7128"/>
    <w:rsid w:val="00CF7C78"/>
    <w:rsid w:val="00D002D6"/>
    <w:rsid w:val="00D00610"/>
    <w:rsid w:val="00D00D19"/>
    <w:rsid w:val="00D00D79"/>
    <w:rsid w:val="00D0146F"/>
    <w:rsid w:val="00D018D3"/>
    <w:rsid w:val="00D0301E"/>
    <w:rsid w:val="00D038FA"/>
    <w:rsid w:val="00D05795"/>
    <w:rsid w:val="00D05C47"/>
    <w:rsid w:val="00D05CAE"/>
    <w:rsid w:val="00D05E9C"/>
    <w:rsid w:val="00D06588"/>
    <w:rsid w:val="00D0722C"/>
    <w:rsid w:val="00D10EF6"/>
    <w:rsid w:val="00D11694"/>
    <w:rsid w:val="00D12311"/>
    <w:rsid w:val="00D12A0E"/>
    <w:rsid w:val="00D13221"/>
    <w:rsid w:val="00D134F1"/>
    <w:rsid w:val="00D13A29"/>
    <w:rsid w:val="00D13B38"/>
    <w:rsid w:val="00D13FB0"/>
    <w:rsid w:val="00D143A2"/>
    <w:rsid w:val="00D14A1D"/>
    <w:rsid w:val="00D15024"/>
    <w:rsid w:val="00D155C6"/>
    <w:rsid w:val="00D159C2"/>
    <w:rsid w:val="00D16CE0"/>
    <w:rsid w:val="00D17531"/>
    <w:rsid w:val="00D17A83"/>
    <w:rsid w:val="00D17C9C"/>
    <w:rsid w:val="00D20380"/>
    <w:rsid w:val="00D20E14"/>
    <w:rsid w:val="00D224AA"/>
    <w:rsid w:val="00D22F0D"/>
    <w:rsid w:val="00D23316"/>
    <w:rsid w:val="00D2421F"/>
    <w:rsid w:val="00D247BC"/>
    <w:rsid w:val="00D2523F"/>
    <w:rsid w:val="00D260E2"/>
    <w:rsid w:val="00D26137"/>
    <w:rsid w:val="00D301C7"/>
    <w:rsid w:val="00D309B3"/>
    <w:rsid w:val="00D3213F"/>
    <w:rsid w:val="00D341BB"/>
    <w:rsid w:val="00D35692"/>
    <w:rsid w:val="00D3586A"/>
    <w:rsid w:val="00D359E4"/>
    <w:rsid w:val="00D35CCC"/>
    <w:rsid w:val="00D3643A"/>
    <w:rsid w:val="00D379D8"/>
    <w:rsid w:val="00D40574"/>
    <w:rsid w:val="00D42AB2"/>
    <w:rsid w:val="00D42FA4"/>
    <w:rsid w:val="00D43CD3"/>
    <w:rsid w:val="00D44C89"/>
    <w:rsid w:val="00D44DCB"/>
    <w:rsid w:val="00D45A66"/>
    <w:rsid w:val="00D474C0"/>
    <w:rsid w:val="00D47B7B"/>
    <w:rsid w:val="00D51836"/>
    <w:rsid w:val="00D51BF8"/>
    <w:rsid w:val="00D52812"/>
    <w:rsid w:val="00D53EBD"/>
    <w:rsid w:val="00D549C1"/>
    <w:rsid w:val="00D55D72"/>
    <w:rsid w:val="00D567ED"/>
    <w:rsid w:val="00D57462"/>
    <w:rsid w:val="00D60AB2"/>
    <w:rsid w:val="00D622FE"/>
    <w:rsid w:val="00D646D8"/>
    <w:rsid w:val="00D65057"/>
    <w:rsid w:val="00D67063"/>
    <w:rsid w:val="00D720F6"/>
    <w:rsid w:val="00D72916"/>
    <w:rsid w:val="00D7393B"/>
    <w:rsid w:val="00D73C25"/>
    <w:rsid w:val="00D73F60"/>
    <w:rsid w:val="00D73FC9"/>
    <w:rsid w:val="00D74E31"/>
    <w:rsid w:val="00D75E85"/>
    <w:rsid w:val="00D76410"/>
    <w:rsid w:val="00D76563"/>
    <w:rsid w:val="00D769DB"/>
    <w:rsid w:val="00D76B08"/>
    <w:rsid w:val="00D76C52"/>
    <w:rsid w:val="00D779DD"/>
    <w:rsid w:val="00D77FAA"/>
    <w:rsid w:val="00D8070D"/>
    <w:rsid w:val="00D818F6"/>
    <w:rsid w:val="00D82D21"/>
    <w:rsid w:val="00D83906"/>
    <w:rsid w:val="00D83BE6"/>
    <w:rsid w:val="00D83DDF"/>
    <w:rsid w:val="00D84378"/>
    <w:rsid w:val="00D845DC"/>
    <w:rsid w:val="00D84F72"/>
    <w:rsid w:val="00D872BB"/>
    <w:rsid w:val="00D877A0"/>
    <w:rsid w:val="00D87DBB"/>
    <w:rsid w:val="00D9045C"/>
    <w:rsid w:val="00D90CD5"/>
    <w:rsid w:val="00D9156E"/>
    <w:rsid w:val="00D9180B"/>
    <w:rsid w:val="00D91F10"/>
    <w:rsid w:val="00D92A19"/>
    <w:rsid w:val="00D92CD3"/>
    <w:rsid w:val="00D94780"/>
    <w:rsid w:val="00D950A5"/>
    <w:rsid w:val="00D96443"/>
    <w:rsid w:val="00D96DF8"/>
    <w:rsid w:val="00DA0592"/>
    <w:rsid w:val="00DA189C"/>
    <w:rsid w:val="00DA1C75"/>
    <w:rsid w:val="00DA1FBE"/>
    <w:rsid w:val="00DA2D41"/>
    <w:rsid w:val="00DA2DFF"/>
    <w:rsid w:val="00DA36A5"/>
    <w:rsid w:val="00DA3A5E"/>
    <w:rsid w:val="00DA3C21"/>
    <w:rsid w:val="00DA4026"/>
    <w:rsid w:val="00DA4310"/>
    <w:rsid w:val="00DA5334"/>
    <w:rsid w:val="00DA5E6E"/>
    <w:rsid w:val="00DA6DF5"/>
    <w:rsid w:val="00DA714D"/>
    <w:rsid w:val="00DA7F27"/>
    <w:rsid w:val="00DB26CA"/>
    <w:rsid w:val="00DB437D"/>
    <w:rsid w:val="00DC0045"/>
    <w:rsid w:val="00DC0396"/>
    <w:rsid w:val="00DC1CCB"/>
    <w:rsid w:val="00DC2872"/>
    <w:rsid w:val="00DC42C0"/>
    <w:rsid w:val="00DC4AA6"/>
    <w:rsid w:val="00DC50F9"/>
    <w:rsid w:val="00DC61AE"/>
    <w:rsid w:val="00DC6938"/>
    <w:rsid w:val="00DC6F60"/>
    <w:rsid w:val="00DC70D3"/>
    <w:rsid w:val="00DD1349"/>
    <w:rsid w:val="00DD1A4E"/>
    <w:rsid w:val="00DD27CC"/>
    <w:rsid w:val="00DD4E01"/>
    <w:rsid w:val="00DD541D"/>
    <w:rsid w:val="00DD7D81"/>
    <w:rsid w:val="00DD7E08"/>
    <w:rsid w:val="00DE0BDC"/>
    <w:rsid w:val="00DE0F3F"/>
    <w:rsid w:val="00DE21AD"/>
    <w:rsid w:val="00DE2CF6"/>
    <w:rsid w:val="00DE3726"/>
    <w:rsid w:val="00DE514C"/>
    <w:rsid w:val="00DE5494"/>
    <w:rsid w:val="00DE5882"/>
    <w:rsid w:val="00DE6121"/>
    <w:rsid w:val="00DE6858"/>
    <w:rsid w:val="00DE6B70"/>
    <w:rsid w:val="00DE779D"/>
    <w:rsid w:val="00DE77DB"/>
    <w:rsid w:val="00DE7EB8"/>
    <w:rsid w:val="00DF21FA"/>
    <w:rsid w:val="00DF28B0"/>
    <w:rsid w:val="00DF3FC8"/>
    <w:rsid w:val="00DF4604"/>
    <w:rsid w:val="00DF47C5"/>
    <w:rsid w:val="00DF4A15"/>
    <w:rsid w:val="00DF7D1E"/>
    <w:rsid w:val="00E012A0"/>
    <w:rsid w:val="00E017E8"/>
    <w:rsid w:val="00E02185"/>
    <w:rsid w:val="00E05251"/>
    <w:rsid w:val="00E054F7"/>
    <w:rsid w:val="00E05D8F"/>
    <w:rsid w:val="00E06CC2"/>
    <w:rsid w:val="00E0790D"/>
    <w:rsid w:val="00E1010E"/>
    <w:rsid w:val="00E1067A"/>
    <w:rsid w:val="00E10E3F"/>
    <w:rsid w:val="00E11277"/>
    <w:rsid w:val="00E11294"/>
    <w:rsid w:val="00E11ED6"/>
    <w:rsid w:val="00E12363"/>
    <w:rsid w:val="00E1477A"/>
    <w:rsid w:val="00E148CE"/>
    <w:rsid w:val="00E14C9F"/>
    <w:rsid w:val="00E15F8A"/>
    <w:rsid w:val="00E1627E"/>
    <w:rsid w:val="00E171D3"/>
    <w:rsid w:val="00E17376"/>
    <w:rsid w:val="00E1745E"/>
    <w:rsid w:val="00E206FD"/>
    <w:rsid w:val="00E21046"/>
    <w:rsid w:val="00E214F0"/>
    <w:rsid w:val="00E21EA1"/>
    <w:rsid w:val="00E22EFE"/>
    <w:rsid w:val="00E2610F"/>
    <w:rsid w:val="00E26285"/>
    <w:rsid w:val="00E27AA9"/>
    <w:rsid w:val="00E27B9E"/>
    <w:rsid w:val="00E3059E"/>
    <w:rsid w:val="00E334C9"/>
    <w:rsid w:val="00E34B1E"/>
    <w:rsid w:val="00E34D4E"/>
    <w:rsid w:val="00E34E12"/>
    <w:rsid w:val="00E35180"/>
    <w:rsid w:val="00E353E6"/>
    <w:rsid w:val="00E36181"/>
    <w:rsid w:val="00E37554"/>
    <w:rsid w:val="00E37602"/>
    <w:rsid w:val="00E37D0C"/>
    <w:rsid w:val="00E37E04"/>
    <w:rsid w:val="00E40B6E"/>
    <w:rsid w:val="00E40C82"/>
    <w:rsid w:val="00E41209"/>
    <w:rsid w:val="00E41373"/>
    <w:rsid w:val="00E420DA"/>
    <w:rsid w:val="00E4315F"/>
    <w:rsid w:val="00E43BCC"/>
    <w:rsid w:val="00E44579"/>
    <w:rsid w:val="00E44AAA"/>
    <w:rsid w:val="00E4658E"/>
    <w:rsid w:val="00E467A1"/>
    <w:rsid w:val="00E47A04"/>
    <w:rsid w:val="00E47C4C"/>
    <w:rsid w:val="00E502B2"/>
    <w:rsid w:val="00E50390"/>
    <w:rsid w:val="00E51CA3"/>
    <w:rsid w:val="00E53A7E"/>
    <w:rsid w:val="00E53B4C"/>
    <w:rsid w:val="00E56D48"/>
    <w:rsid w:val="00E579B2"/>
    <w:rsid w:val="00E57EB6"/>
    <w:rsid w:val="00E60663"/>
    <w:rsid w:val="00E60F77"/>
    <w:rsid w:val="00E61214"/>
    <w:rsid w:val="00E614F6"/>
    <w:rsid w:val="00E6321F"/>
    <w:rsid w:val="00E640C4"/>
    <w:rsid w:val="00E641BF"/>
    <w:rsid w:val="00E64221"/>
    <w:rsid w:val="00E64A7D"/>
    <w:rsid w:val="00E6530D"/>
    <w:rsid w:val="00E65D35"/>
    <w:rsid w:val="00E673C2"/>
    <w:rsid w:val="00E67B54"/>
    <w:rsid w:val="00E713E7"/>
    <w:rsid w:val="00E7754F"/>
    <w:rsid w:val="00E7772C"/>
    <w:rsid w:val="00E81C97"/>
    <w:rsid w:val="00E83B12"/>
    <w:rsid w:val="00E83E67"/>
    <w:rsid w:val="00E8455F"/>
    <w:rsid w:val="00E84E7E"/>
    <w:rsid w:val="00E851CF"/>
    <w:rsid w:val="00E85203"/>
    <w:rsid w:val="00E85EDF"/>
    <w:rsid w:val="00E86D25"/>
    <w:rsid w:val="00E873C0"/>
    <w:rsid w:val="00E9077A"/>
    <w:rsid w:val="00E91026"/>
    <w:rsid w:val="00E91E40"/>
    <w:rsid w:val="00E92B37"/>
    <w:rsid w:val="00E9313C"/>
    <w:rsid w:val="00E93204"/>
    <w:rsid w:val="00E934B9"/>
    <w:rsid w:val="00E93610"/>
    <w:rsid w:val="00E93A67"/>
    <w:rsid w:val="00E943C5"/>
    <w:rsid w:val="00E94C3D"/>
    <w:rsid w:val="00E9564F"/>
    <w:rsid w:val="00E975E6"/>
    <w:rsid w:val="00E9760D"/>
    <w:rsid w:val="00EA0306"/>
    <w:rsid w:val="00EA04E2"/>
    <w:rsid w:val="00EA12DA"/>
    <w:rsid w:val="00EA1ECD"/>
    <w:rsid w:val="00EA352F"/>
    <w:rsid w:val="00EA3BF8"/>
    <w:rsid w:val="00EA3FF8"/>
    <w:rsid w:val="00EA67D8"/>
    <w:rsid w:val="00EA6DC6"/>
    <w:rsid w:val="00EB1552"/>
    <w:rsid w:val="00EB2345"/>
    <w:rsid w:val="00EB2734"/>
    <w:rsid w:val="00EB2A59"/>
    <w:rsid w:val="00EB2D0E"/>
    <w:rsid w:val="00EB3077"/>
    <w:rsid w:val="00EB6F96"/>
    <w:rsid w:val="00EB7240"/>
    <w:rsid w:val="00EB79E8"/>
    <w:rsid w:val="00EC1FE1"/>
    <w:rsid w:val="00EC35BE"/>
    <w:rsid w:val="00EC3C34"/>
    <w:rsid w:val="00EC4274"/>
    <w:rsid w:val="00EC48AC"/>
    <w:rsid w:val="00EC4ACF"/>
    <w:rsid w:val="00EC5C9E"/>
    <w:rsid w:val="00EC5F0B"/>
    <w:rsid w:val="00EC6FEB"/>
    <w:rsid w:val="00EC75CA"/>
    <w:rsid w:val="00ED0E25"/>
    <w:rsid w:val="00ED29EB"/>
    <w:rsid w:val="00ED3A8C"/>
    <w:rsid w:val="00ED3BC2"/>
    <w:rsid w:val="00ED499C"/>
    <w:rsid w:val="00ED50C4"/>
    <w:rsid w:val="00ED50EE"/>
    <w:rsid w:val="00ED53BC"/>
    <w:rsid w:val="00ED5EB4"/>
    <w:rsid w:val="00ED5F58"/>
    <w:rsid w:val="00ED60F6"/>
    <w:rsid w:val="00ED61D3"/>
    <w:rsid w:val="00ED74EB"/>
    <w:rsid w:val="00ED7704"/>
    <w:rsid w:val="00ED7A1C"/>
    <w:rsid w:val="00ED7EB2"/>
    <w:rsid w:val="00EE0257"/>
    <w:rsid w:val="00EE0300"/>
    <w:rsid w:val="00EE058F"/>
    <w:rsid w:val="00EE116F"/>
    <w:rsid w:val="00EE1B92"/>
    <w:rsid w:val="00EE1DB5"/>
    <w:rsid w:val="00EE2422"/>
    <w:rsid w:val="00EE2C08"/>
    <w:rsid w:val="00EE3363"/>
    <w:rsid w:val="00EE43A2"/>
    <w:rsid w:val="00EE4771"/>
    <w:rsid w:val="00EE4976"/>
    <w:rsid w:val="00EE50A3"/>
    <w:rsid w:val="00EE539C"/>
    <w:rsid w:val="00EE6365"/>
    <w:rsid w:val="00EE72C3"/>
    <w:rsid w:val="00EE7877"/>
    <w:rsid w:val="00EE7D21"/>
    <w:rsid w:val="00EF197B"/>
    <w:rsid w:val="00EF2052"/>
    <w:rsid w:val="00EF2675"/>
    <w:rsid w:val="00EF426E"/>
    <w:rsid w:val="00EF4649"/>
    <w:rsid w:val="00EF4972"/>
    <w:rsid w:val="00EF566C"/>
    <w:rsid w:val="00EF59D7"/>
    <w:rsid w:val="00EF5C12"/>
    <w:rsid w:val="00EF6790"/>
    <w:rsid w:val="00EF6ECB"/>
    <w:rsid w:val="00F002E0"/>
    <w:rsid w:val="00F01F61"/>
    <w:rsid w:val="00F026CD"/>
    <w:rsid w:val="00F07EF6"/>
    <w:rsid w:val="00F11353"/>
    <w:rsid w:val="00F113E5"/>
    <w:rsid w:val="00F12DAD"/>
    <w:rsid w:val="00F13588"/>
    <w:rsid w:val="00F14113"/>
    <w:rsid w:val="00F160CE"/>
    <w:rsid w:val="00F17182"/>
    <w:rsid w:val="00F175BC"/>
    <w:rsid w:val="00F1767E"/>
    <w:rsid w:val="00F21168"/>
    <w:rsid w:val="00F23235"/>
    <w:rsid w:val="00F23486"/>
    <w:rsid w:val="00F2384C"/>
    <w:rsid w:val="00F25362"/>
    <w:rsid w:val="00F25405"/>
    <w:rsid w:val="00F254D4"/>
    <w:rsid w:val="00F2581C"/>
    <w:rsid w:val="00F2622B"/>
    <w:rsid w:val="00F2782F"/>
    <w:rsid w:val="00F27C95"/>
    <w:rsid w:val="00F30571"/>
    <w:rsid w:val="00F31C47"/>
    <w:rsid w:val="00F32397"/>
    <w:rsid w:val="00F3268E"/>
    <w:rsid w:val="00F34948"/>
    <w:rsid w:val="00F3581E"/>
    <w:rsid w:val="00F358B3"/>
    <w:rsid w:val="00F35954"/>
    <w:rsid w:val="00F360A7"/>
    <w:rsid w:val="00F37920"/>
    <w:rsid w:val="00F37BF2"/>
    <w:rsid w:val="00F40827"/>
    <w:rsid w:val="00F447B0"/>
    <w:rsid w:val="00F44C21"/>
    <w:rsid w:val="00F45809"/>
    <w:rsid w:val="00F45F0A"/>
    <w:rsid w:val="00F50604"/>
    <w:rsid w:val="00F50A7F"/>
    <w:rsid w:val="00F524D7"/>
    <w:rsid w:val="00F52D3C"/>
    <w:rsid w:val="00F5360E"/>
    <w:rsid w:val="00F6217F"/>
    <w:rsid w:val="00F62775"/>
    <w:rsid w:val="00F63E8A"/>
    <w:rsid w:val="00F64363"/>
    <w:rsid w:val="00F64E57"/>
    <w:rsid w:val="00F65C54"/>
    <w:rsid w:val="00F66DE4"/>
    <w:rsid w:val="00F66FB7"/>
    <w:rsid w:val="00F670F6"/>
    <w:rsid w:val="00F70503"/>
    <w:rsid w:val="00F7050B"/>
    <w:rsid w:val="00F72331"/>
    <w:rsid w:val="00F72A22"/>
    <w:rsid w:val="00F72EE5"/>
    <w:rsid w:val="00F73DEB"/>
    <w:rsid w:val="00F745A4"/>
    <w:rsid w:val="00F7655B"/>
    <w:rsid w:val="00F8096B"/>
    <w:rsid w:val="00F80CCC"/>
    <w:rsid w:val="00F81A1A"/>
    <w:rsid w:val="00F825DA"/>
    <w:rsid w:val="00F84A9E"/>
    <w:rsid w:val="00F84F0F"/>
    <w:rsid w:val="00F859A6"/>
    <w:rsid w:val="00F86120"/>
    <w:rsid w:val="00F8680B"/>
    <w:rsid w:val="00F87311"/>
    <w:rsid w:val="00F90CDB"/>
    <w:rsid w:val="00F9309B"/>
    <w:rsid w:val="00F930A1"/>
    <w:rsid w:val="00F936F1"/>
    <w:rsid w:val="00F94F94"/>
    <w:rsid w:val="00F95586"/>
    <w:rsid w:val="00F96BBD"/>
    <w:rsid w:val="00F96C09"/>
    <w:rsid w:val="00F97F3C"/>
    <w:rsid w:val="00FA0885"/>
    <w:rsid w:val="00FA233F"/>
    <w:rsid w:val="00FA295C"/>
    <w:rsid w:val="00FA38A0"/>
    <w:rsid w:val="00FA3A12"/>
    <w:rsid w:val="00FA3A75"/>
    <w:rsid w:val="00FA4AB1"/>
    <w:rsid w:val="00FA5D32"/>
    <w:rsid w:val="00FA6BA4"/>
    <w:rsid w:val="00FA6E6C"/>
    <w:rsid w:val="00FA71B8"/>
    <w:rsid w:val="00FA7BAC"/>
    <w:rsid w:val="00FB0D27"/>
    <w:rsid w:val="00FB1B04"/>
    <w:rsid w:val="00FB26A2"/>
    <w:rsid w:val="00FB2725"/>
    <w:rsid w:val="00FB33C9"/>
    <w:rsid w:val="00FB4568"/>
    <w:rsid w:val="00FB55B7"/>
    <w:rsid w:val="00FB5881"/>
    <w:rsid w:val="00FB599E"/>
    <w:rsid w:val="00FB5EEE"/>
    <w:rsid w:val="00FB6D5C"/>
    <w:rsid w:val="00FC1332"/>
    <w:rsid w:val="00FC1AD9"/>
    <w:rsid w:val="00FC2BD4"/>
    <w:rsid w:val="00FC3058"/>
    <w:rsid w:val="00FC3AF4"/>
    <w:rsid w:val="00FC3FBF"/>
    <w:rsid w:val="00FC465A"/>
    <w:rsid w:val="00FC5E31"/>
    <w:rsid w:val="00FC5FE1"/>
    <w:rsid w:val="00FC77FC"/>
    <w:rsid w:val="00FC7BA6"/>
    <w:rsid w:val="00FC7BD2"/>
    <w:rsid w:val="00FD155F"/>
    <w:rsid w:val="00FD17FA"/>
    <w:rsid w:val="00FD2AE8"/>
    <w:rsid w:val="00FD3B8C"/>
    <w:rsid w:val="00FD3DFE"/>
    <w:rsid w:val="00FD4331"/>
    <w:rsid w:val="00FD4626"/>
    <w:rsid w:val="00FD5533"/>
    <w:rsid w:val="00FD5C50"/>
    <w:rsid w:val="00FD6B7B"/>
    <w:rsid w:val="00FD7135"/>
    <w:rsid w:val="00FE0F00"/>
    <w:rsid w:val="00FE224E"/>
    <w:rsid w:val="00FE2291"/>
    <w:rsid w:val="00FE324C"/>
    <w:rsid w:val="00FE3AD6"/>
    <w:rsid w:val="00FE3F11"/>
    <w:rsid w:val="00FE4235"/>
    <w:rsid w:val="00FE48DF"/>
    <w:rsid w:val="00FE7704"/>
    <w:rsid w:val="00FF3474"/>
    <w:rsid w:val="00FF3707"/>
    <w:rsid w:val="00FF46C4"/>
    <w:rsid w:val="00FF5B30"/>
    <w:rsid w:val="01C204B3"/>
    <w:rsid w:val="02CC1EF3"/>
    <w:rsid w:val="03E9B767"/>
    <w:rsid w:val="05AE07D2"/>
    <w:rsid w:val="06C26F78"/>
    <w:rsid w:val="08B5A1D3"/>
    <w:rsid w:val="1AB0D0B9"/>
    <w:rsid w:val="1E37371A"/>
    <w:rsid w:val="206C5D93"/>
    <w:rsid w:val="23BB480F"/>
    <w:rsid w:val="2C1A9F83"/>
    <w:rsid w:val="3133ECED"/>
    <w:rsid w:val="33282F7B"/>
    <w:rsid w:val="34E6944F"/>
    <w:rsid w:val="354104C6"/>
    <w:rsid w:val="373A8205"/>
    <w:rsid w:val="397A50D6"/>
    <w:rsid w:val="3A9CFEEA"/>
    <w:rsid w:val="3F79456D"/>
    <w:rsid w:val="455306EA"/>
    <w:rsid w:val="48480F6F"/>
    <w:rsid w:val="4C1838B1"/>
    <w:rsid w:val="5135D5E6"/>
    <w:rsid w:val="51DB4ECF"/>
    <w:rsid w:val="53A08D27"/>
    <w:rsid w:val="53D3BC5C"/>
    <w:rsid w:val="5A8C4FEF"/>
    <w:rsid w:val="5BEC03BA"/>
    <w:rsid w:val="5F3410F3"/>
    <w:rsid w:val="5F619AA8"/>
    <w:rsid w:val="62A07EFF"/>
    <w:rsid w:val="682B5386"/>
    <w:rsid w:val="6A84761E"/>
    <w:rsid w:val="6AF9F28A"/>
    <w:rsid w:val="6CF7A920"/>
    <w:rsid w:val="6D52675D"/>
    <w:rsid w:val="77B89F74"/>
    <w:rsid w:val="7CA829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B9B0DA"/>
  <w15:docId w15:val="{05560876-0714-4E9A-B323-BCAAA5EBF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36B19"/>
    <w:pPr>
      <w:spacing w:before="120" w:after="120" w:line="288" w:lineRule="auto"/>
      <w:ind w:firstLine="454"/>
      <w:jc w:val="both"/>
    </w:pPr>
    <w:rPr>
      <w:rFonts w:ascii="Times New Roman" w:hAnsi="Times New Roman"/>
      <w:sz w:val="26"/>
    </w:rPr>
  </w:style>
  <w:style w:type="paragraph" w:styleId="u1">
    <w:name w:val="heading 1"/>
    <w:basedOn w:val="Binhthng"/>
    <w:next w:val="Binhthng"/>
    <w:link w:val="u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u2">
    <w:name w:val="heading 2"/>
    <w:basedOn w:val="Binhthng"/>
    <w:next w:val="Binhthng"/>
    <w:link w:val="u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u3">
    <w:name w:val="heading 3"/>
    <w:basedOn w:val="Binhthng"/>
    <w:next w:val="Binhthng"/>
    <w:link w:val="u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u4">
    <w:name w:val="heading 4"/>
    <w:basedOn w:val="Binhthng"/>
    <w:next w:val="Binhthng"/>
    <w:link w:val="u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u5">
    <w:name w:val="heading 5"/>
    <w:basedOn w:val="Binhthng"/>
    <w:next w:val="Binhthng"/>
    <w:link w:val="u5Char"/>
    <w:uiPriority w:val="9"/>
    <w:unhideWhenUsed/>
    <w:qFormat/>
    <w:rsid w:val="00F25405"/>
    <w:pPr>
      <w:keepNext/>
      <w:keepLines/>
      <w:numPr>
        <w:ilvl w:val="4"/>
        <w:numId w:val="4"/>
      </w:numPr>
      <w:spacing w:before="200" w:after="0"/>
      <w:outlineLvl w:val="4"/>
    </w:pPr>
    <w:rPr>
      <w:rFonts w:eastAsiaTheme="majorEastAsia" w:cstheme="majorBidi"/>
    </w:rPr>
  </w:style>
  <w:style w:type="paragraph" w:styleId="u6">
    <w:name w:val="heading 6"/>
    <w:basedOn w:val="Binhthng"/>
    <w:next w:val="Binhthng"/>
    <w:link w:val="u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u9">
    <w:name w:val="heading 9"/>
    <w:basedOn w:val="Binhthng"/>
    <w:next w:val="Binhthng"/>
    <w:link w:val="u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67103"/>
    <w:rPr>
      <w:rFonts w:ascii="Times New Roman" w:eastAsiaTheme="majorEastAsia" w:hAnsi="Times New Roman" w:cstheme="majorBidi"/>
      <w:b/>
      <w:bCs/>
      <w:sz w:val="32"/>
      <w:szCs w:val="28"/>
    </w:rPr>
  </w:style>
  <w:style w:type="character" w:customStyle="1" w:styleId="u2Char">
    <w:name w:val="Đầu đề 2 Char"/>
    <w:basedOn w:val="Phngmcinhcuaoanvn"/>
    <w:link w:val="u2"/>
    <w:uiPriority w:val="9"/>
    <w:rsid w:val="00566A64"/>
    <w:rPr>
      <w:rFonts w:ascii="Times New Roman" w:eastAsiaTheme="majorEastAsia" w:hAnsi="Times New Roman" w:cstheme="majorBidi"/>
      <w:b/>
      <w:bCs/>
      <w:sz w:val="28"/>
      <w:szCs w:val="26"/>
    </w:rPr>
  </w:style>
  <w:style w:type="character" w:customStyle="1" w:styleId="u3Char">
    <w:name w:val="Đầu đề 3 Char"/>
    <w:basedOn w:val="Phngmcinhcuaoanvn"/>
    <w:link w:val="u3"/>
    <w:uiPriority w:val="9"/>
    <w:rsid w:val="00CB2630"/>
    <w:rPr>
      <w:rFonts w:ascii="Times New Roman" w:eastAsiaTheme="majorEastAsia" w:hAnsi="Times New Roman" w:cstheme="majorBidi"/>
      <w:b/>
      <w:bCs/>
      <w:i/>
      <w:sz w:val="26"/>
    </w:rPr>
  </w:style>
  <w:style w:type="character" w:customStyle="1" w:styleId="u4Char">
    <w:name w:val="Đầu đề 4 Char"/>
    <w:basedOn w:val="Phngmcinhcuaoanvn"/>
    <w:link w:val="u4"/>
    <w:uiPriority w:val="9"/>
    <w:rsid w:val="00424822"/>
    <w:rPr>
      <w:rFonts w:ascii="Times New Roman" w:eastAsiaTheme="majorEastAsia" w:hAnsi="Times New Roman" w:cstheme="majorBidi"/>
      <w:bCs/>
      <w:i/>
      <w:iCs/>
      <w:sz w:val="26"/>
    </w:rPr>
  </w:style>
  <w:style w:type="paragraph" w:styleId="Mucluc1">
    <w:name w:val="toc 1"/>
    <w:basedOn w:val="Binhthng"/>
    <w:next w:val="Binhthng"/>
    <w:autoRedefine/>
    <w:uiPriority w:val="39"/>
    <w:unhideWhenUsed/>
    <w:rsid w:val="004D0C0A"/>
    <w:pPr>
      <w:tabs>
        <w:tab w:val="right" w:leader="dot" w:pos="9061"/>
      </w:tabs>
      <w:spacing w:before="180" w:after="60" w:line="240" w:lineRule="auto"/>
    </w:pPr>
    <w:rPr>
      <w:b/>
      <w:sz w:val="24"/>
    </w:rPr>
  </w:style>
  <w:style w:type="paragraph" w:styleId="Mucluc2">
    <w:name w:val="toc 2"/>
    <w:basedOn w:val="Binhthng"/>
    <w:next w:val="Binhthng"/>
    <w:autoRedefine/>
    <w:uiPriority w:val="39"/>
    <w:unhideWhenUsed/>
    <w:rsid w:val="00106910"/>
    <w:pPr>
      <w:tabs>
        <w:tab w:val="right" w:leader="dot" w:pos="9059"/>
      </w:tabs>
      <w:spacing w:before="180" w:after="60" w:line="240" w:lineRule="auto"/>
    </w:pPr>
    <w:rPr>
      <w:b/>
      <w:i/>
      <w:sz w:val="24"/>
    </w:rPr>
  </w:style>
  <w:style w:type="paragraph" w:styleId="Mucluc3">
    <w:name w:val="toc 3"/>
    <w:basedOn w:val="Binhthng"/>
    <w:next w:val="Binhthng"/>
    <w:autoRedefine/>
    <w:uiPriority w:val="39"/>
    <w:unhideWhenUsed/>
    <w:rsid w:val="006D324F"/>
    <w:pPr>
      <w:tabs>
        <w:tab w:val="right" w:leader="dot" w:pos="9061"/>
      </w:tabs>
      <w:spacing w:before="0" w:after="0" w:line="240" w:lineRule="auto"/>
      <w:ind w:left="576"/>
    </w:pPr>
    <w:rPr>
      <w:sz w:val="24"/>
    </w:rPr>
  </w:style>
  <w:style w:type="paragraph" w:styleId="Mucluc4">
    <w:name w:val="toc 4"/>
    <w:basedOn w:val="Binhthng"/>
    <w:next w:val="Binhthng"/>
    <w:autoRedefine/>
    <w:uiPriority w:val="39"/>
    <w:unhideWhenUsed/>
    <w:rsid w:val="004F3C69"/>
    <w:pPr>
      <w:spacing w:after="0" w:line="240" w:lineRule="auto"/>
      <w:ind w:left="1080"/>
    </w:pPr>
    <w:rPr>
      <w:i/>
      <w:sz w:val="22"/>
    </w:rPr>
  </w:style>
  <w:style w:type="character" w:styleId="Siuktni">
    <w:name w:val="Hyperlink"/>
    <w:basedOn w:val="Phngmcinhcuaoanvn"/>
    <w:uiPriority w:val="99"/>
    <w:unhideWhenUsed/>
    <w:rsid w:val="00424822"/>
    <w:rPr>
      <w:color w:val="0000FF" w:themeColor="hyperlink"/>
      <w:u w:val="single"/>
    </w:rPr>
  </w:style>
  <w:style w:type="paragraph" w:styleId="Chuthich">
    <w:name w:val="caption"/>
    <w:basedOn w:val="Binhthng"/>
    <w:next w:val="Binhthng"/>
    <w:uiPriority w:val="35"/>
    <w:unhideWhenUsed/>
    <w:qFormat/>
    <w:rsid w:val="004F3C69"/>
    <w:pPr>
      <w:spacing w:line="240" w:lineRule="auto"/>
      <w:jc w:val="center"/>
    </w:pPr>
    <w:rPr>
      <w:b/>
      <w:bCs/>
      <w:sz w:val="24"/>
      <w:szCs w:val="18"/>
    </w:rPr>
  </w:style>
  <w:style w:type="paragraph" w:styleId="Bongchuthich">
    <w:name w:val="Balloon Text"/>
    <w:basedOn w:val="Binhthng"/>
    <w:link w:val="BongchuthichChar"/>
    <w:uiPriority w:val="99"/>
    <w:semiHidden/>
    <w:unhideWhenUsed/>
    <w:rsid w:val="004F3C69"/>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4F3C69"/>
    <w:rPr>
      <w:rFonts w:ascii="Tahoma" w:hAnsi="Tahoma" w:cs="Tahoma"/>
      <w:sz w:val="16"/>
      <w:szCs w:val="16"/>
    </w:rPr>
  </w:style>
  <w:style w:type="paragraph" w:styleId="VnbanThun">
    <w:name w:val="Plain Text"/>
    <w:basedOn w:val="Binhthng"/>
    <w:link w:val="VnbanThunChar"/>
    <w:uiPriority w:val="99"/>
    <w:unhideWhenUsed/>
    <w:rsid w:val="004F3C69"/>
    <w:pPr>
      <w:spacing w:after="0" w:line="240" w:lineRule="auto"/>
    </w:pPr>
    <w:rPr>
      <w:rFonts w:ascii="Consolas" w:hAnsi="Consolas" w:cs="Consolas"/>
      <w:sz w:val="21"/>
      <w:szCs w:val="21"/>
    </w:rPr>
  </w:style>
  <w:style w:type="character" w:customStyle="1" w:styleId="VnbanThunChar">
    <w:name w:val="Văn bản Thuần Char"/>
    <w:basedOn w:val="Phngmcinhcuaoanvn"/>
    <w:link w:val="VnbanThun"/>
    <w:uiPriority w:val="99"/>
    <w:rsid w:val="004F3C69"/>
    <w:rPr>
      <w:rFonts w:ascii="Consolas" w:hAnsi="Consolas" w:cs="Consolas"/>
      <w:sz w:val="21"/>
      <w:szCs w:val="21"/>
    </w:rPr>
  </w:style>
  <w:style w:type="paragraph" w:styleId="ThutlBinhthng">
    <w:name w:val="Normal Indent"/>
    <w:basedOn w:val="Binhthng"/>
    <w:uiPriority w:val="99"/>
    <w:unhideWhenUsed/>
    <w:rsid w:val="00357B92"/>
    <w:pPr>
      <w:ind w:firstLine="360"/>
    </w:pPr>
  </w:style>
  <w:style w:type="paragraph" w:styleId="KhngDncch">
    <w:name w:val="No Spacing"/>
    <w:uiPriority w:val="1"/>
    <w:rsid w:val="004F3C69"/>
    <w:pPr>
      <w:spacing w:after="0" w:line="240" w:lineRule="auto"/>
      <w:ind w:firstLine="360"/>
      <w:jc w:val="both"/>
    </w:pPr>
    <w:rPr>
      <w:rFonts w:ascii="Times New Roman" w:hAnsi="Times New Roman"/>
      <w:sz w:val="26"/>
    </w:rPr>
  </w:style>
  <w:style w:type="paragraph" w:styleId="oancuaDanhsach">
    <w:name w:val="List Paragraph"/>
    <w:basedOn w:val="Binhthng"/>
    <w:uiPriority w:val="34"/>
    <w:qFormat/>
    <w:rsid w:val="00043C54"/>
    <w:pPr>
      <w:ind w:left="720"/>
      <w:contextualSpacing/>
    </w:pPr>
  </w:style>
  <w:style w:type="paragraph" w:styleId="Danhsach">
    <w:name w:val="List"/>
    <w:basedOn w:val="Binhthng"/>
    <w:uiPriority w:val="99"/>
    <w:unhideWhenUsed/>
    <w:rsid w:val="00043C54"/>
    <w:pPr>
      <w:ind w:left="360" w:hanging="360"/>
      <w:contextualSpacing/>
    </w:pPr>
  </w:style>
  <w:style w:type="paragraph" w:styleId="Danhsach2">
    <w:name w:val="List 2"/>
    <w:basedOn w:val="Binhthng"/>
    <w:uiPriority w:val="99"/>
    <w:unhideWhenUsed/>
    <w:rsid w:val="00043C54"/>
    <w:pPr>
      <w:ind w:left="720" w:hanging="360"/>
      <w:contextualSpacing/>
    </w:pPr>
  </w:style>
  <w:style w:type="paragraph" w:styleId="Danhsach3">
    <w:name w:val="List 3"/>
    <w:basedOn w:val="Binhthng"/>
    <w:uiPriority w:val="99"/>
    <w:unhideWhenUsed/>
    <w:rsid w:val="00043C54"/>
    <w:pPr>
      <w:ind w:left="1080" w:hanging="360"/>
      <w:contextualSpacing/>
    </w:pPr>
  </w:style>
  <w:style w:type="paragraph" w:styleId="Danhsach4">
    <w:name w:val="List 4"/>
    <w:basedOn w:val="Binhthng"/>
    <w:uiPriority w:val="99"/>
    <w:unhideWhenUsed/>
    <w:rsid w:val="00043C54"/>
    <w:pPr>
      <w:ind w:left="1440" w:hanging="360"/>
      <w:contextualSpacing/>
    </w:pPr>
  </w:style>
  <w:style w:type="paragraph" w:styleId="Danhsach5">
    <w:name w:val="List 5"/>
    <w:basedOn w:val="Binhthng"/>
    <w:uiPriority w:val="99"/>
    <w:unhideWhenUsed/>
    <w:rsid w:val="00043C54"/>
    <w:pPr>
      <w:ind w:left="1800" w:hanging="360"/>
      <w:contextualSpacing/>
    </w:pPr>
  </w:style>
  <w:style w:type="paragraph" w:styleId="Duudong">
    <w:name w:val="List Bullet"/>
    <w:basedOn w:val="Binhthng"/>
    <w:uiPriority w:val="99"/>
    <w:unhideWhenUsed/>
    <w:qFormat/>
    <w:rsid w:val="00043C54"/>
    <w:pPr>
      <w:numPr>
        <w:numId w:val="1"/>
      </w:numPr>
      <w:ind w:left="720"/>
      <w:contextualSpacing/>
    </w:pPr>
  </w:style>
  <w:style w:type="paragraph" w:styleId="Duudong2">
    <w:name w:val="List Bullet 2"/>
    <w:basedOn w:val="Binhthng"/>
    <w:uiPriority w:val="99"/>
    <w:unhideWhenUsed/>
    <w:rsid w:val="00043C54"/>
    <w:pPr>
      <w:numPr>
        <w:numId w:val="2"/>
      </w:numPr>
      <w:contextualSpacing/>
    </w:pPr>
  </w:style>
  <w:style w:type="paragraph" w:styleId="Duudong3">
    <w:name w:val="List Bullet 3"/>
    <w:basedOn w:val="Binhthng"/>
    <w:uiPriority w:val="99"/>
    <w:unhideWhenUsed/>
    <w:rsid w:val="00043C54"/>
    <w:pPr>
      <w:numPr>
        <w:numId w:val="3"/>
      </w:numPr>
      <w:contextualSpacing/>
    </w:pPr>
    <w:rPr>
      <w:sz w:val="24"/>
    </w:rPr>
  </w:style>
  <w:style w:type="table" w:styleId="LiBang">
    <w:name w:val="Table Grid"/>
    <w:basedOn w:val="BangThngthng"/>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nghinhminhhoa">
    <w:name w:val="table of figures"/>
    <w:basedOn w:val="Binhthng"/>
    <w:next w:val="Binhthng"/>
    <w:uiPriority w:val="99"/>
    <w:unhideWhenUsed/>
    <w:rsid w:val="001D0ED3"/>
    <w:pPr>
      <w:spacing w:after="0" w:line="240" w:lineRule="auto"/>
      <w:ind w:firstLine="0"/>
    </w:pPr>
  </w:style>
  <w:style w:type="paragraph" w:styleId="Bantailiu">
    <w:name w:val="Document Map"/>
    <w:basedOn w:val="Binhthng"/>
    <w:link w:val="BantailiuChar"/>
    <w:uiPriority w:val="99"/>
    <w:semiHidden/>
    <w:unhideWhenUsed/>
    <w:rsid w:val="004C3576"/>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4C3576"/>
    <w:rPr>
      <w:rFonts w:ascii="Tahoma" w:hAnsi="Tahoma" w:cs="Tahoma"/>
      <w:sz w:val="16"/>
      <w:szCs w:val="16"/>
    </w:rPr>
  </w:style>
  <w:style w:type="character" w:customStyle="1" w:styleId="u5Char">
    <w:name w:val="Đầu đề 5 Char"/>
    <w:basedOn w:val="Phngmcinhcuaoanvn"/>
    <w:link w:val="u5"/>
    <w:uiPriority w:val="9"/>
    <w:rsid w:val="00F25405"/>
    <w:rPr>
      <w:rFonts w:ascii="Times New Roman" w:eastAsiaTheme="majorEastAsia" w:hAnsi="Times New Roman" w:cstheme="majorBidi"/>
      <w:sz w:val="26"/>
    </w:rPr>
  </w:style>
  <w:style w:type="character" w:customStyle="1" w:styleId="u6Char">
    <w:name w:val="Đầu đề 6 Char"/>
    <w:basedOn w:val="Phngmcinhcuaoanvn"/>
    <w:link w:val="u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u7Char">
    <w:name w:val="Đầu đề 7 Char"/>
    <w:basedOn w:val="Phngmcinhcuaoanvn"/>
    <w:link w:val="u7"/>
    <w:uiPriority w:val="9"/>
    <w:semiHidden/>
    <w:rsid w:val="0089079F"/>
    <w:rPr>
      <w:rFonts w:asciiTheme="majorHAnsi" w:eastAsiaTheme="majorEastAsia" w:hAnsiTheme="majorHAnsi" w:cstheme="majorBidi"/>
      <w:i/>
      <w:iCs/>
      <w:color w:val="404040" w:themeColor="text1" w:themeTint="BF"/>
      <w:sz w:val="26"/>
    </w:rPr>
  </w:style>
  <w:style w:type="character" w:customStyle="1" w:styleId="u8Char">
    <w:name w:val="Đầu đề 8 Char"/>
    <w:basedOn w:val="Phngmcinhcuaoanvn"/>
    <w:link w:val="u8"/>
    <w:uiPriority w:val="9"/>
    <w:semiHidden/>
    <w:rsid w:val="0089079F"/>
    <w:rPr>
      <w:rFonts w:asciiTheme="majorHAnsi" w:eastAsiaTheme="majorEastAsia" w:hAnsiTheme="majorHAnsi" w:cstheme="majorBidi"/>
      <w:color w:val="404040" w:themeColor="text1" w:themeTint="BF"/>
    </w:rPr>
  </w:style>
  <w:style w:type="character" w:customStyle="1" w:styleId="u9Char">
    <w:name w:val="Đầu đề 9 Char"/>
    <w:basedOn w:val="Phngmcinhcuaoanvn"/>
    <w:link w:val="u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u1"/>
    <w:next w:val="Binhthng"/>
    <w:qFormat/>
    <w:rsid w:val="00C82B07"/>
    <w:pPr>
      <w:numPr>
        <w:numId w:val="0"/>
      </w:numPr>
    </w:pPr>
  </w:style>
  <w:style w:type="paragraph" w:styleId="utrang">
    <w:name w:val="header"/>
    <w:basedOn w:val="Binhthng"/>
    <w:link w:val="utrangChar"/>
    <w:uiPriority w:val="99"/>
    <w:unhideWhenUsed/>
    <w:rsid w:val="0087714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877142"/>
    <w:rPr>
      <w:rFonts w:ascii="Times New Roman" w:hAnsi="Times New Roman"/>
      <w:sz w:val="26"/>
    </w:rPr>
  </w:style>
  <w:style w:type="paragraph" w:styleId="Chntrang">
    <w:name w:val="footer"/>
    <w:basedOn w:val="Binhthng"/>
    <w:link w:val="ChntrangChar"/>
    <w:uiPriority w:val="99"/>
    <w:unhideWhenUsed/>
    <w:rsid w:val="0087714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77142"/>
    <w:rPr>
      <w:rFonts w:ascii="Times New Roman" w:hAnsi="Times New Roman"/>
      <w:sz w:val="26"/>
    </w:rPr>
  </w:style>
  <w:style w:type="paragraph" w:styleId="ThngthngWeb">
    <w:name w:val="Normal (Web)"/>
    <w:basedOn w:val="Binhthng"/>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VnbanChdanhsn">
    <w:name w:val="Placeholder Text"/>
    <w:basedOn w:val="Phngmcinhcuaoanvn"/>
    <w:uiPriority w:val="99"/>
    <w:semiHidden/>
    <w:rsid w:val="00D84378"/>
    <w:rPr>
      <w:color w:val="808080"/>
    </w:rPr>
  </w:style>
  <w:style w:type="character" w:customStyle="1" w:styleId="MTDisplayEquationChar">
    <w:name w:val="MTDisplayEquation Char"/>
    <w:basedOn w:val="Phngmcinhcuaoanvn"/>
    <w:link w:val="MTDisplayEquation"/>
    <w:locked/>
    <w:rsid w:val="00E65D35"/>
    <w:rPr>
      <w:rFonts w:ascii="Times New Roman" w:eastAsiaTheme="minorEastAsia" w:hAnsi="Times New Roman" w:cs="Times New Roman"/>
      <w:color w:val="000000" w:themeColor="text1"/>
      <w:sz w:val="26"/>
    </w:rPr>
  </w:style>
  <w:style w:type="paragraph" w:customStyle="1" w:styleId="MTDisplayEquation">
    <w:name w:val="MTDisplayEquation"/>
    <w:basedOn w:val="Binhthng"/>
    <w:next w:val="Binhthng"/>
    <w:link w:val="MTDisplayEquationChar"/>
    <w:rsid w:val="00E65D35"/>
    <w:pPr>
      <w:tabs>
        <w:tab w:val="center" w:pos="4560"/>
        <w:tab w:val="right" w:pos="9120"/>
      </w:tabs>
      <w:spacing w:before="0" w:after="160" w:line="360" w:lineRule="auto"/>
      <w:ind w:firstLine="288"/>
    </w:pPr>
    <w:rPr>
      <w:rFonts w:eastAsiaTheme="minorEastAsia" w:cs="Times New Roman"/>
      <w:color w:val="000000" w:themeColor="text1"/>
    </w:rPr>
  </w:style>
  <w:style w:type="paragraph" w:styleId="DanhmucTailiuThamkhao">
    <w:name w:val="Bibliography"/>
    <w:basedOn w:val="Binhthng"/>
    <w:next w:val="Binhthng"/>
    <w:uiPriority w:val="37"/>
    <w:unhideWhenUsed/>
    <w:rsid w:val="00E65D35"/>
    <w:pPr>
      <w:tabs>
        <w:tab w:val="left" w:pos="504"/>
      </w:tabs>
      <w:spacing w:before="0" w:after="0" w:line="240" w:lineRule="auto"/>
      <w:ind w:left="504" w:hanging="504"/>
    </w:pPr>
  </w:style>
  <w:style w:type="paragraph" w:styleId="Tiuphu">
    <w:name w:val="Subtitle"/>
    <w:aliases w:val="Thesis title"/>
    <w:basedOn w:val="Binhthng"/>
    <w:next w:val="Binhthng"/>
    <w:link w:val="TiuphuChar"/>
    <w:uiPriority w:val="11"/>
    <w:qFormat/>
    <w:rsid w:val="00E65D35"/>
    <w:pPr>
      <w:spacing w:before="60" w:after="0" w:line="264" w:lineRule="auto"/>
      <w:ind w:firstLine="284"/>
      <w:jc w:val="center"/>
    </w:pPr>
    <w:rPr>
      <w:rFonts w:ascii="ArnoPro" w:hAnsi="ArnoPro" w:cs="Times New Roman"/>
      <w:color w:val="000000"/>
      <w:kern w:val="0"/>
      <w:sz w:val="52"/>
      <w:szCs w:val="52"/>
    </w:rPr>
  </w:style>
  <w:style w:type="character" w:customStyle="1" w:styleId="TiuphuChar">
    <w:name w:val="Tiêu đề phụ Char"/>
    <w:aliases w:val="Thesis title Char"/>
    <w:basedOn w:val="Phngmcinhcuaoanvn"/>
    <w:link w:val="Tiuphu"/>
    <w:uiPriority w:val="11"/>
    <w:rsid w:val="00E65D35"/>
    <w:rPr>
      <w:rFonts w:ascii="ArnoPro" w:hAnsi="ArnoPro" w:cs="Times New Roman"/>
      <w:color w:val="000000"/>
      <w:kern w:val="0"/>
      <w:sz w:val="52"/>
      <w:szCs w:val="52"/>
    </w:rPr>
  </w:style>
  <w:style w:type="character" w:styleId="FollowedHyperlink">
    <w:name w:val="FollowedHyperlink"/>
    <w:basedOn w:val="Phngmcinhcuaoanvn"/>
    <w:uiPriority w:val="99"/>
    <w:semiHidden/>
    <w:unhideWhenUsed/>
    <w:rsid w:val="003F40B2"/>
    <w:rPr>
      <w:color w:val="800080" w:themeColor="followedHyperlink"/>
      <w:u w:val="single"/>
    </w:rPr>
  </w:style>
  <w:style w:type="table" w:styleId="BngLiNhat">
    <w:name w:val="Grid Table Light"/>
    <w:basedOn w:val="BangThngthng"/>
    <w:uiPriority w:val="40"/>
    <w:rsid w:val="00D807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hamchiuChuthich">
    <w:name w:val="annotation reference"/>
    <w:basedOn w:val="Phngmcinhcuaoanvn"/>
    <w:uiPriority w:val="99"/>
    <w:semiHidden/>
    <w:unhideWhenUsed/>
    <w:rsid w:val="00570A9C"/>
    <w:rPr>
      <w:sz w:val="16"/>
      <w:szCs w:val="16"/>
    </w:rPr>
  </w:style>
  <w:style w:type="paragraph" w:styleId="VnbanChuthich">
    <w:name w:val="annotation text"/>
    <w:basedOn w:val="Binhthng"/>
    <w:link w:val="VnbanChuthichChar"/>
    <w:uiPriority w:val="99"/>
    <w:unhideWhenUsed/>
    <w:rsid w:val="00570A9C"/>
    <w:pPr>
      <w:spacing w:line="240" w:lineRule="auto"/>
      <w:ind w:firstLine="0"/>
    </w:pPr>
    <w:rPr>
      <w:rFonts w:cs="Times New Roman"/>
      <w:kern w:val="0"/>
      <w:sz w:val="20"/>
    </w:rPr>
  </w:style>
  <w:style w:type="character" w:customStyle="1" w:styleId="VnbanChuthichChar">
    <w:name w:val="Văn bản Chú thích Char"/>
    <w:basedOn w:val="Phngmcinhcuaoanvn"/>
    <w:link w:val="VnbanChuthich"/>
    <w:uiPriority w:val="99"/>
    <w:rsid w:val="00570A9C"/>
    <w:rPr>
      <w:rFonts w:ascii="Times New Roman" w:hAnsi="Times New Roman" w:cs="Times New Roman"/>
      <w:kern w:val="0"/>
    </w:rPr>
  </w:style>
  <w:style w:type="character" w:customStyle="1" w:styleId="Mention1">
    <w:name w:val="Mention1"/>
    <w:basedOn w:val="Phngmcinhcuaoanvn"/>
    <w:uiPriority w:val="99"/>
    <w:unhideWhenUsed/>
    <w:rsid w:val="00FB6D5C"/>
    <w:rPr>
      <w:color w:val="2B579A"/>
      <w:shd w:val="clear" w:color="auto" w:fill="E1DFDD"/>
    </w:rPr>
  </w:style>
  <w:style w:type="character" w:customStyle="1" w:styleId="UnresolvedMention1">
    <w:name w:val="Unresolved Mention1"/>
    <w:basedOn w:val="Phngmcinhcuaoanvn"/>
    <w:uiPriority w:val="99"/>
    <w:semiHidden/>
    <w:unhideWhenUsed/>
    <w:rsid w:val="00887465"/>
    <w:rPr>
      <w:color w:val="605E5C"/>
      <w:shd w:val="clear" w:color="auto" w:fill="E1DFDD"/>
    </w:rPr>
  </w:style>
  <w:style w:type="character" w:customStyle="1" w:styleId="UnresolvedMention2">
    <w:name w:val="Unresolved Mention2"/>
    <w:basedOn w:val="Phngmcinhcuaoanvn"/>
    <w:uiPriority w:val="99"/>
    <w:semiHidden/>
    <w:unhideWhenUsed/>
    <w:rsid w:val="00F25362"/>
    <w:rPr>
      <w:color w:val="605E5C"/>
      <w:shd w:val="clear" w:color="auto" w:fill="E1DFDD"/>
    </w:rPr>
  </w:style>
  <w:style w:type="paragraph" w:customStyle="1" w:styleId="paragraph">
    <w:name w:val="paragraph"/>
    <w:basedOn w:val="Binhthng"/>
    <w:rsid w:val="00042449"/>
    <w:pPr>
      <w:spacing w:before="100" w:beforeAutospacing="1" w:after="100" w:afterAutospacing="1" w:line="240" w:lineRule="auto"/>
      <w:ind w:firstLine="0"/>
      <w:jc w:val="left"/>
    </w:pPr>
    <w:rPr>
      <w:rFonts w:eastAsia="Times New Roman" w:cs="Times New Roman"/>
      <w:kern w:val="0"/>
      <w:sz w:val="24"/>
      <w:szCs w:val="24"/>
    </w:rPr>
  </w:style>
  <w:style w:type="character" w:customStyle="1" w:styleId="normaltextrun">
    <w:name w:val="normaltextrun"/>
    <w:basedOn w:val="Phngmcinhcuaoanvn"/>
    <w:rsid w:val="00042449"/>
  </w:style>
  <w:style w:type="character" w:customStyle="1" w:styleId="eop">
    <w:name w:val="eop"/>
    <w:basedOn w:val="Phngmcinhcuaoanvn"/>
    <w:rsid w:val="00042449"/>
  </w:style>
  <w:style w:type="table" w:styleId="LiBng1Nhat">
    <w:name w:val="Grid Table 1 Light"/>
    <w:basedOn w:val="BangThngthng"/>
    <w:uiPriority w:val="46"/>
    <w:rsid w:val="0072214D"/>
    <w:pPr>
      <w:spacing w:before="120" w:after="0" w:line="240" w:lineRule="auto"/>
      <w:ind w:firstLine="454"/>
      <w:jc w:val="both"/>
    </w:pPr>
    <w:rPr>
      <w:rFonts w:ascii="Times New Roman" w:eastAsia="Times New Roman" w:hAnsi="Times New Roman" w:cs="Times New Roman"/>
      <w:kern w:val="0"/>
      <w:sz w:val="26"/>
      <w:szCs w:val="26"/>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6415">
      <w:bodyDiv w:val="1"/>
      <w:marLeft w:val="0"/>
      <w:marRight w:val="0"/>
      <w:marTop w:val="0"/>
      <w:marBottom w:val="0"/>
      <w:divBdr>
        <w:top w:val="none" w:sz="0" w:space="0" w:color="auto"/>
        <w:left w:val="none" w:sz="0" w:space="0" w:color="auto"/>
        <w:bottom w:val="none" w:sz="0" w:space="0" w:color="auto"/>
        <w:right w:val="none" w:sz="0" w:space="0" w:color="auto"/>
      </w:divBdr>
    </w:div>
    <w:div w:id="33359365">
      <w:bodyDiv w:val="1"/>
      <w:marLeft w:val="0"/>
      <w:marRight w:val="0"/>
      <w:marTop w:val="0"/>
      <w:marBottom w:val="0"/>
      <w:divBdr>
        <w:top w:val="none" w:sz="0" w:space="0" w:color="auto"/>
        <w:left w:val="none" w:sz="0" w:space="0" w:color="auto"/>
        <w:bottom w:val="none" w:sz="0" w:space="0" w:color="auto"/>
        <w:right w:val="none" w:sz="0" w:space="0" w:color="auto"/>
      </w:divBdr>
    </w:div>
    <w:div w:id="48774542">
      <w:bodyDiv w:val="1"/>
      <w:marLeft w:val="0"/>
      <w:marRight w:val="0"/>
      <w:marTop w:val="0"/>
      <w:marBottom w:val="0"/>
      <w:divBdr>
        <w:top w:val="none" w:sz="0" w:space="0" w:color="auto"/>
        <w:left w:val="none" w:sz="0" w:space="0" w:color="auto"/>
        <w:bottom w:val="none" w:sz="0" w:space="0" w:color="auto"/>
        <w:right w:val="none" w:sz="0" w:space="0" w:color="auto"/>
      </w:divBdr>
    </w:div>
    <w:div w:id="59521468">
      <w:bodyDiv w:val="1"/>
      <w:marLeft w:val="0"/>
      <w:marRight w:val="0"/>
      <w:marTop w:val="0"/>
      <w:marBottom w:val="0"/>
      <w:divBdr>
        <w:top w:val="none" w:sz="0" w:space="0" w:color="auto"/>
        <w:left w:val="none" w:sz="0" w:space="0" w:color="auto"/>
        <w:bottom w:val="none" w:sz="0" w:space="0" w:color="auto"/>
        <w:right w:val="none" w:sz="0" w:space="0" w:color="auto"/>
      </w:divBdr>
    </w:div>
    <w:div w:id="74323674">
      <w:bodyDiv w:val="1"/>
      <w:marLeft w:val="0"/>
      <w:marRight w:val="0"/>
      <w:marTop w:val="0"/>
      <w:marBottom w:val="0"/>
      <w:divBdr>
        <w:top w:val="none" w:sz="0" w:space="0" w:color="auto"/>
        <w:left w:val="none" w:sz="0" w:space="0" w:color="auto"/>
        <w:bottom w:val="none" w:sz="0" w:space="0" w:color="auto"/>
        <w:right w:val="none" w:sz="0" w:space="0" w:color="auto"/>
      </w:divBdr>
    </w:div>
    <w:div w:id="96827021">
      <w:bodyDiv w:val="1"/>
      <w:marLeft w:val="0"/>
      <w:marRight w:val="0"/>
      <w:marTop w:val="0"/>
      <w:marBottom w:val="0"/>
      <w:divBdr>
        <w:top w:val="none" w:sz="0" w:space="0" w:color="auto"/>
        <w:left w:val="none" w:sz="0" w:space="0" w:color="auto"/>
        <w:bottom w:val="none" w:sz="0" w:space="0" w:color="auto"/>
        <w:right w:val="none" w:sz="0" w:space="0" w:color="auto"/>
      </w:divBdr>
    </w:div>
    <w:div w:id="111755429">
      <w:bodyDiv w:val="1"/>
      <w:marLeft w:val="0"/>
      <w:marRight w:val="0"/>
      <w:marTop w:val="0"/>
      <w:marBottom w:val="0"/>
      <w:divBdr>
        <w:top w:val="none" w:sz="0" w:space="0" w:color="auto"/>
        <w:left w:val="none" w:sz="0" w:space="0" w:color="auto"/>
        <w:bottom w:val="none" w:sz="0" w:space="0" w:color="auto"/>
        <w:right w:val="none" w:sz="0" w:space="0" w:color="auto"/>
      </w:divBdr>
    </w:div>
    <w:div w:id="121576856">
      <w:bodyDiv w:val="1"/>
      <w:marLeft w:val="0"/>
      <w:marRight w:val="0"/>
      <w:marTop w:val="0"/>
      <w:marBottom w:val="0"/>
      <w:divBdr>
        <w:top w:val="none" w:sz="0" w:space="0" w:color="auto"/>
        <w:left w:val="none" w:sz="0" w:space="0" w:color="auto"/>
        <w:bottom w:val="none" w:sz="0" w:space="0" w:color="auto"/>
        <w:right w:val="none" w:sz="0" w:space="0" w:color="auto"/>
      </w:divBdr>
    </w:div>
    <w:div w:id="147327336">
      <w:bodyDiv w:val="1"/>
      <w:marLeft w:val="0"/>
      <w:marRight w:val="0"/>
      <w:marTop w:val="0"/>
      <w:marBottom w:val="0"/>
      <w:divBdr>
        <w:top w:val="none" w:sz="0" w:space="0" w:color="auto"/>
        <w:left w:val="none" w:sz="0" w:space="0" w:color="auto"/>
        <w:bottom w:val="none" w:sz="0" w:space="0" w:color="auto"/>
        <w:right w:val="none" w:sz="0" w:space="0" w:color="auto"/>
      </w:divBdr>
    </w:div>
    <w:div w:id="149181276">
      <w:bodyDiv w:val="1"/>
      <w:marLeft w:val="0"/>
      <w:marRight w:val="0"/>
      <w:marTop w:val="0"/>
      <w:marBottom w:val="0"/>
      <w:divBdr>
        <w:top w:val="none" w:sz="0" w:space="0" w:color="auto"/>
        <w:left w:val="none" w:sz="0" w:space="0" w:color="auto"/>
        <w:bottom w:val="none" w:sz="0" w:space="0" w:color="auto"/>
        <w:right w:val="none" w:sz="0" w:space="0" w:color="auto"/>
      </w:divBdr>
    </w:div>
    <w:div w:id="151528791">
      <w:bodyDiv w:val="1"/>
      <w:marLeft w:val="0"/>
      <w:marRight w:val="0"/>
      <w:marTop w:val="0"/>
      <w:marBottom w:val="0"/>
      <w:divBdr>
        <w:top w:val="none" w:sz="0" w:space="0" w:color="auto"/>
        <w:left w:val="none" w:sz="0" w:space="0" w:color="auto"/>
        <w:bottom w:val="none" w:sz="0" w:space="0" w:color="auto"/>
        <w:right w:val="none" w:sz="0" w:space="0" w:color="auto"/>
      </w:divBdr>
    </w:div>
    <w:div w:id="154493308">
      <w:bodyDiv w:val="1"/>
      <w:marLeft w:val="0"/>
      <w:marRight w:val="0"/>
      <w:marTop w:val="0"/>
      <w:marBottom w:val="0"/>
      <w:divBdr>
        <w:top w:val="none" w:sz="0" w:space="0" w:color="auto"/>
        <w:left w:val="none" w:sz="0" w:space="0" w:color="auto"/>
        <w:bottom w:val="none" w:sz="0" w:space="0" w:color="auto"/>
        <w:right w:val="none" w:sz="0" w:space="0" w:color="auto"/>
      </w:divBdr>
    </w:div>
    <w:div w:id="170147524">
      <w:bodyDiv w:val="1"/>
      <w:marLeft w:val="0"/>
      <w:marRight w:val="0"/>
      <w:marTop w:val="0"/>
      <w:marBottom w:val="0"/>
      <w:divBdr>
        <w:top w:val="none" w:sz="0" w:space="0" w:color="auto"/>
        <w:left w:val="none" w:sz="0" w:space="0" w:color="auto"/>
        <w:bottom w:val="none" w:sz="0" w:space="0" w:color="auto"/>
        <w:right w:val="none" w:sz="0" w:space="0" w:color="auto"/>
      </w:divBdr>
    </w:div>
    <w:div w:id="181405589">
      <w:bodyDiv w:val="1"/>
      <w:marLeft w:val="0"/>
      <w:marRight w:val="0"/>
      <w:marTop w:val="0"/>
      <w:marBottom w:val="0"/>
      <w:divBdr>
        <w:top w:val="none" w:sz="0" w:space="0" w:color="auto"/>
        <w:left w:val="none" w:sz="0" w:space="0" w:color="auto"/>
        <w:bottom w:val="none" w:sz="0" w:space="0" w:color="auto"/>
        <w:right w:val="none" w:sz="0" w:space="0" w:color="auto"/>
      </w:divBdr>
    </w:div>
    <w:div w:id="182088606">
      <w:bodyDiv w:val="1"/>
      <w:marLeft w:val="0"/>
      <w:marRight w:val="0"/>
      <w:marTop w:val="0"/>
      <w:marBottom w:val="0"/>
      <w:divBdr>
        <w:top w:val="none" w:sz="0" w:space="0" w:color="auto"/>
        <w:left w:val="none" w:sz="0" w:space="0" w:color="auto"/>
        <w:bottom w:val="none" w:sz="0" w:space="0" w:color="auto"/>
        <w:right w:val="none" w:sz="0" w:space="0" w:color="auto"/>
      </w:divBdr>
    </w:div>
    <w:div w:id="184558288">
      <w:bodyDiv w:val="1"/>
      <w:marLeft w:val="0"/>
      <w:marRight w:val="0"/>
      <w:marTop w:val="0"/>
      <w:marBottom w:val="0"/>
      <w:divBdr>
        <w:top w:val="none" w:sz="0" w:space="0" w:color="auto"/>
        <w:left w:val="none" w:sz="0" w:space="0" w:color="auto"/>
        <w:bottom w:val="none" w:sz="0" w:space="0" w:color="auto"/>
        <w:right w:val="none" w:sz="0" w:space="0" w:color="auto"/>
      </w:divBdr>
    </w:div>
    <w:div w:id="186218826">
      <w:bodyDiv w:val="1"/>
      <w:marLeft w:val="0"/>
      <w:marRight w:val="0"/>
      <w:marTop w:val="0"/>
      <w:marBottom w:val="0"/>
      <w:divBdr>
        <w:top w:val="none" w:sz="0" w:space="0" w:color="auto"/>
        <w:left w:val="none" w:sz="0" w:space="0" w:color="auto"/>
        <w:bottom w:val="none" w:sz="0" w:space="0" w:color="auto"/>
        <w:right w:val="none" w:sz="0" w:space="0" w:color="auto"/>
      </w:divBdr>
    </w:div>
    <w:div w:id="203375085">
      <w:bodyDiv w:val="1"/>
      <w:marLeft w:val="0"/>
      <w:marRight w:val="0"/>
      <w:marTop w:val="0"/>
      <w:marBottom w:val="0"/>
      <w:divBdr>
        <w:top w:val="none" w:sz="0" w:space="0" w:color="auto"/>
        <w:left w:val="none" w:sz="0" w:space="0" w:color="auto"/>
        <w:bottom w:val="none" w:sz="0" w:space="0" w:color="auto"/>
        <w:right w:val="none" w:sz="0" w:space="0" w:color="auto"/>
      </w:divBdr>
    </w:div>
    <w:div w:id="221140623">
      <w:bodyDiv w:val="1"/>
      <w:marLeft w:val="0"/>
      <w:marRight w:val="0"/>
      <w:marTop w:val="0"/>
      <w:marBottom w:val="0"/>
      <w:divBdr>
        <w:top w:val="none" w:sz="0" w:space="0" w:color="auto"/>
        <w:left w:val="none" w:sz="0" w:space="0" w:color="auto"/>
        <w:bottom w:val="none" w:sz="0" w:space="0" w:color="auto"/>
        <w:right w:val="none" w:sz="0" w:space="0" w:color="auto"/>
      </w:divBdr>
    </w:div>
    <w:div w:id="242688978">
      <w:bodyDiv w:val="1"/>
      <w:marLeft w:val="0"/>
      <w:marRight w:val="0"/>
      <w:marTop w:val="0"/>
      <w:marBottom w:val="0"/>
      <w:divBdr>
        <w:top w:val="none" w:sz="0" w:space="0" w:color="auto"/>
        <w:left w:val="none" w:sz="0" w:space="0" w:color="auto"/>
        <w:bottom w:val="none" w:sz="0" w:space="0" w:color="auto"/>
        <w:right w:val="none" w:sz="0" w:space="0" w:color="auto"/>
      </w:divBdr>
    </w:div>
    <w:div w:id="262958641">
      <w:bodyDiv w:val="1"/>
      <w:marLeft w:val="0"/>
      <w:marRight w:val="0"/>
      <w:marTop w:val="0"/>
      <w:marBottom w:val="0"/>
      <w:divBdr>
        <w:top w:val="none" w:sz="0" w:space="0" w:color="auto"/>
        <w:left w:val="none" w:sz="0" w:space="0" w:color="auto"/>
        <w:bottom w:val="none" w:sz="0" w:space="0" w:color="auto"/>
        <w:right w:val="none" w:sz="0" w:space="0" w:color="auto"/>
      </w:divBdr>
    </w:div>
    <w:div w:id="274412099">
      <w:bodyDiv w:val="1"/>
      <w:marLeft w:val="0"/>
      <w:marRight w:val="0"/>
      <w:marTop w:val="0"/>
      <w:marBottom w:val="0"/>
      <w:divBdr>
        <w:top w:val="none" w:sz="0" w:space="0" w:color="auto"/>
        <w:left w:val="none" w:sz="0" w:space="0" w:color="auto"/>
        <w:bottom w:val="none" w:sz="0" w:space="0" w:color="auto"/>
        <w:right w:val="none" w:sz="0" w:space="0" w:color="auto"/>
      </w:divBdr>
    </w:div>
    <w:div w:id="281496123">
      <w:bodyDiv w:val="1"/>
      <w:marLeft w:val="0"/>
      <w:marRight w:val="0"/>
      <w:marTop w:val="0"/>
      <w:marBottom w:val="0"/>
      <w:divBdr>
        <w:top w:val="none" w:sz="0" w:space="0" w:color="auto"/>
        <w:left w:val="none" w:sz="0" w:space="0" w:color="auto"/>
        <w:bottom w:val="none" w:sz="0" w:space="0" w:color="auto"/>
        <w:right w:val="none" w:sz="0" w:space="0" w:color="auto"/>
      </w:divBdr>
    </w:div>
    <w:div w:id="303314246">
      <w:bodyDiv w:val="1"/>
      <w:marLeft w:val="0"/>
      <w:marRight w:val="0"/>
      <w:marTop w:val="0"/>
      <w:marBottom w:val="0"/>
      <w:divBdr>
        <w:top w:val="none" w:sz="0" w:space="0" w:color="auto"/>
        <w:left w:val="none" w:sz="0" w:space="0" w:color="auto"/>
        <w:bottom w:val="none" w:sz="0" w:space="0" w:color="auto"/>
        <w:right w:val="none" w:sz="0" w:space="0" w:color="auto"/>
      </w:divBdr>
    </w:div>
    <w:div w:id="322516793">
      <w:bodyDiv w:val="1"/>
      <w:marLeft w:val="0"/>
      <w:marRight w:val="0"/>
      <w:marTop w:val="0"/>
      <w:marBottom w:val="0"/>
      <w:divBdr>
        <w:top w:val="none" w:sz="0" w:space="0" w:color="auto"/>
        <w:left w:val="none" w:sz="0" w:space="0" w:color="auto"/>
        <w:bottom w:val="none" w:sz="0" w:space="0" w:color="auto"/>
        <w:right w:val="none" w:sz="0" w:space="0" w:color="auto"/>
      </w:divBdr>
    </w:div>
    <w:div w:id="325786994">
      <w:bodyDiv w:val="1"/>
      <w:marLeft w:val="0"/>
      <w:marRight w:val="0"/>
      <w:marTop w:val="0"/>
      <w:marBottom w:val="0"/>
      <w:divBdr>
        <w:top w:val="none" w:sz="0" w:space="0" w:color="auto"/>
        <w:left w:val="none" w:sz="0" w:space="0" w:color="auto"/>
        <w:bottom w:val="none" w:sz="0" w:space="0" w:color="auto"/>
        <w:right w:val="none" w:sz="0" w:space="0" w:color="auto"/>
      </w:divBdr>
    </w:div>
    <w:div w:id="332802094">
      <w:bodyDiv w:val="1"/>
      <w:marLeft w:val="0"/>
      <w:marRight w:val="0"/>
      <w:marTop w:val="0"/>
      <w:marBottom w:val="0"/>
      <w:divBdr>
        <w:top w:val="none" w:sz="0" w:space="0" w:color="auto"/>
        <w:left w:val="none" w:sz="0" w:space="0" w:color="auto"/>
        <w:bottom w:val="none" w:sz="0" w:space="0" w:color="auto"/>
        <w:right w:val="none" w:sz="0" w:space="0" w:color="auto"/>
      </w:divBdr>
    </w:div>
    <w:div w:id="336345471">
      <w:bodyDiv w:val="1"/>
      <w:marLeft w:val="0"/>
      <w:marRight w:val="0"/>
      <w:marTop w:val="0"/>
      <w:marBottom w:val="0"/>
      <w:divBdr>
        <w:top w:val="none" w:sz="0" w:space="0" w:color="auto"/>
        <w:left w:val="none" w:sz="0" w:space="0" w:color="auto"/>
        <w:bottom w:val="none" w:sz="0" w:space="0" w:color="auto"/>
        <w:right w:val="none" w:sz="0" w:space="0" w:color="auto"/>
      </w:divBdr>
    </w:div>
    <w:div w:id="343284543">
      <w:bodyDiv w:val="1"/>
      <w:marLeft w:val="0"/>
      <w:marRight w:val="0"/>
      <w:marTop w:val="0"/>
      <w:marBottom w:val="0"/>
      <w:divBdr>
        <w:top w:val="none" w:sz="0" w:space="0" w:color="auto"/>
        <w:left w:val="none" w:sz="0" w:space="0" w:color="auto"/>
        <w:bottom w:val="none" w:sz="0" w:space="0" w:color="auto"/>
        <w:right w:val="none" w:sz="0" w:space="0" w:color="auto"/>
      </w:divBdr>
    </w:div>
    <w:div w:id="345405877">
      <w:bodyDiv w:val="1"/>
      <w:marLeft w:val="0"/>
      <w:marRight w:val="0"/>
      <w:marTop w:val="0"/>
      <w:marBottom w:val="0"/>
      <w:divBdr>
        <w:top w:val="none" w:sz="0" w:space="0" w:color="auto"/>
        <w:left w:val="none" w:sz="0" w:space="0" w:color="auto"/>
        <w:bottom w:val="none" w:sz="0" w:space="0" w:color="auto"/>
        <w:right w:val="none" w:sz="0" w:space="0" w:color="auto"/>
      </w:divBdr>
    </w:div>
    <w:div w:id="346256448">
      <w:bodyDiv w:val="1"/>
      <w:marLeft w:val="0"/>
      <w:marRight w:val="0"/>
      <w:marTop w:val="0"/>
      <w:marBottom w:val="0"/>
      <w:divBdr>
        <w:top w:val="none" w:sz="0" w:space="0" w:color="auto"/>
        <w:left w:val="none" w:sz="0" w:space="0" w:color="auto"/>
        <w:bottom w:val="none" w:sz="0" w:space="0" w:color="auto"/>
        <w:right w:val="none" w:sz="0" w:space="0" w:color="auto"/>
      </w:divBdr>
    </w:div>
    <w:div w:id="348222623">
      <w:bodyDiv w:val="1"/>
      <w:marLeft w:val="0"/>
      <w:marRight w:val="0"/>
      <w:marTop w:val="0"/>
      <w:marBottom w:val="0"/>
      <w:divBdr>
        <w:top w:val="none" w:sz="0" w:space="0" w:color="auto"/>
        <w:left w:val="none" w:sz="0" w:space="0" w:color="auto"/>
        <w:bottom w:val="none" w:sz="0" w:space="0" w:color="auto"/>
        <w:right w:val="none" w:sz="0" w:space="0" w:color="auto"/>
      </w:divBdr>
    </w:div>
    <w:div w:id="352533528">
      <w:bodyDiv w:val="1"/>
      <w:marLeft w:val="0"/>
      <w:marRight w:val="0"/>
      <w:marTop w:val="0"/>
      <w:marBottom w:val="0"/>
      <w:divBdr>
        <w:top w:val="none" w:sz="0" w:space="0" w:color="auto"/>
        <w:left w:val="none" w:sz="0" w:space="0" w:color="auto"/>
        <w:bottom w:val="none" w:sz="0" w:space="0" w:color="auto"/>
        <w:right w:val="none" w:sz="0" w:space="0" w:color="auto"/>
      </w:divBdr>
    </w:div>
    <w:div w:id="391655421">
      <w:bodyDiv w:val="1"/>
      <w:marLeft w:val="0"/>
      <w:marRight w:val="0"/>
      <w:marTop w:val="0"/>
      <w:marBottom w:val="0"/>
      <w:divBdr>
        <w:top w:val="none" w:sz="0" w:space="0" w:color="auto"/>
        <w:left w:val="none" w:sz="0" w:space="0" w:color="auto"/>
        <w:bottom w:val="none" w:sz="0" w:space="0" w:color="auto"/>
        <w:right w:val="none" w:sz="0" w:space="0" w:color="auto"/>
      </w:divBdr>
    </w:div>
    <w:div w:id="391777220">
      <w:bodyDiv w:val="1"/>
      <w:marLeft w:val="0"/>
      <w:marRight w:val="0"/>
      <w:marTop w:val="0"/>
      <w:marBottom w:val="0"/>
      <w:divBdr>
        <w:top w:val="none" w:sz="0" w:space="0" w:color="auto"/>
        <w:left w:val="none" w:sz="0" w:space="0" w:color="auto"/>
        <w:bottom w:val="none" w:sz="0" w:space="0" w:color="auto"/>
        <w:right w:val="none" w:sz="0" w:space="0" w:color="auto"/>
      </w:divBdr>
    </w:div>
    <w:div w:id="413666351">
      <w:bodyDiv w:val="1"/>
      <w:marLeft w:val="0"/>
      <w:marRight w:val="0"/>
      <w:marTop w:val="0"/>
      <w:marBottom w:val="0"/>
      <w:divBdr>
        <w:top w:val="none" w:sz="0" w:space="0" w:color="auto"/>
        <w:left w:val="none" w:sz="0" w:space="0" w:color="auto"/>
        <w:bottom w:val="none" w:sz="0" w:space="0" w:color="auto"/>
        <w:right w:val="none" w:sz="0" w:space="0" w:color="auto"/>
      </w:divBdr>
    </w:div>
    <w:div w:id="414281934">
      <w:bodyDiv w:val="1"/>
      <w:marLeft w:val="0"/>
      <w:marRight w:val="0"/>
      <w:marTop w:val="0"/>
      <w:marBottom w:val="0"/>
      <w:divBdr>
        <w:top w:val="none" w:sz="0" w:space="0" w:color="auto"/>
        <w:left w:val="none" w:sz="0" w:space="0" w:color="auto"/>
        <w:bottom w:val="none" w:sz="0" w:space="0" w:color="auto"/>
        <w:right w:val="none" w:sz="0" w:space="0" w:color="auto"/>
      </w:divBdr>
    </w:div>
    <w:div w:id="421726110">
      <w:bodyDiv w:val="1"/>
      <w:marLeft w:val="0"/>
      <w:marRight w:val="0"/>
      <w:marTop w:val="0"/>
      <w:marBottom w:val="0"/>
      <w:divBdr>
        <w:top w:val="none" w:sz="0" w:space="0" w:color="auto"/>
        <w:left w:val="none" w:sz="0" w:space="0" w:color="auto"/>
        <w:bottom w:val="none" w:sz="0" w:space="0" w:color="auto"/>
        <w:right w:val="none" w:sz="0" w:space="0" w:color="auto"/>
      </w:divBdr>
    </w:div>
    <w:div w:id="429086000">
      <w:bodyDiv w:val="1"/>
      <w:marLeft w:val="0"/>
      <w:marRight w:val="0"/>
      <w:marTop w:val="0"/>
      <w:marBottom w:val="0"/>
      <w:divBdr>
        <w:top w:val="none" w:sz="0" w:space="0" w:color="auto"/>
        <w:left w:val="none" w:sz="0" w:space="0" w:color="auto"/>
        <w:bottom w:val="none" w:sz="0" w:space="0" w:color="auto"/>
        <w:right w:val="none" w:sz="0" w:space="0" w:color="auto"/>
      </w:divBdr>
    </w:div>
    <w:div w:id="437261455">
      <w:bodyDiv w:val="1"/>
      <w:marLeft w:val="0"/>
      <w:marRight w:val="0"/>
      <w:marTop w:val="0"/>
      <w:marBottom w:val="0"/>
      <w:divBdr>
        <w:top w:val="none" w:sz="0" w:space="0" w:color="auto"/>
        <w:left w:val="none" w:sz="0" w:space="0" w:color="auto"/>
        <w:bottom w:val="none" w:sz="0" w:space="0" w:color="auto"/>
        <w:right w:val="none" w:sz="0" w:space="0" w:color="auto"/>
      </w:divBdr>
    </w:div>
    <w:div w:id="449594518">
      <w:bodyDiv w:val="1"/>
      <w:marLeft w:val="0"/>
      <w:marRight w:val="0"/>
      <w:marTop w:val="0"/>
      <w:marBottom w:val="0"/>
      <w:divBdr>
        <w:top w:val="none" w:sz="0" w:space="0" w:color="auto"/>
        <w:left w:val="none" w:sz="0" w:space="0" w:color="auto"/>
        <w:bottom w:val="none" w:sz="0" w:space="0" w:color="auto"/>
        <w:right w:val="none" w:sz="0" w:space="0" w:color="auto"/>
      </w:divBdr>
    </w:div>
    <w:div w:id="464978204">
      <w:bodyDiv w:val="1"/>
      <w:marLeft w:val="0"/>
      <w:marRight w:val="0"/>
      <w:marTop w:val="0"/>
      <w:marBottom w:val="0"/>
      <w:divBdr>
        <w:top w:val="none" w:sz="0" w:space="0" w:color="auto"/>
        <w:left w:val="none" w:sz="0" w:space="0" w:color="auto"/>
        <w:bottom w:val="none" w:sz="0" w:space="0" w:color="auto"/>
        <w:right w:val="none" w:sz="0" w:space="0" w:color="auto"/>
      </w:divBdr>
    </w:div>
    <w:div w:id="468323856">
      <w:bodyDiv w:val="1"/>
      <w:marLeft w:val="0"/>
      <w:marRight w:val="0"/>
      <w:marTop w:val="0"/>
      <w:marBottom w:val="0"/>
      <w:divBdr>
        <w:top w:val="none" w:sz="0" w:space="0" w:color="auto"/>
        <w:left w:val="none" w:sz="0" w:space="0" w:color="auto"/>
        <w:bottom w:val="none" w:sz="0" w:space="0" w:color="auto"/>
        <w:right w:val="none" w:sz="0" w:space="0" w:color="auto"/>
      </w:divBdr>
    </w:div>
    <w:div w:id="469785007">
      <w:bodyDiv w:val="1"/>
      <w:marLeft w:val="0"/>
      <w:marRight w:val="0"/>
      <w:marTop w:val="0"/>
      <w:marBottom w:val="0"/>
      <w:divBdr>
        <w:top w:val="none" w:sz="0" w:space="0" w:color="auto"/>
        <w:left w:val="none" w:sz="0" w:space="0" w:color="auto"/>
        <w:bottom w:val="none" w:sz="0" w:space="0" w:color="auto"/>
        <w:right w:val="none" w:sz="0" w:space="0" w:color="auto"/>
      </w:divBdr>
    </w:div>
    <w:div w:id="477455800">
      <w:bodyDiv w:val="1"/>
      <w:marLeft w:val="0"/>
      <w:marRight w:val="0"/>
      <w:marTop w:val="0"/>
      <w:marBottom w:val="0"/>
      <w:divBdr>
        <w:top w:val="none" w:sz="0" w:space="0" w:color="auto"/>
        <w:left w:val="none" w:sz="0" w:space="0" w:color="auto"/>
        <w:bottom w:val="none" w:sz="0" w:space="0" w:color="auto"/>
        <w:right w:val="none" w:sz="0" w:space="0" w:color="auto"/>
      </w:divBdr>
    </w:div>
    <w:div w:id="518086229">
      <w:bodyDiv w:val="1"/>
      <w:marLeft w:val="0"/>
      <w:marRight w:val="0"/>
      <w:marTop w:val="0"/>
      <w:marBottom w:val="0"/>
      <w:divBdr>
        <w:top w:val="none" w:sz="0" w:space="0" w:color="auto"/>
        <w:left w:val="none" w:sz="0" w:space="0" w:color="auto"/>
        <w:bottom w:val="none" w:sz="0" w:space="0" w:color="auto"/>
        <w:right w:val="none" w:sz="0" w:space="0" w:color="auto"/>
      </w:divBdr>
    </w:div>
    <w:div w:id="522013627">
      <w:bodyDiv w:val="1"/>
      <w:marLeft w:val="0"/>
      <w:marRight w:val="0"/>
      <w:marTop w:val="0"/>
      <w:marBottom w:val="0"/>
      <w:divBdr>
        <w:top w:val="none" w:sz="0" w:space="0" w:color="auto"/>
        <w:left w:val="none" w:sz="0" w:space="0" w:color="auto"/>
        <w:bottom w:val="none" w:sz="0" w:space="0" w:color="auto"/>
        <w:right w:val="none" w:sz="0" w:space="0" w:color="auto"/>
      </w:divBdr>
    </w:div>
    <w:div w:id="522398791">
      <w:bodyDiv w:val="1"/>
      <w:marLeft w:val="0"/>
      <w:marRight w:val="0"/>
      <w:marTop w:val="0"/>
      <w:marBottom w:val="0"/>
      <w:divBdr>
        <w:top w:val="none" w:sz="0" w:space="0" w:color="auto"/>
        <w:left w:val="none" w:sz="0" w:space="0" w:color="auto"/>
        <w:bottom w:val="none" w:sz="0" w:space="0" w:color="auto"/>
        <w:right w:val="none" w:sz="0" w:space="0" w:color="auto"/>
      </w:divBdr>
    </w:div>
    <w:div w:id="528763606">
      <w:bodyDiv w:val="1"/>
      <w:marLeft w:val="0"/>
      <w:marRight w:val="0"/>
      <w:marTop w:val="0"/>
      <w:marBottom w:val="0"/>
      <w:divBdr>
        <w:top w:val="none" w:sz="0" w:space="0" w:color="auto"/>
        <w:left w:val="none" w:sz="0" w:space="0" w:color="auto"/>
        <w:bottom w:val="none" w:sz="0" w:space="0" w:color="auto"/>
        <w:right w:val="none" w:sz="0" w:space="0" w:color="auto"/>
      </w:divBdr>
    </w:div>
    <w:div w:id="544408088">
      <w:bodyDiv w:val="1"/>
      <w:marLeft w:val="0"/>
      <w:marRight w:val="0"/>
      <w:marTop w:val="0"/>
      <w:marBottom w:val="0"/>
      <w:divBdr>
        <w:top w:val="none" w:sz="0" w:space="0" w:color="auto"/>
        <w:left w:val="none" w:sz="0" w:space="0" w:color="auto"/>
        <w:bottom w:val="none" w:sz="0" w:space="0" w:color="auto"/>
        <w:right w:val="none" w:sz="0" w:space="0" w:color="auto"/>
      </w:divBdr>
    </w:div>
    <w:div w:id="556934831">
      <w:bodyDiv w:val="1"/>
      <w:marLeft w:val="0"/>
      <w:marRight w:val="0"/>
      <w:marTop w:val="0"/>
      <w:marBottom w:val="0"/>
      <w:divBdr>
        <w:top w:val="none" w:sz="0" w:space="0" w:color="auto"/>
        <w:left w:val="none" w:sz="0" w:space="0" w:color="auto"/>
        <w:bottom w:val="none" w:sz="0" w:space="0" w:color="auto"/>
        <w:right w:val="none" w:sz="0" w:space="0" w:color="auto"/>
      </w:divBdr>
    </w:div>
    <w:div w:id="567495872">
      <w:bodyDiv w:val="1"/>
      <w:marLeft w:val="0"/>
      <w:marRight w:val="0"/>
      <w:marTop w:val="0"/>
      <w:marBottom w:val="0"/>
      <w:divBdr>
        <w:top w:val="none" w:sz="0" w:space="0" w:color="auto"/>
        <w:left w:val="none" w:sz="0" w:space="0" w:color="auto"/>
        <w:bottom w:val="none" w:sz="0" w:space="0" w:color="auto"/>
        <w:right w:val="none" w:sz="0" w:space="0" w:color="auto"/>
      </w:divBdr>
    </w:div>
    <w:div w:id="575014791">
      <w:bodyDiv w:val="1"/>
      <w:marLeft w:val="0"/>
      <w:marRight w:val="0"/>
      <w:marTop w:val="0"/>
      <w:marBottom w:val="0"/>
      <w:divBdr>
        <w:top w:val="none" w:sz="0" w:space="0" w:color="auto"/>
        <w:left w:val="none" w:sz="0" w:space="0" w:color="auto"/>
        <w:bottom w:val="none" w:sz="0" w:space="0" w:color="auto"/>
        <w:right w:val="none" w:sz="0" w:space="0" w:color="auto"/>
      </w:divBdr>
    </w:div>
    <w:div w:id="575549591">
      <w:bodyDiv w:val="1"/>
      <w:marLeft w:val="0"/>
      <w:marRight w:val="0"/>
      <w:marTop w:val="0"/>
      <w:marBottom w:val="0"/>
      <w:divBdr>
        <w:top w:val="none" w:sz="0" w:space="0" w:color="auto"/>
        <w:left w:val="none" w:sz="0" w:space="0" w:color="auto"/>
        <w:bottom w:val="none" w:sz="0" w:space="0" w:color="auto"/>
        <w:right w:val="none" w:sz="0" w:space="0" w:color="auto"/>
      </w:divBdr>
    </w:div>
    <w:div w:id="577636690">
      <w:bodyDiv w:val="1"/>
      <w:marLeft w:val="0"/>
      <w:marRight w:val="0"/>
      <w:marTop w:val="0"/>
      <w:marBottom w:val="0"/>
      <w:divBdr>
        <w:top w:val="none" w:sz="0" w:space="0" w:color="auto"/>
        <w:left w:val="none" w:sz="0" w:space="0" w:color="auto"/>
        <w:bottom w:val="none" w:sz="0" w:space="0" w:color="auto"/>
        <w:right w:val="none" w:sz="0" w:space="0" w:color="auto"/>
      </w:divBdr>
    </w:div>
    <w:div w:id="602693776">
      <w:bodyDiv w:val="1"/>
      <w:marLeft w:val="0"/>
      <w:marRight w:val="0"/>
      <w:marTop w:val="0"/>
      <w:marBottom w:val="0"/>
      <w:divBdr>
        <w:top w:val="none" w:sz="0" w:space="0" w:color="auto"/>
        <w:left w:val="none" w:sz="0" w:space="0" w:color="auto"/>
        <w:bottom w:val="none" w:sz="0" w:space="0" w:color="auto"/>
        <w:right w:val="none" w:sz="0" w:space="0" w:color="auto"/>
      </w:divBdr>
    </w:div>
    <w:div w:id="629092061">
      <w:bodyDiv w:val="1"/>
      <w:marLeft w:val="0"/>
      <w:marRight w:val="0"/>
      <w:marTop w:val="0"/>
      <w:marBottom w:val="0"/>
      <w:divBdr>
        <w:top w:val="none" w:sz="0" w:space="0" w:color="auto"/>
        <w:left w:val="none" w:sz="0" w:space="0" w:color="auto"/>
        <w:bottom w:val="none" w:sz="0" w:space="0" w:color="auto"/>
        <w:right w:val="none" w:sz="0" w:space="0" w:color="auto"/>
      </w:divBdr>
    </w:div>
    <w:div w:id="631902601">
      <w:bodyDiv w:val="1"/>
      <w:marLeft w:val="0"/>
      <w:marRight w:val="0"/>
      <w:marTop w:val="0"/>
      <w:marBottom w:val="0"/>
      <w:divBdr>
        <w:top w:val="none" w:sz="0" w:space="0" w:color="auto"/>
        <w:left w:val="none" w:sz="0" w:space="0" w:color="auto"/>
        <w:bottom w:val="none" w:sz="0" w:space="0" w:color="auto"/>
        <w:right w:val="none" w:sz="0" w:space="0" w:color="auto"/>
      </w:divBdr>
    </w:div>
    <w:div w:id="635334002">
      <w:bodyDiv w:val="1"/>
      <w:marLeft w:val="0"/>
      <w:marRight w:val="0"/>
      <w:marTop w:val="0"/>
      <w:marBottom w:val="0"/>
      <w:divBdr>
        <w:top w:val="none" w:sz="0" w:space="0" w:color="auto"/>
        <w:left w:val="none" w:sz="0" w:space="0" w:color="auto"/>
        <w:bottom w:val="none" w:sz="0" w:space="0" w:color="auto"/>
        <w:right w:val="none" w:sz="0" w:space="0" w:color="auto"/>
      </w:divBdr>
    </w:div>
    <w:div w:id="636573573">
      <w:bodyDiv w:val="1"/>
      <w:marLeft w:val="0"/>
      <w:marRight w:val="0"/>
      <w:marTop w:val="0"/>
      <w:marBottom w:val="0"/>
      <w:divBdr>
        <w:top w:val="none" w:sz="0" w:space="0" w:color="auto"/>
        <w:left w:val="none" w:sz="0" w:space="0" w:color="auto"/>
        <w:bottom w:val="none" w:sz="0" w:space="0" w:color="auto"/>
        <w:right w:val="none" w:sz="0" w:space="0" w:color="auto"/>
      </w:divBdr>
    </w:div>
    <w:div w:id="640111496">
      <w:bodyDiv w:val="1"/>
      <w:marLeft w:val="0"/>
      <w:marRight w:val="0"/>
      <w:marTop w:val="0"/>
      <w:marBottom w:val="0"/>
      <w:divBdr>
        <w:top w:val="none" w:sz="0" w:space="0" w:color="auto"/>
        <w:left w:val="none" w:sz="0" w:space="0" w:color="auto"/>
        <w:bottom w:val="none" w:sz="0" w:space="0" w:color="auto"/>
        <w:right w:val="none" w:sz="0" w:space="0" w:color="auto"/>
      </w:divBdr>
    </w:div>
    <w:div w:id="644700451">
      <w:bodyDiv w:val="1"/>
      <w:marLeft w:val="0"/>
      <w:marRight w:val="0"/>
      <w:marTop w:val="0"/>
      <w:marBottom w:val="0"/>
      <w:divBdr>
        <w:top w:val="none" w:sz="0" w:space="0" w:color="auto"/>
        <w:left w:val="none" w:sz="0" w:space="0" w:color="auto"/>
        <w:bottom w:val="none" w:sz="0" w:space="0" w:color="auto"/>
        <w:right w:val="none" w:sz="0" w:space="0" w:color="auto"/>
      </w:divBdr>
    </w:div>
    <w:div w:id="645159243">
      <w:bodyDiv w:val="1"/>
      <w:marLeft w:val="0"/>
      <w:marRight w:val="0"/>
      <w:marTop w:val="0"/>
      <w:marBottom w:val="0"/>
      <w:divBdr>
        <w:top w:val="none" w:sz="0" w:space="0" w:color="auto"/>
        <w:left w:val="none" w:sz="0" w:space="0" w:color="auto"/>
        <w:bottom w:val="none" w:sz="0" w:space="0" w:color="auto"/>
        <w:right w:val="none" w:sz="0" w:space="0" w:color="auto"/>
      </w:divBdr>
    </w:div>
    <w:div w:id="650062688">
      <w:bodyDiv w:val="1"/>
      <w:marLeft w:val="0"/>
      <w:marRight w:val="0"/>
      <w:marTop w:val="0"/>
      <w:marBottom w:val="0"/>
      <w:divBdr>
        <w:top w:val="none" w:sz="0" w:space="0" w:color="auto"/>
        <w:left w:val="none" w:sz="0" w:space="0" w:color="auto"/>
        <w:bottom w:val="none" w:sz="0" w:space="0" w:color="auto"/>
        <w:right w:val="none" w:sz="0" w:space="0" w:color="auto"/>
      </w:divBdr>
    </w:div>
    <w:div w:id="685447309">
      <w:bodyDiv w:val="1"/>
      <w:marLeft w:val="0"/>
      <w:marRight w:val="0"/>
      <w:marTop w:val="0"/>
      <w:marBottom w:val="0"/>
      <w:divBdr>
        <w:top w:val="none" w:sz="0" w:space="0" w:color="auto"/>
        <w:left w:val="none" w:sz="0" w:space="0" w:color="auto"/>
        <w:bottom w:val="none" w:sz="0" w:space="0" w:color="auto"/>
        <w:right w:val="none" w:sz="0" w:space="0" w:color="auto"/>
      </w:divBdr>
    </w:div>
    <w:div w:id="686633860">
      <w:bodyDiv w:val="1"/>
      <w:marLeft w:val="0"/>
      <w:marRight w:val="0"/>
      <w:marTop w:val="0"/>
      <w:marBottom w:val="0"/>
      <w:divBdr>
        <w:top w:val="none" w:sz="0" w:space="0" w:color="auto"/>
        <w:left w:val="none" w:sz="0" w:space="0" w:color="auto"/>
        <w:bottom w:val="none" w:sz="0" w:space="0" w:color="auto"/>
        <w:right w:val="none" w:sz="0" w:space="0" w:color="auto"/>
      </w:divBdr>
    </w:div>
    <w:div w:id="691999116">
      <w:bodyDiv w:val="1"/>
      <w:marLeft w:val="0"/>
      <w:marRight w:val="0"/>
      <w:marTop w:val="0"/>
      <w:marBottom w:val="0"/>
      <w:divBdr>
        <w:top w:val="none" w:sz="0" w:space="0" w:color="auto"/>
        <w:left w:val="none" w:sz="0" w:space="0" w:color="auto"/>
        <w:bottom w:val="none" w:sz="0" w:space="0" w:color="auto"/>
        <w:right w:val="none" w:sz="0" w:space="0" w:color="auto"/>
      </w:divBdr>
    </w:div>
    <w:div w:id="709643797">
      <w:bodyDiv w:val="1"/>
      <w:marLeft w:val="0"/>
      <w:marRight w:val="0"/>
      <w:marTop w:val="0"/>
      <w:marBottom w:val="0"/>
      <w:divBdr>
        <w:top w:val="none" w:sz="0" w:space="0" w:color="auto"/>
        <w:left w:val="none" w:sz="0" w:space="0" w:color="auto"/>
        <w:bottom w:val="none" w:sz="0" w:space="0" w:color="auto"/>
        <w:right w:val="none" w:sz="0" w:space="0" w:color="auto"/>
      </w:divBdr>
    </w:div>
    <w:div w:id="727218577">
      <w:bodyDiv w:val="1"/>
      <w:marLeft w:val="0"/>
      <w:marRight w:val="0"/>
      <w:marTop w:val="0"/>
      <w:marBottom w:val="0"/>
      <w:divBdr>
        <w:top w:val="none" w:sz="0" w:space="0" w:color="auto"/>
        <w:left w:val="none" w:sz="0" w:space="0" w:color="auto"/>
        <w:bottom w:val="none" w:sz="0" w:space="0" w:color="auto"/>
        <w:right w:val="none" w:sz="0" w:space="0" w:color="auto"/>
      </w:divBdr>
    </w:div>
    <w:div w:id="728579709">
      <w:bodyDiv w:val="1"/>
      <w:marLeft w:val="0"/>
      <w:marRight w:val="0"/>
      <w:marTop w:val="0"/>
      <w:marBottom w:val="0"/>
      <w:divBdr>
        <w:top w:val="none" w:sz="0" w:space="0" w:color="auto"/>
        <w:left w:val="none" w:sz="0" w:space="0" w:color="auto"/>
        <w:bottom w:val="none" w:sz="0" w:space="0" w:color="auto"/>
        <w:right w:val="none" w:sz="0" w:space="0" w:color="auto"/>
      </w:divBdr>
    </w:div>
    <w:div w:id="737554121">
      <w:bodyDiv w:val="1"/>
      <w:marLeft w:val="0"/>
      <w:marRight w:val="0"/>
      <w:marTop w:val="0"/>
      <w:marBottom w:val="0"/>
      <w:divBdr>
        <w:top w:val="none" w:sz="0" w:space="0" w:color="auto"/>
        <w:left w:val="none" w:sz="0" w:space="0" w:color="auto"/>
        <w:bottom w:val="none" w:sz="0" w:space="0" w:color="auto"/>
        <w:right w:val="none" w:sz="0" w:space="0" w:color="auto"/>
      </w:divBdr>
    </w:div>
    <w:div w:id="764037170">
      <w:bodyDiv w:val="1"/>
      <w:marLeft w:val="0"/>
      <w:marRight w:val="0"/>
      <w:marTop w:val="0"/>
      <w:marBottom w:val="0"/>
      <w:divBdr>
        <w:top w:val="none" w:sz="0" w:space="0" w:color="auto"/>
        <w:left w:val="none" w:sz="0" w:space="0" w:color="auto"/>
        <w:bottom w:val="none" w:sz="0" w:space="0" w:color="auto"/>
        <w:right w:val="none" w:sz="0" w:space="0" w:color="auto"/>
      </w:divBdr>
    </w:div>
    <w:div w:id="764883071">
      <w:bodyDiv w:val="1"/>
      <w:marLeft w:val="0"/>
      <w:marRight w:val="0"/>
      <w:marTop w:val="0"/>
      <w:marBottom w:val="0"/>
      <w:divBdr>
        <w:top w:val="none" w:sz="0" w:space="0" w:color="auto"/>
        <w:left w:val="none" w:sz="0" w:space="0" w:color="auto"/>
        <w:bottom w:val="none" w:sz="0" w:space="0" w:color="auto"/>
        <w:right w:val="none" w:sz="0" w:space="0" w:color="auto"/>
      </w:divBdr>
    </w:div>
    <w:div w:id="765270265">
      <w:bodyDiv w:val="1"/>
      <w:marLeft w:val="0"/>
      <w:marRight w:val="0"/>
      <w:marTop w:val="0"/>
      <w:marBottom w:val="0"/>
      <w:divBdr>
        <w:top w:val="none" w:sz="0" w:space="0" w:color="auto"/>
        <w:left w:val="none" w:sz="0" w:space="0" w:color="auto"/>
        <w:bottom w:val="none" w:sz="0" w:space="0" w:color="auto"/>
        <w:right w:val="none" w:sz="0" w:space="0" w:color="auto"/>
      </w:divBdr>
    </w:div>
    <w:div w:id="771558017">
      <w:bodyDiv w:val="1"/>
      <w:marLeft w:val="0"/>
      <w:marRight w:val="0"/>
      <w:marTop w:val="0"/>
      <w:marBottom w:val="0"/>
      <w:divBdr>
        <w:top w:val="none" w:sz="0" w:space="0" w:color="auto"/>
        <w:left w:val="none" w:sz="0" w:space="0" w:color="auto"/>
        <w:bottom w:val="none" w:sz="0" w:space="0" w:color="auto"/>
        <w:right w:val="none" w:sz="0" w:space="0" w:color="auto"/>
      </w:divBdr>
    </w:div>
    <w:div w:id="776407562">
      <w:bodyDiv w:val="1"/>
      <w:marLeft w:val="0"/>
      <w:marRight w:val="0"/>
      <w:marTop w:val="0"/>
      <w:marBottom w:val="0"/>
      <w:divBdr>
        <w:top w:val="none" w:sz="0" w:space="0" w:color="auto"/>
        <w:left w:val="none" w:sz="0" w:space="0" w:color="auto"/>
        <w:bottom w:val="none" w:sz="0" w:space="0" w:color="auto"/>
        <w:right w:val="none" w:sz="0" w:space="0" w:color="auto"/>
      </w:divBdr>
    </w:div>
    <w:div w:id="813987788">
      <w:bodyDiv w:val="1"/>
      <w:marLeft w:val="0"/>
      <w:marRight w:val="0"/>
      <w:marTop w:val="0"/>
      <w:marBottom w:val="0"/>
      <w:divBdr>
        <w:top w:val="none" w:sz="0" w:space="0" w:color="auto"/>
        <w:left w:val="none" w:sz="0" w:space="0" w:color="auto"/>
        <w:bottom w:val="none" w:sz="0" w:space="0" w:color="auto"/>
        <w:right w:val="none" w:sz="0" w:space="0" w:color="auto"/>
      </w:divBdr>
    </w:div>
    <w:div w:id="826289886">
      <w:bodyDiv w:val="1"/>
      <w:marLeft w:val="0"/>
      <w:marRight w:val="0"/>
      <w:marTop w:val="0"/>
      <w:marBottom w:val="0"/>
      <w:divBdr>
        <w:top w:val="none" w:sz="0" w:space="0" w:color="auto"/>
        <w:left w:val="none" w:sz="0" w:space="0" w:color="auto"/>
        <w:bottom w:val="none" w:sz="0" w:space="0" w:color="auto"/>
        <w:right w:val="none" w:sz="0" w:space="0" w:color="auto"/>
      </w:divBdr>
    </w:div>
    <w:div w:id="831215364">
      <w:bodyDiv w:val="1"/>
      <w:marLeft w:val="0"/>
      <w:marRight w:val="0"/>
      <w:marTop w:val="0"/>
      <w:marBottom w:val="0"/>
      <w:divBdr>
        <w:top w:val="none" w:sz="0" w:space="0" w:color="auto"/>
        <w:left w:val="none" w:sz="0" w:space="0" w:color="auto"/>
        <w:bottom w:val="none" w:sz="0" w:space="0" w:color="auto"/>
        <w:right w:val="none" w:sz="0" w:space="0" w:color="auto"/>
      </w:divBdr>
    </w:div>
    <w:div w:id="831724422">
      <w:bodyDiv w:val="1"/>
      <w:marLeft w:val="0"/>
      <w:marRight w:val="0"/>
      <w:marTop w:val="0"/>
      <w:marBottom w:val="0"/>
      <w:divBdr>
        <w:top w:val="none" w:sz="0" w:space="0" w:color="auto"/>
        <w:left w:val="none" w:sz="0" w:space="0" w:color="auto"/>
        <w:bottom w:val="none" w:sz="0" w:space="0" w:color="auto"/>
        <w:right w:val="none" w:sz="0" w:space="0" w:color="auto"/>
      </w:divBdr>
    </w:div>
    <w:div w:id="839347349">
      <w:bodyDiv w:val="1"/>
      <w:marLeft w:val="0"/>
      <w:marRight w:val="0"/>
      <w:marTop w:val="0"/>
      <w:marBottom w:val="0"/>
      <w:divBdr>
        <w:top w:val="none" w:sz="0" w:space="0" w:color="auto"/>
        <w:left w:val="none" w:sz="0" w:space="0" w:color="auto"/>
        <w:bottom w:val="none" w:sz="0" w:space="0" w:color="auto"/>
        <w:right w:val="none" w:sz="0" w:space="0" w:color="auto"/>
      </w:divBdr>
    </w:div>
    <w:div w:id="855732902">
      <w:bodyDiv w:val="1"/>
      <w:marLeft w:val="0"/>
      <w:marRight w:val="0"/>
      <w:marTop w:val="0"/>
      <w:marBottom w:val="0"/>
      <w:divBdr>
        <w:top w:val="none" w:sz="0" w:space="0" w:color="auto"/>
        <w:left w:val="none" w:sz="0" w:space="0" w:color="auto"/>
        <w:bottom w:val="none" w:sz="0" w:space="0" w:color="auto"/>
        <w:right w:val="none" w:sz="0" w:space="0" w:color="auto"/>
      </w:divBdr>
    </w:div>
    <w:div w:id="881595691">
      <w:bodyDiv w:val="1"/>
      <w:marLeft w:val="0"/>
      <w:marRight w:val="0"/>
      <w:marTop w:val="0"/>
      <w:marBottom w:val="0"/>
      <w:divBdr>
        <w:top w:val="none" w:sz="0" w:space="0" w:color="auto"/>
        <w:left w:val="none" w:sz="0" w:space="0" w:color="auto"/>
        <w:bottom w:val="none" w:sz="0" w:space="0" w:color="auto"/>
        <w:right w:val="none" w:sz="0" w:space="0" w:color="auto"/>
      </w:divBdr>
    </w:div>
    <w:div w:id="893466286">
      <w:bodyDiv w:val="1"/>
      <w:marLeft w:val="0"/>
      <w:marRight w:val="0"/>
      <w:marTop w:val="0"/>
      <w:marBottom w:val="0"/>
      <w:divBdr>
        <w:top w:val="none" w:sz="0" w:space="0" w:color="auto"/>
        <w:left w:val="none" w:sz="0" w:space="0" w:color="auto"/>
        <w:bottom w:val="none" w:sz="0" w:space="0" w:color="auto"/>
        <w:right w:val="none" w:sz="0" w:space="0" w:color="auto"/>
      </w:divBdr>
    </w:div>
    <w:div w:id="921331582">
      <w:bodyDiv w:val="1"/>
      <w:marLeft w:val="0"/>
      <w:marRight w:val="0"/>
      <w:marTop w:val="0"/>
      <w:marBottom w:val="0"/>
      <w:divBdr>
        <w:top w:val="none" w:sz="0" w:space="0" w:color="auto"/>
        <w:left w:val="none" w:sz="0" w:space="0" w:color="auto"/>
        <w:bottom w:val="none" w:sz="0" w:space="0" w:color="auto"/>
        <w:right w:val="none" w:sz="0" w:space="0" w:color="auto"/>
      </w:divBdr>
    </w:div>
    <w:div w:id="952516496">
      <w:bodyDiv w:val="1"/>
      <w:marLeft w:val="0"/>
      <w:marRight w:val="0"/>
      <w:marTop w:val="0"/>
      <w:marBottom w:val="0"/>
      <w:divBdr>
        <w:top w:val="none" w:sz="0" w:space="0" w:color="auto"/>
        <w:left w:val="none" w:sz="0" w:space="0" w:color="auto"/>
        <w:bottom w:val="none" w:sz="0" w:space="0" w:color="auto"/>
        <w:right w:val="none" w:sz="0" w:space="0" w:color="auto"/>
      </w:divBdr>
    </w:div>
    <w:div w:id="956839649">
      <w:bodyDiv w:val="1"/>
      <w:marLeft w:val="0"/>
      <w:marRight w:val="0"/>
      <w:marTop w:val="0"/>
      <w:marBottom w:val="0"/>
      <w:divBdr>
        <w:top w:val="none" w:sz="0" w:space="0" w:color="auto"/>
        <w:left w:val="none" w:sz="0" w:space="0" w:color="auto"/>
        <w:bottom w:val="none" w:sz="0" w:space="0" w:color="auto"/>
        <w:right w:val="none" w:sz="0" w:space="0" w:color="auto"/>
      </w:divBdr>
    </w:div>
    <w:div w:id="962685971">
      <w:bodyDiv w:val="1"/>
      <w:marLeft w:val="0"/>
      <w:marRight w:val="0"/>
      <w:marTop w:val="0"/>
      <w:marBottom w:val="0"/>
      <w:divBdr>
        <w:top w:val="none" w:sz="0" w:space="0" w:color="auto"/>
        <w:left w:val="none" w:sz="0" w:space="0" w:color="auto"/>
        <w:bottom w:val="none" w:sz="0" w:space="0" w:color="auto"/>
        <w:right w:val="none" w:sz="0" w:space="0" w:color="auto"/>
      </w:divBdr>
    </w:div>
    <w:div w:id="970867765">
      <w:bodyDiv w:val="1"/>
      <w:marLeft w:val="0"/>
      <w:marRight w:val="0"/>
      <w:marTop w:val="0"/>
      <w:marBottom w:val="0"/>
      <w:divBdr>
        <w:top w:val="none" w:sz="0" w:space="0" w:color="auto"/>
        <w:left w:val="none" w:sz="0" w:space="0" w:color="auto"/>
        <w:bottom w:val="none" w:sz="0" w:space="0" w:color="auto"/>
        <w:right w:val="none" w:sz="0" w:space="0" w:color="auto"/>
      </w:divBdr>
    </w:div>
    <w:div w:id="997685345">
      <w:bodyDiv w:val="1"/>
      <w:marLeft w:val="0"/>
      <w:marRight w:val="0"/>
      <w:marTop w:val="0"/>
      <w:marBottom w:val="0"/>
      <w:divBdr>
        <w:top w:val="none" w:sz="0" w:space="0" w:color="auto"/>
        <w:left w:val="none" w:sz="0" w:space="0" w:color="auto"/>
        <w:bottom w:val="none" w:sz="0" w:space="0" w:color="auto"/>
        <w:right w:val="none" w:sz="0" w:space="0" w:color="auto"/>
      </w:divBdr>
    </w:div>
    <w:div w:id="1006907508">
      <w:bodyDiv w:val="1"/>
      <w:marLeft w:val="0"/>
      <w:marRight w:val="0"/>
      <w:marTop w:val="0"/>
      <w:marBottom w:val="0"/>
      <w:divBdr>
        <w:top w:val="none" w:sz="0" w:space="0" w:color="auto"/>
        <w:left w:val="none" w:sz="0" w:space="0" w:color="auto"/>
        <w:bottom w:val="none" w:sz="0" w:space="0" w:color="auto"/>
        <w:right w:val="none" w:sz="0" w:space="0" w:color="auto"/>
      </w:divBdr>
    </w:div>
    <w:div w:id="1025210276">
      <w:bodyDiv w:val="1"/>
      <w:marLeft w:val="0"/>
      <w:marRight w:val="0"/>
      <w:marTop w:val="0"/>
      <w:marBottom w:val="0"/>
      <w:divBdr>
        <w:top w:val="none" w:sz="0" w:space="0" w:color="auto"/>
        <w:left w:val="none" w:sz="0" w:space="0" w:color="auto"/>
        <w:bottom w:val="none" w:sz="0" w:space="0" w:color="auto"/>
        <w:right w:val="none" w:sz="0" w:space="0" w:color="auto"/>
      </w:divBdr>
    </w:div>
    <w:div w:id="1047604680">
      <w:bodyDiv w:val="1"/>
      <w:marLeft w:val="0"/>
      <w:marRight w:val="0"/>
      <w:marTop w:val="0"/>
      <w:marBottom w:val="0"/>
      <w:divBdr>
        <w:top w:val="none" w:sz="0" w:space="0" w:color="auto"/>
        <w:left w:val="none" w:sz="0" w:space="0" w:color="auto"/>
        <w:bottom w:val="none" w:sz="0" w:space="0" w:color="auto"/>
        <w:right w:val="none" w:sz="0" w:space="0" w:color="auto"/>
      </w:divBdr>
    </w:div>
    <w:div w:id="1059980752">
      <w:bodyDiv w:val="1"/>
      <w:marLeft w:val="0"/>
      <w:marRight w:val="0"/>
      <w:marTop w:val="0"/>
      <w:marBottom w:val="0"/>
      <w:divBdr>
        <w:top w:val="none" w:sz="0" w:space="0" w:color="auto"/>
        <w:left w:val="none" w:sz="0" w:space="0" w:color="auto"/>
        <w:bottom w:val="none" w:sz="0" w:space="0" w:color="auto"/>
        <w:right w:val="none" w:sz="0" w:space="0" w:color="auto"/>
      </w:divBdr>
    </w:div>
    <w:div w:id="1095589149">
      <w:bodyDiv w:val="1"/>
      <w:marLeft w:val="0"/>
      <w:marRight w:val="0"/>
      <w:marTop w:val="0"/>
      <w:marBottom w:val="0"/>
      <w:divBdr>
        <w:top w:val="none" w:sz="0" w:space="0" w:color="auto"/>
        <w:left w:val="none" w:sz="0" w:space="0" w:color="auto"/>
        <w:bottom w:val="none" w:sz="0" w:space="0" w:color="auto"/>
        <w:right w:val="none" w:sz="0" w:space="0" w:color="auto"/>
      </w:divBdr>
    </w:div>
    <w:div w:id="1111510834">
      <w:bodyDiv w:val="1"/>
      <w:marLeft w:val="0"/>
      <w:marRight w:val="0"/>
      <w:marTop w:val="0"/>
      <w:marBottom w:val="0"/>
      <w:divBdr>
        <w:top w:val="none" w:sz="0" w:space="0" w:color="auto"/>
        <w:left w:val="none" w:sz="0" w:space="0" w:color="auto"/>
        <w:bottom w:val="none" w:sz="0" w:space="0" w:color="auto"/>
        <w:right w:val="none" w:sz="0" w:space="0" w:color="auto"/>
      </w:divBdr>
    </w:div>
    <w:div w:id="1113474018">
      <w:bodyDiv w:val="1"/>
      <w:marLeft w:val="0"/>
      <w:marRight w:val="0"/>
      <w:marTop w:val="0"/>
      <w:marBottom w:val="0"/>
      <w:divBdr>
        <w:top w:val="none" w:sz="0" w:space="0" w:color="auto"/>
        <w:left w:val="none" w:sz="0" w:space="0" w:color="auto"/>
        <w:bottom w:val="none" w:sz="0" w:space="0" w:color="auto"/>
        <w:right w:val="none" w:sz="0" w:space="0" w:color="auto"/>
      </w:divBdr>
    </w:div>
    <w:div w:id="1120107925">
      <w:bodyDiv w:val="1"/>
      <w:marLeft w:val="0"/>
      <w:marRight w:val="0"/>
      <w:marTop w:val="0"/>
      <w:marBottom w:val="0"/>
      <w:divBdr>
        <w:top w:val="none" w:sz="0" w:space="0" w:color="auto"/>
        <w:left w:val="none" w:sz="0" w:space="0" w:color="auto"/>
        <w:bottom w:val="none" w:sz="0" w:space="0" w:color="auto"/>
        <w:right w:val="none" w:sz="0" w:space="0" w:color="auto"/>
      </w:divBdr>
    </w:div>
    <w:div w:id="1120683602">
      <w:bodyDiv w:val="1"/>
      <w:marLeft w:val="0"/>
      <w:marRight w:val="0"/>
      <w:marTop w:val="0"/>
      <w:marBottom w:val="0"/>
      <w:divBdr>
        <w:top w:val="none" w:sz="0" w:space="0" w:color="auto"/>
        <w:left w:val="none" w:sz="0" w:space="0" w:color="auto"/>
        <w:bottom w:val="none" w:sz="0" w:space="0" w:color="auto"/>
        <w:right w:val="none" w:sz="0" w:space="0" w:color="auto"/>
      </w:divBdr>
    </w:div>
    <w:div w:id="1126313471">
      <w:bodyDiv w:val="1"/>
      <w:marLeft w:val="0"/>
      <w:marRight w:val="0"/>
      <w:marTop w:val="0"/>
      <w:marBottom w:val="0"/>
      <w:divBdr>
        <w:top w:val="none" w:sz="0" w:space="0" w:color="auto"/>
        <w:left w:val="none" w:sz="0" w:space="0" w:color="auto"/>
        <w:bottom w:val="none" w:sz="0" w:space="0" w:color="auto"/>
        <w:right w:val="none" w:sz="0" w:space="0" w:color="auto"/>
      </w:divBdr>
    </w:div>
    <w:div w:id="1133062310">
      <w:bodyDiv w:val="1"/>
      <w:marLeft w:val="0"/>
      <w:marRight w:val="0"/>
      <w:marTop w:val="0"/>
      <w:marBottom w:val="0"/>
      <w:divBdr>
        <w:top w:val="none" w:sz="0" w:space="0" w:color="auto"/>
        <w:left w:val="none" w:sz="0" w:space="0" w:color="auto"/>
        <w:bottom w:val="none" w:sz="0" w:space="0" w:color="auto"/>
        <w:right w:val="none" w:sz="0" w:space="0" w:color="auto"/>
      </w:divBdr>
    </w:div>
    <w:div w:id="1136415090">
      <w:bodyDiv w:val="1"/>
      <w:marLeft w:val="0"/>
      <w:marRight w:val="0"/>
      <w:marTop w:val="0"/>
      <w:marBottom w:val="0"/>
      <w:divBdr>
        <w:top w:val="none" w:sz="0" w:space="0" w:color="auto"/>
        <w:left w:val="none" w:sz="0" w:space="0" w:color="auto"/>
        <w:bottom w:val="none" w:sz="0" w:space="0" w:color="auto"/>
        <w:right w:val="none" w:sz="0" w:space="0" w:color="auto"/>
      </w:divBdr>
    </w:div>
    <w:div w:id="1152871061">
      <w:bodyDiv w:val="1"/>
      <w:marLeft w:val="0"/>
      <w:marRight w:val="0"/>
      <w:marTop w:val="0"/>
      <w:marBottom w:val="0"/>
      <w:divBdr>
        <w:top w:val="none" w:sz="0" w:space="0" w:color="auto"/>
        <w:left w:val="none" w:sz="0" w:space="0" w:color="auto"/>
        <w:bottom w:val="none" w:sz="0" w:space="0" w:color="auto"/>
        <w:right w:val="none" w:sz="0" w:space="0" w:color="auto"/>
      </w:divBdr>
    </w:div>
    <w:div w:id="1155412366">
      <w:bodyDiv w:val="1"/>
      <w:marLeft w:val="0"/>
      <w:marRight w:val="0"/>
      <w:marTop w:val="0"/>
      <w:marBottom w:val="0"/>
      <w:divBdr>
        <w:top w:val="none" w:sz="0" w:space="0" w:color="auto"/>
        <w:left w:val="none" w:sz="0" w:space="0" w:color="auto"/>
        <w:bottom w:val="none" w:sz="0" w:space="0" w:color="auto"/>
        <w:right w:val="none" w:sz="0" w:space="0" w:color="auto"/>
      </w:divBdr>
    </w:div>
    <w:div w:id="1157578931">
      <w:bodyDiv w:val="1"/>
      <w:marLeft w:val="0"/>
      <w:marRight w:val="0"/>
      <w:marTop w:val="0"/>
      <w:marBottom w:val="0"/>
      <w:divBdr>
        <w:top w:val="none" w:sz="0" w:space="0" w:color="auto"/>
        <w:left w:val="none" w:sz="0" w:space="0" w:color="auto"/>
        <w:bottom w:val="none" w:sz="0" w:space="0" w:color="auto"/>
        <w:right w:val="none" w:sz="0" w:space="0" w:color="auto"/>
      </w:divBdr>
    </w:div>
    <w:div w:id="1165898385">
      <w:bodyDiv w:val="1"/>
      <w:marLeft w:val="0"/>
      <w:marRight w:val="0"/>
      <w:marTop w:val="0"/>
      <w:marBottom w:val="0"/>
      <w:divBdr>
        <w:top w:val="none" w:sz="0" w:space="0" w:color="auto"/>
        <w:left w:val="none" w:sz="0" w:space="0" w:color="auto"/>
        <w:bottom w:val="none" w:sz="0" w:space="0" w:color="auto"/>
        <w:right w:val="none" w:sz="0" w:space="0" w:color="auto"/>
      </w:divBdr>
    </w:div>
    <w:div w:id="1169294607">
      <w:bodyDiv w:val="1"/>
      <w:marLeft w:val="0"/>
      <w:marRight w:val="0"/>
      <w:marTop w:val="0"/>
      <w:marBottom w:val="0"/>
      <w:divBdr>
        <w:top w:val="none" w:sz="0" w:space="0" w:color="auto"/>
        <w:left w:val="none" w:sz="0" w:space="0" w:color="auto"/>
        <w:bottom w:val="none" w:sz="0" w:space="0" w:color="auto"/>
        <w:right w:val="none" w:sz="0" w:space="0" w:color="auto"/>
      </w:divBdr>
    </w:div>
    <w:div w:id="1172065904">
      <w:bodyDiv w:val="1"/>
      <w:marLeft w:val="0"/>
      <w:marRight w:val="0"/>
      <w:marTop w:val="0"/>
      <w:marBottom w:val="0"/>
      <w:divBdr>
        <w:top w:val="none" w:sz="0" w:space="0" w:color="auto"/>
        <w:left w:val="none" w:sz="0" w:space="0" w:color="auto"/>
        <w:bottom w:val="none" w:sz="0" w:space="0" w:color="auto"/>
        <w:right w:val="none" w:sz="0" w:space="0" w:color="auto"/>
      </w:divBdr>
    </w:div>
    <w:div w:id="1179351006">
      <w:bodyDiv w:val="1"/>
      <w:marLeft w:val="0"/>
      <w:marRight w:val="0"/>
      <w:marTop w:val="0"/>
      <w:marBottom w:val="0"/>
      <w:divBdr>
        <w:top w:val="none" w:sz="0" w:space="0" w:color="auto"/>
        <w:left w:val="none" w:sz="0" w:space="0" w:color="auto"/>
        <w:bottom w:val="none" w:sz="0" w:space="0" w:color="auto"/>
        <w:right w:val="none" w:sz="0" w:space="0" w:color="auto"/>
      </w:divBdr>
    </w:div>
    <w:div w:id="1180508247">
      <w:bodyDiv w:val="1"/>
      <w:marLeft w:val="0"/>
      <w:marRight w:val="0"/>
      <w:marTop w:val="0"/>
      <w:marBottom w:val="0"/>
      <w:divBdr>
        <w:top w:val="none" w:sz="0" w:space="0" w:color="auto"/>
        <w:left w:val="none" w:sz="0" w:space="0" w:color="auto"/>
        <w:bottom w:val="none" w:sz="0" w:space="0" w:color="auto"/>
        <w:right w:val="none" w:sz="0" w:space="0" w:color="auto"/>
      </w:divBdr>
    </w:div>
    <w:div w:id="1190952550">
      <w:bodyDiv w:val="1"/>
      <w:marLeft w:val="0"/>
      <w:marRight w:val="0"/>
      <w:marTop w:val="0"/>
      <w:marBottom w:val="0"/>
      <w:divBdr>
        <w:top w:val="none" w:sz="0" w:space="0" w:color="auto"/>
        <w:left w:val="none" w:sz="0" w:space="0" w:color="auto"/>
        <w:bottom w:val="none" w:sz="0" w:space="0" w:color="auto"/>
        <w:right w:val="none" w:sz="0" w:space="0" w:color="auto"/>
      </w:divBdr>
    </w:div>
    <w:div w:id="1193811222">
      <w:bodyDiv w:val="1"/>
      <w:marLeft w:val="0"/>
      <w:marRight w:val="0"/>
      <w:marTop w:val="0"/>
      <w:marBottom w:val="0"/>
      <w:divBdr>
        <w:top w:val="none" w:sz="0" w:space="0" w:color="auto"/>
        <w:left w:val="none" w:sz="0" w:space="0" w:color="auto"/>
        <w:bottom w:val="none" w:sz="0" w:space="0" w:color="auto"/>
        <w:right w:val="none" w:sz="0" w:space="0" w:color="auto"/>
      </w:divBdr>
    </w:div>
    <w:div w:id="1202669383">
      <w:bodyDiv w:val="1"/>
      <w:marLeft w:val="0"/>
      <w:marRight w:val="0"/>
      <w:marTop w:val="0"/>
      <w:marBottom w:val="0"/>
      <w:divBdr>
        <w:top w:val="none" w:sz="0" w:space="0" w:color="auto"/>
        <w:left w:val="none" w:sz="0" w:space="0" w:color="auto"/>
        <w:bottom w:val="none" w:sz="0" w:space="0" w:color="auto"/>
        <w:right w:val="none" w:sz="0" w:space="0" w:color="auto"/>
      </w:divBdr>
    </w:div>
    <w:div w:id="1203203301">
      <w:bodyDiv w:val="1"/>
      <w:marLeft w:val="0"/>
      <w:marRight w:val="0"/>
      <w:marTop w:val="0"/>
      <w:marBottom w:val="0"/>
      <w:divBdr>
        <w:top w:val="none" w:sz="0" w:space="0" w:color="auto"/>
        <w:left w:val="none" w:sz="0" w:space="0" w:color="auto"/>
        <w:bottom w:val="none" w:sz="0" w:space="0" w:color="auto"/>
        <w:right w:val="none" w:sz="0" w:space="0" w:color="auto"/>
      </w:divBdr>
    </w:div>
    <w:div w:id="1207596985">
      <w:bodyDiv w:val="1"/>
      <w:marLeft w:val="0"/>
      <w:marRight w:val="0"/>
      <w:marTop w:val="0"/>
      <w:marBottom w:val="0"/>
      <w:divBdr>
        <w:top w:val="none" w:sz="0" w:space="0" w:color="auto"/>
        <w:left w:val="none" w:sz="0" w:space="0" w:color="auto"/>
        <w:bottom w:val="none" w:sz="0" w:space="0" w:color="auto"/>
        <w:right w:val="none" w:sz="0" w:space="0" w:color="auto"/>
      </w:divBdr>
    </w:div>
    <w:div w:id="1208026798">
      <w:bodyDiv w:val="1"/>
      <w:marLeft w:val="0"/>
      <w:marRight w:val="0"/>
      <w:marTop w:val="0"/>
      <w:marBottom w:val="0"/>
      <w:divBdr>
        <w:top w:val="none" w:sz="0" w:space="0" w:color="auto"/>
        <w:left w:val="none" w:sz="0" w:space="0" w:color="auto"/>
        <w:bottom w:val="none" w:sz="0" w:space="0" w:color="auto"/>
        <w:right w:val="none" w:sz="0" w:space="0" w:color="auto"/>
      </w:divBdr>
    </w:div>
    <w:div w:id="1242525100">
      <w:bodyDiv w:val="1"/>
      <w:marLeft w:val="0"/>
      <w:marRight w:val="0"/>
      <w:marTop w:val="0"/>
      <w:marBottom w:val="0"/>
      <w:divBdr>
        <w:top w:val="none" w:sz="0" w:space="0" w:color="auto"/>
        <w:left w:val="none" w:sz="0" w:space="0" w:color="auto"/>
        <w:bottom w:val="none" w:sz="0" w:space="0" w:color="auto"/>
        <w:right w:val="none" w:sz="0" w:space="0" w:color="auto"/>
      </w:divBdr>
    </w:div>
    <w:div w:id="1244025326">
      <w:bodyDiv w:val="1"/>
      <w:marLeft w:val="0"/>
      <w:marRight w:val="0"/>
      <w:marTop w:val="0"/>
      <w:marBottom w:val="0"/>
      <w:divBdr>
        <w:top w:val="none" w:sz="0" w:space="0" w:color="auto"/>
        <w:left w:val="none" w:sz="0" w:space="0" w:color="auto"/>
        <w:bottom w:val="none" w:sz="0" w:space="0" w:color="auto"/>
        <w:right w:val="none" w:sz="0" w:space="0" w:color="auto"/>
      </w:divBdr>
    </w:div>
    <w:div w:id="1271547861">
      <w:bodyDiv w:val="1"/>
      <w:marLeft w:val="0"/>
      <w:marRight w:val="0"/>
      <w:marTop w:val="0"/>
      <w:marBottom w:val="0"/>
      <w:divBdr>
        <w:top w:val="none" w:sz="0" w:space="0" w:color="auto"/>
        <w:left w:val="none" w:sz="0" w:space="0" w:color="auto"/>
        <w:bottom w:val="none" w:sz="0" w:space="0" w:color="auto"/>
        <w:right w:val="none" w:sz="0" w:space="0" w:color="auto"/>
      </w:divBdr>
    </w:div>
    <w:div w:id="1278634718">
      <w:bodyDiv w:val="1"/>
      <w:marLeft w:val="0"/>
      <w:marRight w:val="0"/>
      <w:marTop w:val="0"/>
      <w:marBottom w:val="0"/>
      <w:divBdr>
        <w:top w:val="none" w:sz="0" w:space="0" w:color="auto"/>
        <w:left w:val="none" w:sz="0" w:space="0" w:color="auto"/>
        <w:bottom w:val="none" w:sz="0" w:space="0" w:color="auto"/>
        <w:right w:val="none" w:sz="0" w:space="0" w:color="auto"/>
      </w:divBdr>
    </w:div>
    <w:div w:id="1282539924">
      <w:bodyDiv w:val="1"/>
      <w:marLeft w:val="0"/>
      <w:marRight w:val="0"/>
      <w:marTop w:val="0"/>
      <w:marBottom w:val="0"/>
      <w:divBdr>
        <w:top w:val="none" w:sz="0" w:space="0" w:color="auto"/>
        <w:left w:val="none" w:sz="0" w:space="0" w:color="auto"/>
        <w:bottom w:val="none" w:sz="0" w:space="0" w:color="auto"/>
        <w:right w:val="none" w:sz="0" w:space="0" w:color="auto"/>
      </w:divBdr>
    </w:div>
    <w:div w:id="1305232444">
      <w:bodyDiv w:val="1"/>
      <w:marLeft w:val="0"/>
      <w:marRight w:val="0"/>
      <w:marTop w:val="0"/>
      <w:marBottom w:val="0"/>
      <w:divBdr>
        <w:top w:val="none" w:sz="0" w:space="0" w:color="auto"/>
        <w:left w:val="none" w:sz="0" w:space="0" w:color="auto"/>
        <w:bottom w:val="none" w:sz="0" w:space="0" w:color="auto"/>
        <w:right w:val="none" w:sz="0" w:space="0" w:color="auto"/>
      </w:divBdr>
    </w:div>
    <w:div w:id="1319840994">
      <w:bodyDiv w:val="1"/>
      <w:marLeft w:val="0"/>
      <w:marRight w:val="0"/>
      <w:marTop w:val="0"/>
      <w:marBottom w:val="0"/>
      <w:divBdr>
        <w:top w:val="none" w:sz="0" w:space="0" w:color="auto"/>
        <w:left w:val="none" w:sz="0" w:space="0" w:color="auto"/>
        <w:bottom w:val="none" w:sz="0" w:space="0" w:color="auto"/>
        <w:right w:val="none" w:sz="0" w:space="0" w:color="auto"/>
      </w:divBdr>
    </w:div>
    <w:div w:id="1327586551">
      <w:bodyDiv w:val="1"/>
      <w:marLeft w:val="0"/>
      <w:marRight w:val="0"/>
      <w:marTop w:val="0"/>
      <w:marBottom w:val="0"/>
      <w:divBdr>
        <w:top w:val="none" w:sz="0" w:space="0" w:color="auto"/>
        <w:left w:val="none" w:sz="0" w:space="0" w:color="auto"/>
        <w:bottom w:val="none" w:sz="0" w:space="0" w:color="auto"/>
        <w:right w:val="none" w:sz="0" w:space="0" w:color="auto"/>
      </w:divBdr>
    </w:div>
    <w:div w:id="1329362819">
      <w:bodyDiv w:val="1"/>
      <w:marLeft w:val="0"/>
      <w:marRight w:val="0"/>
      <w:marTop w:val="0"/>
      <w:marBottom w:val="0"/>
      <w:divBdr>
        <w:top w:val="none" w:sz="0" w:space="0" w:color="auto"/>
        <w:left w:val="none" w:sz="0" w:space="0" w:color="auto"/>
        <w:bottom w:val="none" w:sz="0" w:space="0" w:color="auto"/>
        <w:right w:val="none" w:sz="0" w:space="0" w:color="auto"/>
      </w:divBdr>
    </w:div>
    <w:div w:id="1334450002">
      <w:bodyDiv w:val="1"/>
      <w:marLeft w:val="0"/>
      <w:marRight w:val="0"/>
      <w:marTop w:val="0"/>
      <w:marBottom w:val="0"/>
      <w:divBdr>
        <w:top w:val="none" w:sz="0" w:space="0" w:color="auto"/>
        <w:left w:val="none" w:sz="0" w:space="0" w:color="auto"/>
        <w:bottom w:val="none" w:sz="0" w:space="0" w:color="auto"/>
        <w:right w:val="none" w:sz="0" w:space="0" w:color="auto"/>
      </w:divBdr>
    </w:div>
    <w:div w:id="1345134453">
      <w:bodyDiv w:val="1"/>
      <w:marLeft w:val="0"/>
      <w:marRight w:val="0"/>
      <w:marTop w:val="0"/>
      <w:marBottom w:val="0"/>
      <w:divBdr>
        <w:top w:val="none" w:sz="0" w:space="0" w:color="auto"/>
        <w:left w:val="none" w:sz="0" w:space="0" w:color="auto"/>
        <w:bottom w:val="none" w:sz="0" w:space="0" w:color="auto"/>
        <w:right w:val="none" w:sz="0" w:space="0" w:color="auto"/>
      </w:divBdr>
    </w:div>
    <w:div w:id="1354190640">
      <w:bodyDiv w:val="1"/>
      <w:marLeft w:val="0"/>
      <w:marRight w:val="0"/>
      <w:marTop w:val="0"/>
      <w:marBottom w:val="0"/>
      <w:divBdr>
        <w:top w:val="none" w:sz="0" w:space="0" w:color="auto"/>
        <w:left w:val="none" w:sz="0" w:space="0" w:color="auto"/>
        <w:bottom w:val="none" w:sz="0" w:space="0" w:color="auto"/>
        <w:right w:val="none" w:sz="0" w:space="0" w:color="auto"/>
      </w:divBdr>
    </w:div>
    <w:div w:id="1365785337">
      <w:bodyDiv w:val="1"/>
      <w:marLeft w:val="0"/>
      <w:marRight w:val="0"/>
      <w:marTop w:val="0"/>
      <w:marBottom w:val="0"/>
      <w:divBdr>
        <w:top w:val="none" w:sz="0" w:space="0" w:color="auto"/>
        <w:left w:val="none" w:sz="0" w:space="0" w:color="auto"/>
        <w:bottom w:val="none" w:sz="0" w:space="0" w:color="auto"/>
        <w:right w:val="none" w:sz="0" w:space="0" w:color="auto"/>
      </w:divBdr>
    </w:div>
    <w:div w:id="1374694813">
      <w:bodyDiv w:val="1"/>
      <w:marLeft w:val="0"/>
      <w:marRight w:val="0"/>
      <w:marTop w:val="0"/>
      <w:marBottom w:val="0"/>
      <w:divBdr>
        <w:top w:val="none" w:sz="0" w:space="0" w:color="auto"/>
        <w:left w:val="none" w:sz="0" w:space="0" w:color="auto"/>
        <w:bottom w:val="none" w:sz="0" w:space="0" w:color="auto"/>
        <w:right w:val="none" w:sz="0" w:space="0" w:color="auto"/>
      </w:divBdr>
    </w:div>
    <w:div w:id="1374846695">
      <w:bodyDiv w:val="1"/>
      <w:marLeft w:val="0"/>
      <w:marRight w:val="0"/>
      <w:marTop w:val="0"/>
      <w:marBottom w:val="0"/>
      <w:divBdr>
        <w:top w:val="none" w:sz="0" w:space="0" w:color="auto"/>
        <w:left w:val="none" w:sz="0" w:space="0" w:color="auto"/>
        <w:bottom w:val="none" w:sz="0" w:space="0" w:color="auto"/>
        <w:right w:val="none" w:sz="0" w:space="0" w:color="auto"/>
      </w:divBdr>
    </w:div>
    <w:div w:id="1381132771">
      <w:bodyDiv w:val="1"/>
      <w:marLeft w:val="0"/>
      <w:marRight w:val="0"/>
      <w:marTop w:val="0"/>
      <w:marBottom w:val="0"/>
      <w:divBdr>
        <w:top w:val="none" w:sz="0" w:space="0" w:color="auto"/>
        <w:left w:val="none" w:sz="0" w:space="0" w:color="auto"/>
        <w:bottom w:val="none" w:sz="0" w:space="0" w:color="auto"/>
        <w:right w:val="none" w:sz="0" w:space="0" w:color="auto"/>
      </w:divBdr>
    </w:div>
    <w:div w:id="1389570707">
      <w:bodyDiv w:val="1"/>
      <w:marLeft w:val="0"/>
      <w:marRight w:val="0"/>
      <w:marTop w:val="0"/>
      <w:marBottom w:val="0"/>
      <w:divBdr>
        <w:top w:val="none" w:sz="0" w:space="0" w:color="auto"/>
        <w:left w:val="none" w:sz="0" w:space="0" w:color="auto"/>
        <w:bottom w:val="none" w:sz="0" w:space="0" w:color="auto"/>
        <w:right w:val="none" w:sz="0" w:space="0" w:color="auto"/>
      </w:divBdr>
    </w:div>
    <w:div w:id="1394502104">
      <w:bodyDiv w:val="1"/>
      <w:marLeft w:val="0"/>
      <w:marRight w:val="0"/>
      <w:marTop w:val="0"/>
      <w:marBottom w:val="0"/>
      <w:divBdr>
        <w:top w:val="none" w:sz="0" w:space="0" w:color="auto"/>
        <w:left w:val="none" w:sz="0" w:space="0" w:color="auto"/>
        <w:bottom w:val="none" w:sz="0" w:space="0" w:color="auto"/>
        <w:right w:val="none" w:sz="0" w:space="0" w:color="auto"/>
      </w:divBdr>
    </w:div>
    <w:div w:id="1395852804">
      <w:bodyDiv w:val="1"/>
      <w:marLeft w:val="0"/>
      <w:marRight w:val="0"/>
      <w:marTop w:val="0"/>
      <w:marBottom w:val="0"/>
      <w:divBdr>
        <w:top w:val="none" w:sz="0" w:space="0" w:color="auto"/>
        <w:left w:val="none" w:sz="0" w:space="0" w:color="auto"/>
        <w:bottom w:val="none" w:sz="0" w:space="0" w:color="auto"/>
        <w:right w:val="none" w:sz="0" w:space="0" w:color="auto"/>
      </w:divBdr>
    </w:div>
    <w:div w:id="1423839180">
      <w:bodyDiv w:val="1"/>
      <w:marLeft w:val="0"/>
      <w:marRight w:val="0"/>
      <w:marTop w:val="0"/>
      <w:marBottom w:val="0"/>
      <w:divBdr>
        <w:top w:val="none" w:sz="0" w:space="0" w:color="auto"/>
        <w:left w:val="none" w:sz="0" w:space="0" w:color="auto"/>
        <w:bottom w:val="none" w:sz="0" w:space="0" w:color="auto"/>
        <w:right w:val="none" w:sz="0" w:space="0" w:color="auto"/>
      </w:divBdr>
    </w:div>
    <w:div w:id="1427264772">
      <w:bodyDiv w:val="1"/>
      <w:marLeft w:val="0"/>
      <w:marRight w:val="0"/>
      <w:marTop w:val="0"/>
      <w:marBottom w:val="0"/>
      <w:divBdr>
        <w:top w:val="none" w:sz="0" w:space="0" w:color="auto"/>
        <w:left w:val="none" w:sz="0" w:space="0" w:color="auto"/>
        <w:bottom w:val="none" w:sz="0" w:space="0" w:color="auto"/>
        <w:right w:val="none" w:sz="0" w:space="0" w:color="auto"/>
      </w:divBdr>
    </w:div>
    <w:div w:id="1476069712">
      <w:bodyDiv w:val="1"/>
      <w:marLeft w:val="0"/>
      <w:marRight w:val="0"/>
      <w:marTop w:val="0"/>
      <w:marBottom w:val="0"/>
      <w:divBdr>
        <w:top w:val="none" w:sz="0" w:space="0" w:color="auto"/>
        <w:left w:val="none" w:sz="0" w:space="0" w:color="auto"/>
        <w:bottom w:val="none" w:sz="0" w:space="0" w:color="auto"/>
        <w:right w:val="none" w:sz="0" w:space="0" w:color="auto"/>
      </w:divBdr>
      <w:divsChild>
        <w:div w:id="486868193">
          <w:marLeft w:val="0"/>
          <w:marRight w:val="0"/>
          <w:marTop w:val="0"/>
          <w:marBottom w:val="0"/>
          <w:divBdr>
            <w:top w:val="none" w:sz="0" w:space="0" w:color="auto"/>
            <w:left w:val="none" w:sz="0" w:space="0" w:color="auto"/>
            <w:bottom w:val="none" w:sz="0" w:space="0" w:color="auto"/>
            <w:right w:val="none" w:sz="0" w:space="0" w:color="auto"/>
          </w:divBdr>
        </w:div>
        <w:div w:id="910889437">
          <w:marLeft w:val="0"/>
          <w:marRight w:val="0"/>
          <w:marTop w:val="0"/>
          <w:marBottom w:val="0"/>
          <w:divBdr>
            <w:top w:val="none" w:sz="0" w:space="0" w:color="auto"/>
            <w:left w:val="none" w:sz="0" w:space="0" w:color="auto"/>
            <w:bottom w:val="none" w:sz="0" w:space="0" w:color="auto"/>
            <w:right w:val="none" w:sz="0" w:space="0" w:color="auto"/>
          </w:divBdr>
        </w:div>
      </w:divsChild>
    </w:div>
    <w:div w:id="1488130883">
      <w:bodyDiv w:val="1"/>
      <w:marLeft w:val="0"/>
      <w:marRight w:val="0"/>
      <w:marTop w:val="0"/>
      <w:marBottom w:val="0"/>
      <w:divBdr>
        <w:top w:val="none" w:sz="0" w:space="0" w:color="auto"/>
        <w:left w:val="none" w:sz="0" w:space="0" w:color="auto"/>
        <w:bottom w:val="none" w:sz="0" w:space="0" w:color="auto"/>
        <w:right w:val="none" w:sz="0" w:space="0" w:color="auto"/>
      </w:divBdr>
    </w:div>
    <w:div w:id="1501197930">
      <w:bodyDiv w:val="1"/>
      <w:marLeft w:val="0"/>
      <w:marRight w:val="0"/>
      <w:marTop w:val="0"/>
      <w:marBottom w:val="0"/>
      <w:divBdr>
        <w:top w:val="none" w:sz="0" w:space="0" w:color="auto"/>
        <w:left w:val="none" w:sz="0" w:space="0" w:color="auto"/>
        <w:bottom w:val="none" w:sz="0" w:space="0" w:color="auto"/>
        <w:right w:val="none" w:sz="0" w:space="0" w:color="auto"/>
      </w:divBdr>
    </w:div>
    <w:div w:id="1504973219">
      <w:bodyDiv w:val="1"/>
      <w:marLeft w:val="0"/>
      <w:marRight w:val="0"/>
      <w:marTop w:val="0"/>
      <w:marBottom w:val="0"/>
      <w:divBdr>
        <w:top w:val="none" w:sz="0" w:space="0" w:color="auto"/>
        <w:left w:val="none" w:sz="0" w:space="0" w:color="auto"/>
        <w:bottom w:val="none" w:sz="0" w:space="0" w:color="auto"/>
        <w:right w:val="none" w:sz="0" w:space="0" w:color="auto"/>
      </w:divBdr>
    </w:div>
    <w:div w:id="1527912648">
      <w:bodyDiv w:val="1"/>
      <w:marLeft w:val="0"/>
      <w:marRight w:val="0"/>
      <w:marTop w:val="0"/>
      <w:marBottom w:val="0"/>
      <w:divBdr>
        <w:top w:val="none" w:sz="0" w:space="0" w:color="auto"/>
        <w:left w:val="none" w:sz="0" w:space="0" w:color="auto"/>
        <w:bottom w:val="none" w:sz="0" w:space="0" w:color="auto"/>
        <w:right w:val="none" w:sz="0" w:space="0" w:color="auto"/>
      </w:divBdr>
    </w:div>
    <w:div w:id="1551114253">
      <w:bodyDiv w:val="1"/>
      <w:marLeft w:val="0"/>
      <w:marRight w:val="0"/>
      <w:marTop w:val="0"/>
      <w:marBottom w:val="0"/>
      <w:divBdr>
        <w:top w:val="none" w:sz="0" w:space="0" w:color="auto"/>
        <w:left w:val="none" w:sz="0" w:space="0" w:color="auto"/>
        <w:bottom w:val="none" w:sz="0" w:space="0" w:color="auto"/>
        <w:right w:val="none" w:sz="0" w:space="0" w:color="auto"/>
      </w:divBdr>
    </w:div>
    <w:div w:id="1555501679">
      <w:bodyDiv w:val="1"/>
      <w:marLeft w:val="0"/>
      <w:marRight w:val="0"/>
      <w:marTop w:val="0"/>
      <w:marBottom w:val="0"/>
      <w:divBdr>
        <w:top w:val="none" w:sz="0" w:space="0" w:color="auto"/>
        <w:left w:val="none" w:sz="0" w:space="0" w:color="auto"/>
        <w:bottom w:val="none" w:sz="0" w:space="0" w:color="auto"/>
        <w:right w:val="none" w:sz="0" w:space="0" w:color="auto"/>
      </w:divBdr>
    </w:div>
    <w:div w:id="1619024931">
      <w:bodyDiv w:val="1"/>
      <w:marLeft w:val="0"/>
      <w:marRight w:val="0"/>
      <w:marTop w:val="0"/>
      <w:marBottom w:val="0"/>
      <w:divBdr>
        <w:top w:val="none" w:sz="0" w:space="0" w:color="auto"/>
        <w:left w:val="none" w:sz="0" w:space="0" w:color="auto"/>
        <w:bottom w:val="none" w:sz="0" w:space="0" w:color="auto"/>
        <w:right w:val="none" w:sz="0" w:space="0" w:color="auto"/>
      </w:divBdr>
    </w:div>
    <w:div w:id="1624072243">
      <w:bodyDiv w:val="1"/>
      <w:marLeft w:val="0"/>
      <w:marRight w:val="0"/>
      <w:marTop w:val="0"/>
      <w:marBottom w:val="0"/>
      <w:divBdr>
        <w:top w:val="none" w:sz="0" w:space="0" w:color="auto"/>
        <w:left w:val="none" w:sz="0" w:space="0" w:color="auto"/>
        <w:bottom w:val="none" w:sz="0" w:space="0" w:color="auto"/>
        <w:right w:val="none" w:sz="0" w:space="0" w:color="auto"/>
      </w:divBdr>
    </w:div>
    <w:div w:id="1624921028">
      <w:bodyDiv w:val="1"/>
      <w:marLeft w:val="0"/>
      <w:marRight w:val="0"/>
      <w:marTop w:val="0"/>
      <w:marBottom w:val="0"/>
      <w:divBdr>
        <w:top w:val="none" w:sz="0" w:space="0" w:color="auto"/>
        <w:left w:val="none" w:sz="0" w:space="0" w:color="auto"/>
        <w:bottom w:val="none" w:sz="0" w:space="0" w:color="auto"/>
        <w:right w:val="none" w:sz="0" w:space="0" w:color="auto"/>
      </w:divBdr>
    </w:div>
    <w:div w:id="1634749410">
      <w:bodyDiv w:val="1"/>
      <w:marLeft w:val="0"/>
      <w:marRight w:val="0"/>
      <w:marTop w:val="0"/>
      <w:marBottom w:val="0"/>
      <w:divBdr>
        <w:top w:val="none" w:sz="0" w:space="0" w:color="auto"/>
        <w:left w:val="none" w:sz="0" w:space="0" w:color="auto"/>
        <w:bottom w:val="none" w:sz="0" w:space="0" w:color="auto"/>
        <w:right w:val="none" w:sz="0" w:space="0" w:color="auto"/>
      </w:divBdr>
    </w:div>
    <w:div w:id="1650791780">
      <w:bodyDiv w:val="1"/>
      <w:marLeft w:val="0"/>
      <w:marRight w:val="0"/>
      <w:marTop w:val="0"/>
      <w:marBottom w:val="0"/>
      <w:divBdr>
        <w:top w:val="none" w:sz="0" w:space="0" w:color="auto"/>
        <w:left w:val="none" w:sz="0" w:space="0" w:color="auto"/>
        <w:bottom w:val="none" w:sz="0" w:space="0" w:color="auto"/>
        <w:right w:val="none" w:sz="0" w:space="0" w:color="auto"/>
      </w:divBdr>
    </w:div>
    <w:div w:id="1657685729">
      <w:bodyDiv w:val="1"/>
      <w:marLeft w:val="0"/>
      <w:marRight w:val="0"/>
      <w:marTop w:val="0"/>
      <w:marBottom w:val="0"/>
      <w:divBdr>
        <w:top w:val="none" w:sz="0" w:space="0" w:color="auto"/>
        <w:left w:val="none" w:sz="0" w:space="0" w:color="auto"/>
        <w:bottom w:val="none" w:sz="0" w:space="0" w:color="auto"/>
        <w:right w:val="none" w:sz="0" w:space="0" w:color="auto"/>
      </w:divBdr>
    </w:div>
    <w:div w:id="1679313737">
      <w:bodyDiv w:val="1"/>
      <w:marLeft w:val="0"/>
      <w:marRight w:val="0"/>
      <w:marTop w:val="0"/>
      <w:marBottom w:val="0"/>
      <w:divBdr>
        <w:top w:val="none" w:sz="0" w:space="0" w:color="auto"/>
        <w:left w:val="none" w:sz="0" w:space="0" w:color="auto"/>
        <w:bottom w:val="none" w:sz="0" w:space="0" w:color="auto"/>
        <w:right w:val="none" w:sz="0" w:space="0" w:color="auto"/>
      </w:divBdr>
    </w:div>
    <w:div w:id="1683193324">
      <w:bodyDiv w:val="1"/>
      <w:marLeft w:val="0"/>
      <w:marRight w:val="0"/>
      <w:marTop w:val="0"/>
      <w:marBottom w:val="0"/>
      <w:divBdr>
        <w:top w:val="none" w:sz="0" w:space="0" w:color="auto"/>
        <w:left w:val="none" w:sz="0" w:space="0" w:color="auto"/>
        <w:bottom w:val="none" w:sz="0" w:space="0" w:color="auto"/>
        <w:right w:val="none" w:sz="0" w:space="0" w:color="auto"/>
      </w:divBdr>
    </w:div>
    <w:div w:id="1687250375">
      <w:bodyDiv w:val="1"/>
      <w:marLeft w:val="0"/>
      <w:marRight w:val="0"/>
      <w:marTop w:val="0"/>
      <w:marBottom w:val="0"/>
      <w:divBdr>
        <w:top w:val="none" w:sz="0" w:space="0" w:color="auto"/>
        <w:left w:val="none" w:sz="0" w:space="0" w:color="auto"/>
        <w:bottom w:val="none" w:sz="0" w:space="0" w:color="auto"/>
        <w:right w:val="none" w:sz="0" w:space="0" w:color="auto"/>
      </w:divBdr>
    </w:div>
    <w:div w:id="1692798200">
      <w:bodyDiv w:val="1"/>
      <w:marLeft w:val="0"/>
      <w:marRight w:val="0"/>
      <w:marTop w:val="0"/>
      <w:marBottom w:val="0"/>
      <w:divBdr>
        <w:top w:val="none" w:sz="0" w:space="0" w:color="auto"/>
        <w:left w:val="none" w:sz="0" w:space="0" w:color="auto"/>
        <w:bottom w:val="none" w:sz="0" w:space="0" w:color="auto"/>
        <w:right w:val="none" w:sz="0" w:space="0" w:color="auto"/>
      </w:divBdr>
    </w:div>
    <w:div w:id="1706440456">
      <w:bodyDiv w:val="1"/>
      <w:marLeft w:val="0"/>
      <w:marRight w:val="0"/>
      <w:marTop w:val="0"/>
      <w:marBottom w:val="0"/>
      <w:divBdr>
        <w:top w:val="none" w:sz="0" w:space="0" w:color="auto"/>
        <w:left w:val="none" w:sz="0" w:space="0" w:color="auto"/>
        <w:bottom w:val="none" w:sz="0" w:space="0" w:color="auto"/>
        <w:right w:val="none" w:sz="0" w:space="0" w:color="auto"/>
      </w:divBdr>
    </w:div>
    <w:div w:id="1707173624">
      <w:bodyDiv w:val="1"/>
      <w:marLeft w:val="0"/>
      <w:marRight w:val="0"/>
      <w:marTop w:val="0"/>
      <w:marBottom w:val="0"/>
      <w:divBdr>
        <w:top w:val="none" w:sz="0" w:space="0" w:color="auto"/>
        <w:left w:val="none" w:sz="0" w:space="0" w:color="auto"/>
        <w:bottom w:val="none" w:sz="0" w:space="0" w:color="auto"/>
        <w:right w:val="none" w:sz="0" w:space="0" w:color="auto"/>
      </w:divBdr>
    </w:div>
    <w:div w:id="1710955479">
      <w:bodyDiv w:val="1"/>
      <w:marLeft w:val="0"/>
      <w:marRight w:val="0"/>
      <w:marTop w:val="0"/>
      <w:marBottom w:val="0"/>
      <w:divBdr>
        <w:top w:val="none" w:sz="0" w:space="0" w:color="auto"/>
        <w:left w:val="none" w:sz="0" w:space="0" w:color="auto"/>
        <w:bottom w:val="none" w:sz="0" w:space="0" w:color="auto"/>
        <w:right w:val="none" w:sz="0" w:space="0" w:color="auto"/>
      </w:divBdr>
    </w:div>
    <w:div w:id="1723598300">
      <w:bodyDiv w:val="1"/>
      <w:marLeft w:val="0"/>
      <w:marRight w:val="0"/>
      <w:marTop w:val="0"/>
      <w:marBottom w:val="0"/>
      <w:divBdr>
        <w:top w:val="none" w:sz="0" w:space="0" w:color="auto"/>
        <w:left w:val="none" w:sz="0" w:space="0" w:color="auto"/>
        <w:bottom w:val="none" w:sz="0" w:space="0" w:color="auto"/>
        <w:right w:val="none" w:sz="0" w:space="0" w:color="auto"/>
      </w:divBdr>
    </w:div>
    <w:div w:id="1756514246">
      <w:bodyDiv w:val="1"/>
      <w:marLeft w:val="0"/>
      <w:marRight w:val="0"/>
      <w:marTop w:val="0"/>
      <w:marBottom w:val="0"/>
      <w:divBdr>
        <w:top w:val="none" w:sz="0" w:space="0" w:color="auto"/>
        <w:left w:val="none" w:sz="0" w:space="0" w:color="auto"/>
        <w:bottom w:val="none" w:sz="0" w:space="0" w:color="auto"/>
        <w:right w:val="none" w:sz="0" w:space="0" w:color="auto"/>
      </w:divBdr>
    </w:div>
    <w:div w:id="1779251400">
      <w:bodyDiv w:val="1"/>
      <w:marLeft w:val="0"/>
      <w:marRight w:val="0"/>
      <w:marTop w:val="0"/>
      <w:marBottom w:val="0"/>
      <w:divBdr>
        <w:top w:val="none" w:sz="0" w:space="0" w:color="auto"/>
        <w:left w:val="none" w:sz="0" w:space="0" w:color="auto"/>
        <w:bottom w:val="none" w:sz="0" w:space="0" w:color="auto"/>
        <w:right w:val="none" w:sz="0" w:space="0" w:color="auto"/>
      </w:divBdr>
    </w:div>
    <w:div w:id="1786384897">
      <w:bodyDiv w:val="1"/>
      <w:marLeft w:val="0"/>
      <w:marRight w:val="0"/>
      <w:marTop w:val="0"/>
      <w:marBottom w:val="0"/>
      <w:divBdr>
        <w:top w:val="none" w:sz="0" w:space="0" w:color="auto"/>
        <w:left w:val="none" w:sz="0" w:space="0" w:color="auto"/>
        <w:bottom w:val="none" w:sz="0" w:space="0" w:color="auto"/>
        <w:right w:val="none" w:sz="0" w:space="0" w:color="auto"/>
      </w:divBdr>
    </w:div>
    <w:div w:id="1786852430">
      <w:bodyDiv w:val="1"/>
      <w:marLeft w:val="0"/>
      <w:marRight w:val="0"/>
      <w:marTop w:val="0"/>
      <w:marBottom w:val="0"/>
      <w:divBdr>
        <w:top w:val="none" w:sz="0" w:space="0" w:color="auto"/>
        <w:left w:val="none" w:sz="0" w:space="0" w:color="auto"/>
        <w:bottom w:val="none" w:sz="0" w:space="0" w:color="auto"/>
        <w:right w:val="none" w:sz="0" w:space="0" w:color="auto"/>
      </w:divBdr>
    </w:div>
    <w:div w:id="1790708885">
      <w:bodyDiv w:val="1"/>
      <w:marLeft w:val="0"/>
      <w:marRight w:val="0"/>
      <w:marTop w:val="0"/>
      <w:marBottom w:val="0"/>
      <w:divBdr>
        <w:top w:val="none" w:sz="0" w:space="0" w:color="auto"/>
        <w:left w:val="none" w:sz="0" w:space="0" w:color="auto"/>
        <w:bottom w:val="none" w:sz="0" w:space="0" w:color="auto"/>
        <w:right w:val="none" w:sz="0" w:space="0" w:color="auto"/>
      </w:divBdr>
    </w:div>
    <w:div w:id="1791321472">
      <w:bodyDiv w:val="1"/>
      <w:marLeft w:val="0"/>
      <w:marRight w:val="0"/>
      <w:marTop w:val="0"/>
      <w:marBottom w:val="0"/>
      <w:divBdr>
        <w:top w:val="none" w:sz="0" w:space="0" w:color="auto"/>
        <w:left w:val="none" w:sz="0" w:space="0" w:color="auto"/>
        <w:bottom w:val="none" w:sz="0" w:space="0" w:color="auto"/>
        <w:right w:val="none" w:sz="0" w:space="0" w:color="auto"/>
      </w:divBdr>
    </w:div>
    <w:div w:id="1801458936">
      <w:bodyDiv w:val="1"/>
      <w:marLeft w:val="0"/>
      <w:marRight w:val="0"/>
      <w:marTop w:val="0"/>
      <w:marBottom w:val="0"/>
      <w:divBdr>
        <w:top w:val="none" w:sz="0" w:space="0" w:color="auto"/>
        <w:left w:val="none" w:sz="0" w:space="0" w:color="auto"/>
        <w:bottom w:val="none" w:sz="0" w:space="0" w:color="auto"/>
        <w:right w:val="none" w:sz="0" w:space="0" w:color="auto"/>
      </w:divBdr>
    </w:div>
    <w:div w:id="1805926244">
      <w:bodyDiv w:val="1"/>
      <w:marLeft w:val="0"/>
      <w:marRight w:val="0"/>
      <w:marTop w:val="0"/>
      <w:marBottom w:val="0"/>
      <w:divBdr>
        <w:top w:val="none" w:sz="0" w:space="0" w:color="auto"/>
        <w:left w:val="none" w:sz="0" w:space="0" w:color="auto"/>
        <w:bottom w:val="none" w:sz="0" w:space="0" w:color="auto"/>
        <w:right w:val="none" w:sz="0" w:space="0" w:color="auto"/>
      </w:divBdr>
    </w:div>
    <w:div w:id="1807046464">
      <w:bodyDiv w:val="1"/>
      <w:marLeft w:val="0"/>
      <w:marRight w:val="0"/>
      <w:marTop w:val="0"/>
      <w:marBottom w:val="0"/>
      <w:divBdr>
        <w:top w:val="none" w:sz="0" w:space="0" w:color="auto"/>
        <w:left w:val="none" w:sz="0" w:space="0" w:color="auto"/>
        <w:bottom w:val="none" w:sz="0" w:space="0" w:color="auto"/>
        <w:right w:val="none" w:sz="0" w:space="0" w:color="auto"/>
      </w:divBdr>
    </w:div>
    <w:div w:id="1814518477">
      <w:bodyDiv w:val="1"/>
      <w:marLeft w:val="0"/>
      <w:marRight w:val="0"/>
      <w:marTop w:val="0"/>
      <w:marBottom w:val="0"/>
      <w:divBdr>
        <w:top w:val="none" w:sz="0" w:space="0" w:color="auto"/>
        <w:left w:val="none" w:sz="0" w:space="0" w:color="auto"/>
        <w:bottom w:val="none" w:sz="0" w:space="0" w:color="auto"/>
        <w:right w:val="none" w:sz="0" w:space="0" w:color="auto"/>
      </w:divBdr>
    </w:div>
    <w:div w:id="1865094845">
      <w:bodyDiv w:val="1"/>
      <w:marLeft w:val="0"/>
      <w:marRight w:val="0"/>
      <w:marTop w:val="0"/>
      <w:marBottom w:val="0"/>
      <w:divBdr>
        <w:top w:val="none" w:sz="0" w:space="0" w:color="auto"/>
        <w:left w:val="none" w:sz="0" w:space="0" w:color="auto"/>
        <w:bottom w:val="none" w:sz="0" w:space="0" w:color="auto"/>
        <w:right w:val="none" w:sz="0" w:space="0" w:color="auto"/>
      </w:divBdr>
    </w:div>
    <w:div w:id="1902323776">
      <w:bodyDiv w:val="1"/>
      <w:marLeft w:val="0"/>
      <w:marRight w:val="0"/>
      <w:marTop w:val="0"/>
      <w:marBottom w:val="0"/>
      <w:divBdr>
        <w:top w:val="none" w:sz="0" w:space="0" w:color="auto"/>
        <w:left w:val="none" w:sz="0" w:space="0" w:color="auto"/>
        <w:bottom w:val="none" w:sz="0" w:space="0" w:color="auto"/>
        <w:right w:val="none" w:sz="0" w:space="0" w:color="auto"/>
      </w:divBdr>
    </w:div>
    <w:div w:id="1907453338">
      <w:bodyDiv w:val="1"/>
      <w:marLeft w:val="0"/>
      <w:marRight w:val="0"/>
      <w:marTop w:val="0"/>
      <w:marBottom w:val="0"/>
      <w:divBdr>
        <w:top w:val="none" w:sz="0" w:space="0" w:color="auto"/>
        <w:left w:val="none" w:sz="0" w:space="0" w:color="auto"/>
        <w:bottom w:val="none" w:sz="0" w:space="0" w:color="auto"/>
        <w:right w:val="none" w:sz="0" w:space="0" w:color="auto"/>
      </w:divBdr>
    </w:div>
    <w:div w:id="1916477629">
      <w:bodyDiv w:val="1"/>
      <w:marLeft w:val="0"/>
      <w:marRight w:val="0"/>
      <w:marTop w:val="0"/>
      <w:marBottom w:val="0"/>
      <w:divBdr>
        <w:top w:val="none" w:sz="0" w:space="0" w:color="auto"/>
        <w:left w:val="none" w:sz="0" w:space="0" w:color="auto"/>
        <w:bottom w:val="none" w:sz="0" w:space="0" w:color="auto"/>
        <w:right w:val="none" w:sz="0" w:space="0" w:color="auto"/>
      </w:divBdr>
    </w:div>
    <w:div w:id="1918057008">
      <w:bodyDiv w:val="1"/>
      <w:marLeft w:val="0"/>
      <w:marRight w:val="0"/>
      <w:marTop w:val="0"/>
      <w:marBottom w:val="0"/>
      <w:divBdr>
        <w:top w:val="none" w:sz="0" w:space="0" w:color="auto"/>
        <w:left w:val="none" w:sz="0" w:space="0" w:color="auto"/>
        <w:bottom w:val="none" w:sz="0" w:space="0" w:color="auto"/>
        <w:right w:val="none" w:sz="0" w:space="0" w:color="auto"/>
      </w:divBdr>
    </w:div>
    <w:div w:id="1950353654">
      <w:bodyDiv w:val="1"/>
      <w:marLeft w:val="0"/>
      <w:marRight w:val="0"/>
      <w:marTop w:val="0"/>
      <w:marBottom w:val="0"/>
      <w:divBdr>
        <w:top w:val="none" w:sz="0" w:space="0" w:color="auto"/>
        <w:left w:val="none" w:sz="0" w:space="0" w:color="auto"/>
        <w:bottom w:val="none" w:sz="0" w:space="0" w:color="auto"/>
        <w:right w:val="none" w:sz="0" w:space="0" w:color="auto"/>
      </w:divBdr>
    </w:div>
    <w:div w:id="1973318993">
      <w:bodyDiv w:val="1"/>
      <w:marLeft w:val="0"/>
      <w:marRight w:val="0"/>
      <w:marTop w:val="0"/>
      <w:marBottom w:val="0"/>
      <w:divBdr>
        <w:top w:val="none" w:sz="0" w:space="0" w:color="auto"/>
        <w:left w:val="none" w:sz="0" w:space="0" w:color="auto"/>
        <w:bottom w:val="none" w:sz="0" w:space="0" w:color="auto"/>
        <w:right w:val="none" w:sz="0" w:space="0" w:color="auto"/>
      </w:divBdr>
    </w:div>
    <w:div w:id="1988897041">
      <w:bodyDiv w:val="1"/>
      <w:marLeft w:val="0"/>
      <w:marRight w:val="0"/>
      <w:marTop w:val="0"/>
      <w:marBottom w:val="0"/>
      <w:divBdr>
        <w:top w:val="none" w:sz="0" w:space="0" w:color="auto"/>
        <w:left w:val="none" w:sz="0" w:space="0" w:color="auto"/>
        <w:bottom w:val="none" w:sz="0" w:space="0" w:color="auto"/>
        <w:right w:val="none" w:sz="0" w:space="0" w:color="auto"/>
      </w:divBdr>
    </w:div>
    <w:div w:id="1989279832">
      <w:bodyDiv w:val="1"/>
      <w:marLeft w:val="0"/>
      <w:marRight w:val="0"/>
      <w:marTop w:val="0"/>
      <w:marBottom w:val="0"/>
      <w:divBdr>
        <w:top w:val="none" w:sz="0" w:space="0" w:color="auto"/>
        <w:left w:val="none" w:sz="0" w:space="0" w:color="auto"/>
        <w:bottom w:val="none" w:sz="0" w:space="0" w:color="auto"/>
        <w:right w:val="none" w:sz="0" w:space="0" w:color="auto"/>
      </w:divBdr>
    </w:div>
    <w:div w:id="1989556110">
      <w:bodyDiv w:val="1"/>
      <w:marLeft w:val="0"/>
      <w:marRight w:val="0"/>
      <w:marTop w:val="0"/>
      <w:marBottom w:val="0"/>
      <w:divBdr>
        <w:top w:val="none" w:sz="0" w:space="0" w:color="auto"/>
        <w:left w:val="none" w:sz="0" w:space="0" w:color="auto"/>
        <w:bottom w:val="none" w:sz="0" w:space="0" w:color="auto"/>
        <w:right w:val="none" w:sz="0" w:space="0" w:color="auto"/>
      </w:divBdr>
    </w:div>
    <w:div w:id="2013294163">
      <w:bodyDiv w:val="1"/>
      <w:marLeft w:val="0"/>
      <w:marRight w:val="0"/>
      <w:marTop w:val="0"/>
      <w:marBottom w:val="0"/>
      <w:divBdr>
        <w:top w:val="none" w:sz="0" w:space="0" w:color="auto"/>
        <w:left w:val="none" w:sz="0" w:space="0" w:color="auto"/>
        <w:bottom w:val="none" w:sz="0" w:space="0" w:color="auto"/>
        <w:right w:val="none" w:sz="0" w:space="0" w:color="auto"/>
      </w:divBdr>
    </w:div>
    <w:div w:id="2022587463">
      <w:bodyDiv w:val="1"/>
      <w:marLeft w:val="0"/>
      <w:marRight w:val="0"/>
      <w:marTop w:val="0"/>
      <w:marBottom w:val="0"/>
      <w:divBdr>
        <w:top w:val="none" w:sz="0" w:space="0" w:color="auto"/>
        <w:left w:val="none" w:sz="0" w:space="0" w:color="auto"/>
        <w:bottom w:val="none" w:sz="0" w:space="0" w:color="auto"/>
        <w:right w:val="none" w:sz="0" w:space="0" w:color="auto"/>
      </w:divBdr>
    </w:div>
    <w:div w:id="2036038896">
      <w:bodyDiv w:val="1"/>
      <w:marLeft w:val="0"/>
      <w:marRight w:val="0"/>
      <w:marTop w:val="0"/>
      <w:marBottom w:val="0"/>
      <w:divBdr>
        <w:top w:val="none" w:sz="0" w:space="0" w:color="auto"/>
        <w:left w:val="none" w:sz="0" w:space="0" w:color="auto"/>
        <w:bottom w:val="none" w:sz="0" w:space="0" w:color="auto"/>
        <w:right w:val="none" w:sz="0" w:space="0" w:color="auto"/>
      </w:divBdr>
    </w:div>
    <w:div w:id="2039239805">
      <w:bodyDiv w:val="1"/>
      <w:marLeft w:val="0"/>
      <w:marRight w:val="0"/>
      <w:marTop w:val="0"/>
      <w:marBottom w:val="0"/>
      <w:divBdr>
        <w:top w:val="none" w:sz="0" w:space="0" w:color="auto"/>
        <w:left w:val="none" w:sz="0" w:space="0" w:color="auto"/>
        <w:bottom w:val="none" w:sz="0" w:space="0" w:color="auto"/>
        <w:right w:val="none" w:sz="0" w:space="0" w:color="auto"/>
      </w:divBdr>
    </w:div>
    <w:div w:id="2060276903">
      <w:bodyDiv w:val="1"/>
      <w:marLeft w:val="0"/>
      <w:marRight w:val="0"/>
      <w:marTop w:val="0"/>
      <w:marBottom w:val="0"/>
      <w:divBdr>
        <w:top w:val="none" w:sz="0" w:space="0" w:color="auto"/>
        <w:left w:val="none" w:sz="0" w:space="0" w:color="auto"/>
        <w:bottom w:val="none" w:sz="0" w:space="0" w:color="auto"/>
        <w:right w:val="none" w:sz="0" w:space="0" w:color="auto"/>
      </w:divBdr>
    </w:div>
    <w:div w:id="2061393978">
      <w:bodyDiv w:val="1"/>
      <w:marLeft w:val="0"/>
      <w:marRight w:val="0"/>
      <w:marTop w:val="0"/>
      <w:marBottom w:val="0"/>
      <w:divBdr>
        <w:top w:val="none" w:sz="0" w:space="0" w:color="auto"/>
        <w:left w:val="none" w:sz="0" w:space="0" w:color="auto"/>
        <w:bottom w:val="none" w:sz="0" w:space="0" w:color="auto"/>
        <w:right w:val="none" w:sz="0" w:space="0" w:color="auto"/>
      </w:divBdr>
    </w:div>
    <w:div w:id="2064788630">
      <w:bodyDiv w:val="1"/>
      <w:marLeft w:val="0"/>
      <w:marRight w:val="0"/>
      <w:marTop w:val="0"/>
      <w:marBottom w:val="0"/>
      <w:divBdr>
        <w:top w:val="none" w:sz="0" w:space="0" w:color="auto"/>
        <w:left w:val="none" w:sz="0" w:space="0" w:color="auto"/>
        <w:bottom w:val="none" w:sz="0" w:space="0" w:color="auto"/>
        <w:right w:val="none" w:sz="0" w:space="0" w:color="auto"/>
      </w:divBdr>
    </w:div>
    <w:div w:id="2068726208">
      <w:bodyDiv w:val="1"/>
      <w:marLeft w:val="0"/>
      <w:marRight w:val="0"/>
      <w:marTop w:val="0"/>
      <w:marBottom w:val="0"/>
      <w:divBdr>
        <w:top w:val="none" w:sz="0" w:space="0" w:color="auto"/>
        <w:left w:val="none" w:sz="0" w:space="0" w:color="auto"/>
        <w:bottom w:val="none" w:sz="0" w:space="0" w:color="auto"/>
        <w:right w:val="none" w:sz="0" w:space="0" w:color="auto"/>
      </w:divBdr>
    </w:div>
    <w:div w:id="2073892651">
      <w:bodyDiv w:val="1"/>
      <w:marLeft w:val="0"/>
      <w:marRight w:val="0"/>
      <w:marTop w:val="0"/>
      <w:marBottom w:val="0"/>
      <w:divBdr>
        <w:top w:val="none" w:sz="0" w:space="0" w:color="auto"/>
        <w:left w:val="none" w:sz="0" w:space="0" w:color="auto"/>
        <w:bottom w:val="none" w:sz="0" w:space="0" w:color="auto"/>
        <w:right w:val="none" w:sz="0" w:space="0" w:color="auto"/>
      </w:divBdr>
    </w:div>
    <w:div w:id="2082172364">
      <w:bodyDiv w:val="1"/>
      <w:marLeft w:val="0"/>
      <w:marRight w:val="0"/>
      <w:marTop w:val="0"/>
      <w:marBottom w:val="0"/>
      <w:divBdr>
        <w:top w:val="none" w:sz="0" w:space="0" w:color="auto"/>
        <w:left w:val="none" w:sz="0" w:space="0" w:color="auto"/>
        <w:bottom w:val="none" w:sz="0" w:space="0" w:color="auto"/>
        <w:right w:val="none" w:sz="0" w:space="0" w:color="auto"/>
      </w:divBdr>
    </w:div>
    <w:div w:id="2084907871">
      <w:bodyDiv w:val="1"/>
      <w:marLeft w:val="0"/>
      <w:marRight w:val="0"/>
      <w:marTop w:val="0"/>
      <w:marBottom w:val="0"/>
      <w:divBdr>
        <w:top w:val="none" w:sz="0" w:space="0" w:color="auto"/>
        <w:left w:val="none" w:sz="0" w:space="0" w:color="auto"/>
        <w:bottom w:val="none" w:sz="0" w:space="0" w:color="auto"/>
        <w:right w:val="none" w:sz="0" w:space="0" w:color="auto"/>
      </w:divBdr>
    </w:div>
    <w:div w:id="2104451842">
      <w:bodyDiv w:val="1"/>
      <w:marLeft w:val="0"/>
      <w:marRight w:val="0"/>
      <w:marTop w:val="0"/>
      <w:marBottom w:val="0"/>
      <w:divBdr>
        <w:top w:val="none" w:sz="0" w:space="0" w:color="auto"/>
        <w:left w:val="none" w:sz="0" w:space="0" w:color="auto"/>
        <w:bottom w:val="none" w:sz="0" w:space="0" w:color="auto"/>
        <w:right w:val="none" w:sz="0" w:space="0" w:color="auto"/>
      </w:divBdr>
    </w:div>
    <w:div w:id="2109964209">
      <w:bodyDiv w:val="1"/>
      <w:marLeft w:val="0"/>
      <w:marRight w:val="0"/>
      <w:marTop w:val="0"/>
      <w:marBottom w:val="0"/>
      <w:divBdr>
        <w:top w:val="none" w:sz="0" w:space="0" w:color="auto"/>
        <w:left w:val="none" w:sz="0" w:space="0" w:color="auto"/>
        <w:bottom w:val="none" w:sz="0" w:space="0" w:color="auto"/>
        <w:right w:val="none" w:sz="0" w:space="0" w:color="auto"/>
      </w:divBdr>
    </w:div>
    <w:div w:id="2110155934">
      <w:bodyDiv w:val="1"/>
      <w:marLeft w:val="0"/>
      <w:marRight w:val="0"/>
      <w:marTop w:val="0"/>
      <w:marBottom w:val="0"/>
      <w:divBdr>
        <w:top w:val="none" w:sz="0" w:space="0" w:color="auto"/>
        <w:left w:val="none" w:sz="0" w:space="0" w:color="auto"/>
        <w:bottom w:val="none" w:sz="0" w:space="0" w:color="auto"/>
        <w:right w:val="none" w:sz="0" w:space="0" w:color="auto"/>
      </w:divBdr>
    </w:div>
    <w:div w:id="2125735564">
      <w:bodyDiv w:val="1"/>
      <w:marLeft w:val="0"/>
      <w:marRight w:val="0"/>
      <w:marTop w:val="0"/>
      <w:marBottom w:val="0"/>
      <w:divBdr>
        <w:top w:val="none" w:sz="0" w:space="0" w:color="auto"/>
        <w:left w:val="none" w:sz="0" w:space="0" w:color="auto"/>
        <w:bottom w:val="none" w:sz="0" w:space="0" w:color="auto"/>
        <w:right w:val="none" w:sz="0" w:space="0" w:color="auto"/>
      </w:divBdr>
    </w:div>
    <w:div w:id="2129353605">
      <w:bodyDiv w:val="1"/>
      <w:marLeft w:val="0"/>
      <w:marRight w:val="0"/>
      <w:marTop w:val="0"/>
      <w:marBottom w:val="0"/>
      <w:divBdr>
        <w:top w:val="none" w:sz="0" w:space="0" w:color="auto"/>
        <w:left w:val="none" w:sz="0" w:space="0" w:color="auto"/>
        <w:bottom w:val="none" w:sz="0" w:space="0" w:color="auto"/>
        <w:right w:val="none" w:sz="0" w:space="0" w:color="auto"/>
      </w:divBdr>
    </w:div>
    <w:div w:id="2132819918">
      <w:bodyDiv w:val="1"/>
      <w:marLeft w:val="0"/>
      <w:marRight w:val="0"/>
      <w:marTop w:val="0"/>
      <w:marBottom w:val="0"/>
      <w:divBdr>
        <w:top w:val="none" w:sz="0" w:space="0" w:color="auto"/>
        <w:left w:val="none" w:sz="0" w:space="0" w:color="auto"/>
        <w:bottom w:val="none" w:sz="0" w:space="0" w:color="auto"/>
        <w:right w:val="none" w:sz="0" w:space="0" w:color="auto"/>
      </w:divBdr>
    </w:div>
    <w:div w:id="2135244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usteduvn.sharepoint.com/sites/XVL-FINALPROJECT/Shared%20Documents/General/BC_last_version/BAOCAO_VXL_NHOM2_ver1onl.docx" TargetMode="External"/><Relationship Id="rId21" Type="http://schemas.openxmlformats.org/officeDocument/2006/relationships/hyperlink" Target="https://husteduvn.sharepoint.com/sites/XVL-FINALPROJECT/Shared%20Documents/General/BC_last_version/BAOCAO_VXL_NHOM2_ver1onl.docx" TargetMode="External"/><Relationship Id="rId42" Type="http://schemas.openxmlformats.org/officeDocument/2006/relationships/footer" Target="footer3.xml"/><Relationship Id="rId47" Type="http://schemas.openxmlformats.org/officeDocument/2006/relationships/image" Target="media/image5.png"/><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https://husteduvn.sharepoint.com/sites/XVL-FINALPROJECT/Shared%20Documents/General/BC_last_version/BAOCAO_VXL_NHOM2_ver1onl.docx" TargetMode="External"/><Relationship Id="rId11" Type="http://schemas.openxmlformats.org/officeDocument/2006/relationships/image" Target="media/image1.jpeg"/><Relationship Id="rId32" Type="http://schemas.openxmlformats.org/officeDocument/2006/relationships/hyperlink" Target="https://husteduvn.sharepoint.com/sites/XVL-FINALPROJECT/Shared%20Documents/General/BC_last_version/BAOCAO_VXL_NHOM2_ver1onl.docx" TargetMode="External"/><Relationship Id="rId37" Type="http://schemas.openxmlformats.org/officeDocument/2006/relationships/hyperlink" Target="https://husteduvn.sharepoint.com/sites/XVL-FINALPROJECT/Shared%20Documents/General/BC_last_version/BAOCAO_VXL_NHOM2_ver1onl.docx" TargetMode="External"/><Relationship Id="rId53" Type="http://schemas.microsoft.com/office/2016/09/relationships/commentsIds" Target="commentsIds.xml"/><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2.png"/><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footer" Target="footer6.xml"/><Relationship Id="rId22" Type="http://schemas.openxmlformats.org/officeDocument/2006/relationships/hyperlink" Target="https://husteduvn.sharepoint.com/sites/XVL-FINALPROJECT/Shared%20Documents/General/BC_last_version/BAOCAO_VXL_NHOM2_ver1onl.docx" TargetMode="External"/><Relationship Id="rId27" Type="http://schemas.openxmlformats.org/officeDocument/2006/relationships/hyperlink" Target="https://husteduvn.sharepoint.com/sites/XVL-FINALPROJECT/Shared%20Documents/General/BC_last_version/BAOCAO_VXL_NHOM2_ver1onl.docx" TargetMode="External"/><Relationship Id="rId43" Type="http://schemas.openxmlformats.org/officeDocument/2006/relationships/footer" Target="footer4.xml"/><Relationship Id="rId48" Type="http://schemas.openxmlformats.org/officeDocument/2006/relationships/image" Target="media/image6.png"/><Relationship Id="rId64" Type="http://schemas.openxmlformats.org/officeDocument/2006/relationships/image" Target="media/image18.jpeg"/><Relationship Id="rId69" Type="http://schemas.openxmlformats.org/officeDocument/2006/relationships/image" Target="media/image23.png"/><Relationship Id="rId80" Type="http://schemas.openxmlformats.org/officeDocument/2006/relationships/image" Target="media/image33.png"/><Relationship Id="rId85"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husteduvn.sharepoint.com/sites/XVL-FINALPROJECT/Shared%20Documents/General/BC_last_version/BAOCAO_VXL_NHOM2_ver1onl.docx" TargetMode="External"/><Relationship Id="rId25" Type="http://schemas.openxmlformats.org/officeDocument/2006/relationships/hyperlink" Target="https://husteduvn.sharepoint.com/sites/XVL-FINALPROJECT/Shared%20Documents/General/BC_last_version/BAOCAO_VXL_NHOM2_ver1onl.docx" TargetMode="External"/><Relationship Id="rId33" Type="http://schemas.openxmlformats.org/officeDocument/2006/relationships/hyperlink" Target="https://husteduvn.sharepoint.com/sites/XVL-FINALPROJECT/Shared%20Documents/General/BC_last_version/BAOCAO_VXL_NHOM2_ver1onl.docx" TargetMode="External"/><Relationship Id="rId38" Type="http://schemas.openxmlformats.org/officeDocument/2006/relationships/hyperlink" Target="https://husteduvn.sharepoint.com/sites/XVL-FINALPROJECT/Shared%20Documents/General/BC_last_version/BAOCAO_VXL_NHOM2_ver1onl.docx" TargetMode="External"/><Relationship Id="rId46" Type="http://schemas.openxmlformats.org/officeDocument/2006/relationships/image" Target="media/image4.png"/><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s://husteduvn.sharepoint.com/sites/XVL-FINALPROJECT/Shared%20Documents/General/BC_last_version/BAOCAO_VXL_NHOM2_ver1onl.docx" TargetMode="External"/><Relationship Id="rId41" Type="http://schemas.openxmlformats.org/officeDocument/2006/relationships/hyperlink" Target="https://husteduvn.sharepoint.com/sites/XVL-FINALPROJECT/Shared%20Documents/General/BC_last_version/BAOCAO_VXL_NHOM2_ver1onl.docx" TargetMode="External"/><Relationship Id="rId54" Type="http://schemas.openxmlformats.org/officeDocument/2006/relationships/image" Target="media/image9.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husteduvn.sharepoint.com/sites/XVL-FINALPROJECT/Shared%20Documents/General/BC_last_version/BAOCAO_VXL_NHOM2_ver1onl.docx" TargetMode="External"/><Relationship Id="rId23" Type="http://schemas.openxmlformats.org/officeDocument/2006/relationships/hyperlink" Target="https://husteduvn.sharepoint.com/sites/XVL-FINALPROJECT/Shared%20Documents/General/BC_last_version/BAOCAO_VXL_NHOM2_ver1onl.docx" TargetMode="External"/><Relationship Id="rId28" Type="http://schemas.openxmlformats.org/officeDocument/2006/relationships/hyperlink" Target="https://husteduvn.sharepoint.com/sites/XVL-FINALPROJECT/Shared%20Documents/General/BC_last_version/BAOCAO_VXL_NHOM2_ver1onl.docx" TargetMode="External"/><Relationship Id="rId36" Type="http://schemas.openxmlformats.org/officeDocument/2006/relationships/hyperlink" Target="https://husteduvn.sharepoint.com/sites/XVL-FINALPROJECT/Shared%20Documents/General/BC_last_version/BAOCAO_VXL_NHOM2_ver1onl.docx" TargetMode="External"/><Relationship Id="rId49" Type="http://schemas.openxmlformats.org/officeDocument/2006/relationships/image" Target="media/image7.png"/><Relationship Id="rId57" Type="http://schemas.microsoft.com/office/2018/08/relationships/commentsExtensible" Target="commentsExtensible.xml"/><Relationship Id="rId10" Type="http://schemas.openxmlformats.org/officeDocument/2006/relationships/endnotes" Target="endnotes.xml"/><Relationship Id="rId31" Type="http://schemas.openxmlformats.org/officeDocument/2006/relationships/hyperlink" Target="https://husteduvn.sharepoint.com/sites/XVL-FINALPROJECT/Shared%20Documents/General/BC_last_version/BAOCAO_VXL_NHOM2_ver1onl.docx" TargetMode="External"/><Relationship Id="rId44" Type="http://schemas.openxmlformats.org/officeDocument/2006/relationships/image" Target="media/image2.png"/><Relationship Id="rId52" Type="http://schemas.microsoft.com/office/2011/relationships/commentsExtended" Target="commentsExtended.xml"/><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husteduvn.sharepoint.com/sites/XVL-FINALPROJECT/Shared%20Documents/General/BC_last_version/BAOCAO_VXL_NHOM2_ver1onl.docx" TargetMode="External"/><Relationship Id="rId39" Type="http://schemas.openxmlformats.org/officeDocument/2006/relationships/hyperlink" Target="https://husteduvn.sharepoint.com/sites/XVL-FINALPROJECT/Shared%20Documents/General/BC_last_version/BAOCAO_VXL_NHOM2_ver1onl.docx" TargetMode="External"/><Relationship Id="rId34" Type="http://schemas.openxmlformats.org/officeDocument/2006/relationships/hyperlink" Target="https://husteduvn.sharepoint.com/sites/XVL-FINALPROJECT/Shared%20Documents/General/BC_last_version/BAOCAO_VXL_NHOM2_ver1onl.docx" TargetMode="External"/><Relationship Id="rId50" Type="http://schemas.openxmlformats.org/officeDocument/2006/relationships/image" Target="media/image8.png"/><Relationship Id="rId55" Type="http://schemas.openxmlformats.org/officeDocument/2006/relationships/image" Target="media/image10.png"/><Relationship Id="rId76" Type="http://schemas.openxmlformats.org/officeDocument/2006/relationships/hyperlink" Target="https://github.com/blynkkk/blynk-library" TargetMode="External"/><Relationship Id="rId97"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25.png"/><Relationship Id="rId92" Type="http://schemas.openxmlformats.org/officeDocument/2006/relationships/image" Target="media/image45.jpg"/><Relationship Id="rId2" Type="http://schemas.openxmlformats.org/officeDocument/2006/relationships/customXml" Target="../customXml/item2.xml"/><Relationship Id="rId29" Type="http://schemas.openxmlformats.org/officeDocument/2006/relationships/hyperlink" Target="https://husteduvn.sharepoint.com/sites/XVL-FINALPROJECT/Shared%20Documents/General/BC_last_version/BAOCAO_VXL_NHOM2_ver1onl.docx" TargetMode="External"/><Relationship Id="rId24" Type="http://schemas.openxmlformats.org/officeDocument/2006/relationships/hyperlink" Target="https://husteduvn.sharepoint.com/sites/XVL-FINALPROJECT/Shared%20Documents/General/BC_last_version/BAOCAO_VXL_NHOM2_ver1onl.docx" TargetMode="External"/><Relationship Id="rId40" Type="http://schemas.openxmlformats.org/officeDocument/2006/relationships/hyperlink" Target="https://husteduvn.sharepoint.com/sites/XVL-FINALPROJECT/Shared%20Documents/General/BC_last_version/BAOCAO_VXL_NHOM2_ver1onl.docx" TargetMode="External"/><Relationship Id="rId45" Type="http://schemas.openxmlformats.org/officeDocument/2006/relationships/image" Target="media/image3.png"/><Relationship Id="rId66" Type="http://schemas.openxmlformats.org/officeDocument/2006/relationships/image" Target="media/image20.png"/><Relationship Id="rId87" Type="http://schemas.openxmlformats.org/officeDocument/2006/relationships/image" Target="media/image40.png"/><Relationship Id="rId61" Type="http://schemas.openxmlformats.org/officeDocument/2006/relationships/image" Target="media/image15.png"/><Relationship Id="rId82" Type="http://schemas.openxmlformats.org/officeDocument/2006/relationships/image" Target="media/image35.png"/><Relationship Id="rId19" Type="http://schemas.openxmlformats.org/officeDocument/2006/relationships/hyperlink" Target="https://husteduvn.sharepoint.com/sites/XVL-FINALPROJECT/Shared%20Documents/General/BC_last_version/BAOCAO_VXL_NHOM2_ver1onl.docx" TargetMode="External"/><Relationship Id="rId14" Type="http://schemas.openxmlformats.org/officeDocument/2006/relationships/hyperlink" Target="https://husteduvn.sharepoint.com/sites/XVL-FINALPROJECT/Shared%20Documents/General/BC_last_version/BAOCAO_VXL_NHOM2_ver1onl.docx" TargetMode="External"/><Relationship Id="rId30" Type="http://schemas.openxmlformats.org/officeDocument/2006/relationships/hyperlink" Target="https://husteduvn.sharepoint.com/sites/XVL-FINALPROJECT/Shared%20Documents/General/BC_last_version/BAOCAO_VXL_NHOM2_ver1onl.docx" TargetMode="External"/><Relationship Id="rId35" Type="http://schemas.openxmlformats.org/officeDocument/2006/relationships/hyperlink" Target="https://husteduvn.sharepoint.com/sites/XVL-FINALPROJECT/Shared%20Documents/General/BC_last_version/BAOCAO_VXL_NHOM2_ver1onl.docx" TargetMode="External"/><Relationship Id="rId56" Type="http://schemas.openxmlformats.org/officeDocument/2006/relationships/image" Target="media/image11.png"/><Relationship Id="rId77"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comments" Target="comments.xml"/><Relationship Id="rId72" Type="http://schemas.openxmlformats.org/officeDocument/2006/relationships/image" Target="media/image26.png"/><Relationship Id="rId93" Type="http://schemas.openxmlformats.org/officeDocument/2006/relationships/hyperlink" Target="https://github.com/manhph2211/Line-Follower-Robot"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419BC87FBD3F4886219EE918B054FB" ma:contentTypeVersion="2" ma:contentTypeDescription="Create a new document." ma:contentTypeScope="" ma:versionID="5552453271ca42781ce58512ec753b8f">
  <xsd:schema xmlns:xsd="http://www.w3.org/2001/XMLSchema" xmlns:xs="http://www.w3.org/2001/XMLSchema" xmlns:p="http://schemas.microsoft.com/office/2006/metadata/properties" xmlns:ns2="fafb094c-4403-439b-99a8-07a3007a5ba1" targetNamespace="http://schemas.microsoft.com/office/2006/metadata/properties" ma:root="true" ma:fieldsID="e8064c634566ff8ff1064e9637bbea88" ns2:_="">
    <xsd:import namespace="fafb094c-4403-439b-99a8-07a3007a5ba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fb094c-4403-439b-99a8-07a3007a5b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Col09</b:Tag>
    <b:SourceType>JournalArticle</b:SourceType>
    <b:Guid>{DDFEB327-3740-4F8F-9D41-18ED99EB30E6}</b:Guid>
    <b:Author>
      <b:Author>
        <b:NameList>
          <b:Person>
            <b:Last>Colak</b:Last>
            <b:First>I.,</b:First>
            <b:Middle>Yildirim, D</b:Middle>
          </b:Person>
        </b:NameList>
      </b:Author>
    </b:Author>
    <b:Title>Evolving a Line Following Robot to use in shopping centers for entertainment</b:Title>
    <b:Year>2009</b:Year>
    <b:Pages>3803-3807</b:Pages>
    <b:RefOrder>1</b:RefOrder>
  </b:Source>
  <b:Source>
    <b:Tag>Tha19</b:Tag>
    <b:SourceType>JournalArticle</b:SourceType>
    <b:Guid>{5FB7D493-3116-4AC6-9D3E-8AC56CF4D405}</b:Guid>
    <b:Author>
      <b:Author>
        <b:NameList>
          <b:Person>
            <b:Last>Thanh Vo</b:Last>
            <b:First>Phuoc</b:First>
            <b:Middle>Vinh Dang</b:Middle>
          </b:Person>
        </b:NameList>
      </b:Author>
    </b:Author>
    <b:Title>Development of restaurant serving robot for tourists area in Danang</b:Title>
    <b:JournalName>2019 IEEE International Conference on Mechatronics and Automation (ICMA)</b:JournalName>
    <b:Year>2019</b:Year>
    <b:RefOrder>2</b:RefOrder>
  </b:Source>
  <b:Source>
    <b:Tag>13In</b:Tag>
    <b:SourceType>JournalArticle</b:SourceType>
    <b:Guid>{306FED6C-71B7-440B-BBB4-15972B6012B4}</b:Guid>
    <b:JournalName>International Journal of Advanced Research in Computer Engineering &amp; Technology (IJARCET) </b:JournalName>
    <b:Year>2013</b:Year>
    <b:Volume>2</b:Volume>
    <b:Issue>8</b:Issue>
    <b:RefOrder>3</b:RefOrder>
  </b:Source>
  <b:Source>
    <b:Tag>Dee13</b:Tag>
    <b:SourceType>JournalArticle</b:SourceType>
    <b:Guid>{04259578-CE43-45AD-9421-6E5F4EE0BCF2}</b:Guid>
    <b:Author>
      <b:Author>
        <b:NameList>
          <b:Person>
            <b:Last>Deepak Punetha</b:Last>
            <b:First>Neeraj</b:First>
            <b:Middle>Kumar, Vartika Mehta,</b:Middle>
          </b:Person>
        </b:NameList>
      </b:Author>
    </b:Author>
    <b:Title>Development and Applications of Line Following Robot Based Health Care Management System </b:Title>
    <b:JournalName>International Journal of Advanced Research in Computer Engineering &amp; Technology (IJARCET),</b:JournalName>
    <b:Year>2013</b:Year>
    <b:Pages>446-2450</b:Pages>
    <b:Volume> 2 August</b:Volume>
    <b:Issue>8</b:Issue>
    <b:RefOrder>4</b:RefOrder>
  </b:Source>
  <b:Source>
    <b:Tag>Car14</b:Tag>
    <b:SourceType>JournalArticle</b:SourceType>
    <b:Guid>{142380D1-5532-4AE0-9685-D90A2F0DBD5B}</b:Guid>
    <b:Author>
      <b:Author>
        <b:NameList>
          <b:Person>
            <b:Last>CartisX04</b:Last>
          </b:Person>
        </b:NameList>
      </b:Author>
    </b:Author>
    <b:JournalName>Japan Robotrace Contest </b:JournalName>
    <b:Year>2014</b:Year>
    <b:RefOrder>5</b:RefOrder>
  </b:Source>
  <b:Source>
    <b:Tag>Fir04</b:Tag>
    <b:SourceType>JournalArticle</b:SourceType>
    <b:Guid>{40B803AE-B72D-4E03-BC79-716485800DA1}</b:Guid>
    <b:Author>
      <b:Author>
        <b:NameList>
          <b:Person>
            <b:Last>Fireball</b:Last>
          </b:Person>
        </b:NameList>
      </b:Author>
    </b:Author>
    <b:Title> America Chibots line-following contest</b:Title>
    <b:Year>2004</b:Year>
    <b:RefOrder>6</b:RefOrder>
  </b:Source>
  <b:Source>
    <b:Tag>htt</b:Tag>
    <b:SourceType>JournalArticle</b:SourceType>
    <b:Guid>{4F805B37-BC8F-444E-86AA-E6A3E0352D44}</b:Guid>
    <b:Title>https://chotroihn.vn/module-do-duong-5-cap-phat-hong-ngoai-tai-linh-kien-dien-dien-tu-3m</b:Title>
    <b:RefOrder>7</b:RefOrder>
  </b:Source>
  <b:Source>
    <b:Tag>htt1</b:Tag>
    <b:SourceType>JournalArticle</b:SourceType>
    <b:Guid>{865A8BF6-7DCD-4046-BE67-D117F13278BF}</b:Guid>
    <b:Title>https://chotroihn.vn/module-hong-ngoai-v3-do-duong-tai-linh-kien-dien-tu-3m</b:Title>
    <b:RefOrder>8</b:RefOrder>
  </b:Source>
</b:Sources>
</file>

<file path=customXml/itemProps1.xml><?xml version="1.0" encoding="utf-8"?>
<ds:datastoreItem xmlns:ds="http://schemas.openxmlformats.org/officeDocument/2006/customXml" ds:itemID="{74AE464D-A7A3-478A-A41C-131002B43A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fb094c-4403-439b-99a8-07a3007a5b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916FB9-85B7-442F-90BA-83085E9A19F0}">
  <ds:schemaRefs>
    <ds:schemaRef ds:uri="http://schemas.microsoft.com/sharepoint/v3/contenttype/forms"/>
  </ds:schemaRefs>
</ds:datastoreItem>
</file>

<file path=customXml/itemProps3.xml><?xml version="1.0" encoding="utf-8"?>
<ds:datastoreItem xmlns:ds="http://schemas.openxmlformats.org/officeDocument/2006/customXml" ds:itemID="{C81BFCD9-DD6D-4AA5-9BC1-8AC0E5FBFA8F}">
  <ds:schemaRefs>
    <ds:schemaRef ds:uri="http://purl.org/dc/terms/"/>
    <ds:schemaRef ds:uri="http://schemas.microsoft.com/office/2006/documentManagement/types"/>
    <ds:schemaRef ds:uri="http://schemas.microsoft.com/office/2006/metadata/properties"/>
    <ds:schemaRef ds:uri="fafb094c-4403-439b-99a8-07a3007a5ba1"/>
    <ds:schemaRef ds:uri="http://purl.org/dc/dcmitype/"/>
    <ds:schemaRef ds:uri="http://purl.org/dc/elements/1.1/"/>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01F355EB-1D51-44A4-B592-7E58BE798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Full%20text%20template</Template>
  <TotalTime>3</TotalTime>
  <Pages>47</Pages>
  <Words>8122</Words>
  <Characters>46302</Characters>
  <Application>Microsoft Office Word</Application>
  <DocSecurity>0</DocSecurity>
  <Lines>385</Lines>
  <Paragraphs>108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54316</CharactersWithSpaces>
  <SharedDoc>false</SharedDoc>
  <HLinks>
    <vt:vector size="558" baseType="variant">
      <vt:variant>
        <vt:i4>131091</vt:i4>
      </vt:variant>
      <vt:variant>
        <vt:i4>660</vt:i4>
      </vt:variant>
      <vt:variant>
        <vt:i4>0</vt:i4>
      </vt:variant>
      <vt:variant>
        <vt:i4>5</vt:i4>
      </vt:variant>
      <vt:variant>
        <vt:lpwstr>https://github.com/manhph2211/Line-Follower-Robot</vt:lpwstr>
      </vt:variant>
      <vt:variant>
        <vt:lpwstr/>
      </vt:variant>
      <vt:variant>
        <vt:i4>65608</vt:i4>
      </vt:variant>
      <vt:variant>
        <vt:i4>612</vt:i4>
      </vt:variant>
      <vt:variant>
        <vt:i4>0</vt:i4>
      </vt:variant>
      <vt:variant>
        <vt:i4>5</vt:i4>
      </vt:variant>
      <vt:variant>
        <vt:lpwstr>https://github.com/blynkkk/blynk-library</vt:lpwstr>
      </vt:variant>
      <vt:variant>
        <vt:lpwstr/>
      </vt:variant>
      <vt:variant>
        <vt:i4>1835056</vt:i4>
      </vt:variant>
      <vt:variant>
        <vt:i4>542</vt:i4>
      </vt:variant>
      <vt:variant>
        <vt:i4>0</vt:i4>
      </vt:variant>
      <vt:variant>
        <vt:i4>5</vt:i4>
      </vt:variant>
      <vt:variant>
        <vt:lpwstr/>
      </vt:variant>
      <vt:variant>
        <vt:lpwstr>_Toc78552305</vt:lpwstr>
      </vt:variant>
      <vt:variant>
        <vt:i4>1900592</vt:i4>
      </vt:variant>
      <vt:variant>
        <vt:i4>536</vt:i4>
      </vt:variant>
      <vt:variant>
        <vt:i4>0</vt:i4>
      </vt:variant>
      <vt:variant>
        <vt:i4>5</vt:i4>
      </vt:variant>
      <vt:variant>
        <vt:lpwstr/>
      </vt:variant>
      <vt:variant>
        <vt:lpwstr>_Toc78552304</vt:lpwstr>
      </vt:variant>
      <vt:variant>
        <vt:i4>1703984</vt:i4>
      </vt:variant>
      <vt:variant>
        <vt:i4>530</vt:i4>
      </vt:variant>
      <vt:variant>
        <vt:i4>0</vt:i4>
      </vt:variant>
      <vt:variant>
        <vt:i4>5</vt:i4>
      </vt:variant>
      <vt:variant>
        <vt:lpwstr/>
      </vt:variant>
      <vt:variant>
        <vt:lpwstr>_Toc78552303</vt:lpwstr>
      </vt:variant>
      <vt:variant>
        <vt:i4>1769520</vt:i4>
      </vt:variant>
      <vt:variant>
        <vt:i4>524</vt:i4>
      </vt:variant>
      <vt:variant>
        <vt:i4>0</vt:i4>
      </vt:variant>
      <vt:variant>
        <vt:i4>5</vt:i4>
      </vt:variant>
      <vt:variant>
        <vt:lpwstr/>
      </vt:variant>
      <vt:variant>
        <vt:lpwstr>_Toc78552302</vt:lpwstr>
      </vt:variant>
      <vt:variant>
        <vt:i4>1572912</vt:i4>
      </vt:variant>
      <vt:variant>
        <vt:i4>518</vt:i4>
      </vt:variant>
      <vt:variant>
        <vt:i4>0</vt:i4>
      </vt:variant>
      <vt:variant>
        <vt:i4>5</vt:i4>
      </vt:variant>
      <vt:variant>
        <vt:lpwstr/>
      </vt:variant>
      <vt:variant>
        <vt:lpwstr>_Toc78552301</vt:lpwstr>
      </vt:variant>
      <vt:variant>
        <vt:i4>1638448</vt:i4>
      </vt:variant>
      <vt:variant>
        <vt:i4>512</vt:i4>
      </vt:variant>
      <vt:variant>
        <vt:i4>0</vt:i4>
      </vt:variant>
      <vt:variant>
        <vt:i4>5</vt:i4>
      </vt:variant>
      <vt:variant>
        <vt:lpwstr/>
      </vt:variant>
      <vt:variant>
        <vt:lpwstr>_Toc78552300</vt:lpwstr>
      </vt:variant>
      <vt:variant>
        <vt:i4>1114169</vt:i4>
      </vt:variant>
      <vt:variant>
        <vt:i4>506</vt:i4>
      </vt:variant>
      <vt:variant>
        <vt:i4>0</vt:i4>
      </vt:variant>
      <vt:variant>
        <vt:i4>5</vt:i4>
      </vt:variant>
      <vt:variant>
        <vt:lpwstr/>
      </vt:variant>
      <vt:variant>
        <vt:lpwstr>_Toc78552299</vt:lpwstr>
      </vt:variant>
      <vt:variant>
        <vt:i4>1048633</vt:i4>
      </vt:variant>
      <vt:variant>
        <vt:i4>497</vt:i4>
      </vt:variant>
      <vt:variant>
        <vt:i4>0</vt:i4>
      </vt:variant>
      <vt:variant>
        <vt:i4>5</vt:i4>
      </vt:variant>
      <vt:variant>
        <vt:lpwstr/>
      </vt:variant>
      <vt:variant>
        <vt:lpwstr>_Toc78552298</vt:lpwstr>
      </vt:variant>
      <vt:variant>
        <vt:i4>6422646</vt:i4>
      </vt:variant>
      <vt:variant>
        <vt:i4>491</vt:i4>
      </vt:variant>
      <vt:variant>
        <vt:i4>0</vt:i4>
      </vt:variant>
      <vt:variant>
        <vt:i4>5</vt:i4>
      </vt:variant>
      <vt:variant>
        <vt:lpwstr>https://husteduvn.sharepoint.com/sites/XVL-FINALPROJECT/Shared Documents/General/BC_last_version/BAOCAO_VXL_NHOM2_ver1onl.docx</vt:lpwstr>
      </vt:variant>
      <vt:variant>
        <vt:lpwstr>_Toc78552297</vt:lpwstr>
      </vt:variant>
      <vt:variant>
        <vt:i4>6488182</vt:i4>
      </vt:variant>
      <vt:variant>
        <vt:i4>485</vt:i4>
      </vt:variant>
      <vt:variant>
        <vt:i4>0</vt:i4>
      </vt:variant>
      <vt:variant>
        <vt:i4>5</vt:i4>
      </vt:variant>
      <vt:variant>
        <vt:lpwstr>https://husteduvn.sharepoint.com/sites/XVL-FINALPROJECT/Shared Documents/General/BC_last_version/BAOCAO_VXL_NHOM2_ver1onl.docx</vt:lpwstr>
      </vt:variant>
      <vt:variant>
        <vt:lpwstr>_Toc78552296</vt:lpwstr>
      </vt:variant>
      <vt:variant>
        <vt:i4>6291574</vt:i4>
      </vt:variant>
      <vt:variant>
        <vt:i4>479</vt:i4>
      </vt:variant>
      <vt:variant>
        <vt:i4>0</vt:i4>
      </vt:variant>
      <vt:variant>
        <vt:i4>5</vt:i4>
      </vt:variant>
      <vt:variant>
        <vt:lpwstr>https://husteduvn.sharepoint.com/sites/XVL-FINALPROJECT/Shared Documents/General/BC_last_version/BAOCAO_VXL_NHOM2_ver1onl.docx</vt:lpwstr>
      </vt:variant>
      <vt:variant>
        <vt:lpwstr>_Toc78552295</vt:lpwstr>
      </vt:variant>
      <vt:variant>
        <vt:i4>1835065</vt:i4>
      </vt:variant>
      <vt:variant>
        <vt:i4>473</vt:i4>
      </vt:variant>
      <vt:variant>
        <vt:i4>0</vt:i4>
      </vt:variant>
      <vt:variant>
        <vt:i4>5</vt:i4>
      </vt:variant>
      <vt:variant>
        <vt:lpwstr/>
      </vt:variant>
      <vt:variant>
        <vt:lpwstr>_Toc78552294</vt:lpwstr>
      </vt:variant>
      <vt:variant>
        <vt:i4>6684790</vt:i4>
      </vt:variant>
      <vt:variant>
        <vt:i4>467</vt:i4>
      </vt:variant>
      <vt:variant>
        <vt:i4>0</vt:i4>
      </vt:variant>
      <vt:variant>
        <vt:i4>5</vt:i4>
      </vt:variant>
      <vt:variant>
        <vt:lpwstr>https://husteduvn.sharepoint.com/sites/XVL-FINALPROJECT/Shared Documents/General/BC_last_version/BAOCAO_VXL_NHOM2_ver1onl.docx</vt:lpwstr>
      </vt:variant>
      <vt:variant>
        <vt:lpwstr>_Toc78552293</vt:lpwstr>
      </vt:variant>
      <vt:variant>
        <vt:i4>6750326</vt:i4>
      </vt:variant>
      <vt:variant>
        <vt:i4>461</vt:i4>
      </vt:variant>
      <vt:variant>
        <vt:i4>0</vt:i4>
      </vt:variant>
      <vt:variant>
        <vt:i4>5</vt:i4>
      </vt:variant>
      <vt:variant>
        <vt:lpwstr>https://husteduvn.sharepoint.com/sites/XVL-FINALPROJECT/Shared Documents/General/BC_last_version/BAOCAO_VXL_NHOM2_ver1onl.docx</vt:lpwstr>
      </vt:variant>
      <vt:variant>
        <vt:lpwstr>_Toc78552292</vt:lpwstr>
      </vt:variant>
      <vt:variant>
        <vt:i4>6553718</vt:i4>
      </vt:variant>
      <vt:variant>
        <vt:i4>455</vt:i4>
      </vt:variant>
      <vt:variant>
        <vt:i4>0</vt:i4>
      </vt:variant>
      <vt:variant>
        <vt:i4>5</vt:i4>
      </vt:variant>
      <vt:variant>
        <vt:lpwstr>https://husteduvn.sharepoint.com/sites/XVL-FINALPROJECT/Shared Documents/General/BC_last_version/BAOCAO_VXL_NHOM2_ver1onl.docx</vt:lpwstr>
      </vt:variant>
      <vt:variant>
        <vt:lpwstr>_Toc78552291</vt:lpwstr>
      </vt:variant>
      <vt:variant>
        <vt:i4>6619254</vt:i4>
      </vt:variant>
      <vt:variant>
        <vt:i4>449</vt:i4>
      </vt:variant>
      <vt:variant>
        <vt:i4>0</vt:i4>
      </vt:variant>
      <vt:variant>
        <vt:i4>5</vt:i4>
      </vt:variant>
      <vt:variant>
        <vt:lpwstr>https://husteduvn.sharepoint.com/sites/XVL-FINALPROJECT/Shared Documents/General/BC_last_version/BAOCAO_VXL_NHOM2_ver1onl.docx</vt:lpwstr>
      </vt:variant>
      <vt:variant>
        <vt:lpwstr>_Toc78552290</vt:lpwstr>
      </vt:variant>
      <vt:variant>
        <vt:i4>7078007</vt:i4>
      </vt:variant>
      <vt:variant>
        <vt:i4>443</vt:i4>
      </vt:variant>
      <vt:variant>
        <vt:i4>0</vt:i4>
      </vt:variant>
      <vt:variant>
        <vt:i4>5</vt:i4>
      </vt:variant>
      <vt:variant>
        <vt:lpwstr>https://husteduvn.sharepoint.com/sites/XVL-FINALPROJECT/Shared Documents/General/BC_last_version/BAOCAO_VXL_NHOM2_ver1onl.docx</vt:lpwstr>
      </vt:variant>
      <vt:variant>
        <vt:lpwstr>_Toc78552289</vt:lpwstr>
      </vt:variant>
      <vt:variant>
        <vt:i4>7143543</vt:i4>
      </vt:variant>
      <vt:variant>
        <vt:i4>437</vt:i4>
      </vt:variant>
      <vt:variant>
        <vt:i4>0</vt:i4>
      </vt:variant>
      <vt:variant>
        <vt:i4>5</vt:i4>
      </vt:variant>
      <vt:variant>
        <vt:lpwstr>https://husteduvn.sharepoint.com/sites/XVL-FINALPROJECT/Shared Documents/General/BC_last_version/BAOCAO_VXL_NHOM2_ver1onl.docx</vt:lpwstr>
      </vt:variant>
      <vt:variant>
        <vt:lpwstr>_Toc78552288</vt:lpwstr>
      </vt:variant>
      <vt:variant>
        <vt:i4>2031672</vt:i4>
      </vt:variant>
      <vt:variant>
        <vt:i4>431</vt:i4>
      </vt:variant>
      <vt:variant>
        <vt:i4>0</vt:i4>
      </vt:variant>
      <vt:variant>
        <vt:i4>5</vt:i4>
      </vt:variant>
      <vt:variant>
        <vt:lpwstr/>
      </vt:variant>
      <vt:variant>
        <vt:lpwstr>_Toc78552287</vt:lpwstr>
      </vt:variant>
      <vt:variant>
        <vt:i4>6488183</vt:i4>
      </vt:variant>
      <vt:variant>
        <vt:i4>425</vt:i4>
      </vt:variant>
      <vt:variant>
        <vt:i4>0</vt:i4>
      </vt:variant>
      <vt:variant>
        <vt:i4>5</vt:i4>
      </vt:variant>
      <vt:variant>
        <vt:lpwstr>https://husteduvn.sharepoint.com/sites/XVL-FINALPROJECT/Shared Documents/General/BC_last_version/BAOCAO_VXL_NHOM2_ver1onl.docx</vt:lpwstr>
      </vt:variant>
      <vt:variant>
        <vt:lpwstr>_Toc78552286</vt:lpwstr>
      </vt:variant>
      <vt:variant>
        <vt:i4>6291575</vt:i4>
      </vt:variant>
      <vt:variant>
        <vt:i4>419</vt:i4>
      </vt:variant>
      <vt:variant>
        <vt:i4>0</vt:i4>
      </vt:variant>
      <vt:variant>
        <vt:i4>5</vt:i4>
      </vt:variant>
      <vt:variant>
        <vt:lpwstr>https://husteduvn.sharepoint.com/sites/XVL-FINALPROJECT/Shared Documents/General/BC_last_version/BAOCAO_VXL_NHOM2_ver1onl.docx</vt:lpwstr>
      </vt:variant>
      <vt:variant>
        <vt:lpwstr>_Toc78552285</vt:lpwstr>
      </vt:variant>
      <vt:variant>
        <vt:i4>6357111</vt:i4>
      </vt:variant>
      <vt:variant>
        <vt:i4>413</vt:i4>
      </vt:variant>
      <vt:variant>
        <vt:i4>0</vt:i4>
      </vt:variant>
      <vt:variant>
        <vt:i4>5</vt:i4>
      </vt:variant>
      <vt:variant>
        <vt:lpwstr>https://husteduvn.sharepoint.com/sites/XVL-FINALPROJECT/Shared Documents/General/BC_last_version/BAOCAO_VXL_NHOM2_ver1onl.docx</vt:lpwstr>
      </vt:variant>
      <vt:variant>
        <vt:lpwstr>_Toc78552284</vt:lpwstr>
      </vt:variant>
      <vt:variant>
        <vt:i4>6684791</vt:i4>
      </vt:variant>
      <vt:variant>
        <vt:i4>407</vt:i4>
      </vt:variant>
      <vt:variant>
        <vt:i4>0</vt:i4>
      </vt:variant>
      <vt:variant>
        <vt:i4>5</vt:i4>
      </vt:variant>
      <vt:variant>
        <vt:lpwstr>https://husteduvn.sharepoint.com/sites/XVL-FINALPROJECT/Shared Documents/General/BC_last_version/BAOCAO_VXL_NHOM2_ver1onl.docx</vt:lpwstr>
      </vt:variant>
      <vt:variant>
        <vt:lpwstr>_Toc78552283</vt:lpwstr>
      </vt:variant>
      <vt:variant>
        <vt:i4>6750327</vt:i4>
      </vt:variant>
      <vt:variant>
        <vt:i4>401</vt:i4>
      </vt:variant>
      <vt:variant>
        <vt:i4>0</vt:i4>
      </vt:variant>
      <vt:variant>
        <vt:i4>5</vt:i4>
      </vt:variant>
      <vt:variant>
        <vt:lpwstr>https://husteduvn.sharepoint.com/sites/XVL-FINALPROJECT/Shared Documents/General/BC_last_version/BAOCAO_VXL_NHOM2_ver1onl.docx</vt:lpwstr>
      </vt:variant>
      <vt:variant>
        <vt:lpwstr>_Toc78552282</vt:lpwstr>
      </vt:variant>
      <vt:variant>
        <vt:i4>6553719</vt:i4>
      </vt:variant>
      <vt:variant>
        <vt:i4>395</vt:i4>
      </vt:variant>
      <vt:variant>
        <vt:i4>0</vt:i4>
      </vt:variant>
      <vt:variant>
        <vt:i4>5</vt:i4>
      </vt:variant>
      <vt:variant>
        <vt:lpwstr>https://husteduvn.sharepoint.com/sites/XVL-FINALPROJECT/Shared Documents/General/BC_last_version/BAOCAO_VXL_NHOM2_ver1onl.docx</vt:lpwstr>
      </vt:variant>
      <vt:variant>
        <vt:lpwstr>_Toc78552281</vt:lpwstr>
      </vt:variant>
      <vt:variant>
        <vt:i4>6619255</vt:i4>
      </vt:variant>
      <vt:variant>
        <vt:i4>389</vt:i4>
      </vt:variant>
      <vt:variant>
        <vt:i4>0</vt:i4>
      </vt:variant>
      <vt:variant>
        <vt:i4>5</vt:i4>
      </vt:variant>
      <vt:variant>
        <vt:lpwstr>https://husteduvn.sharepoint.com/sites/XVL-FINALPROJECT/Shared Documents/General/BC_last_version/BAOCAO_VXL_NHOM2_ver1onl.docx</vt:lpwstr>
      </vt:variant>
      <vt:variant>
        <vt:lpwstr>_Toc78552280</vt:lpwstr>
      </vt:variant>
      <vt:variant>
        <vt:i4>7078008</vt:i4>
      </vt:variant>
      <vt:variant>
        <vt:i4>383</vt:i4>
      </vt:variant>
      <vt:variant>
        <vt:i4>0</vt:i4>
      </vt:variant>
      <vt:variant>
        <vt:i4>5</vt:i4>
      </vt:variant>
      <vt:variant>
        <vt:lpwstr>https://husteduvn.sharepoint.com/sites/XVL-FINALPROJECT/Shared Documents/General/BC_last_version/BAOCAO_VXL_NHOM2_ver1onl.docx</vt:lpwstr>
      </vt:variant>
      <vt:variant>
        <vt:lpwstr>_Toc78552279</vt:lpwstr>
      </vt:variant>
      <vt:variant>
        <vt:i4>7143544</vt:i4>
      </vt:variant>
      <vt:variant>
        <vt:i4>377</vt:i4>
      </vt:variant>
      <vt:variant>
        <vt:i4>0</vt:i4>
      </vt:variant>
      <vt:variant>
        <vt:i4>5</vt:i4>
      </vt:variant>
      <vt:variant>
        <vt:lpwstr>https://husteduvn.sharepoint.com/sites/XVL-FINALPROJECT/Shared Documents/General/BC_last_version/BAOCAO_VXL_NHOM2_ver1onl.docx</vt:lpwstr>
      </vt:variant>
      <vt:variant>
        <vt:lpwstr>_Toc78552278</vt:lpwstr>
      </vt:variant>
      <vt:variant>
        <vt:i4>2031671</vt:i4>
      </vt:variant>
      <vt:variant>
        <vt:i4>371</vt:i4>
      </vt:variant>
      <vt:variant>
        <vt:i4>0</vt:i4>
      </vt:variant>
      <vt:variant>
        <vt:i4>5</vt:i4>
      </vt:variant>
      <vt:variant>
        <vt:lpwstr/>
      </vt:variant>
      <vt:variant>
        <vt:lpwstr>_Toc78552277</vt:lpwstr>
      </vt:variant>
      <vt:variant>
        <vt:i4>1966135</vt:i4>
      </vt:variant>
      <vt:variant>
        <vt:i4>365</vt:i4>
      </vt:variant>
      <vt:variant>
        <vt:i4>0</vt:i4>
      </vt:variant>
      <vt:variant>
        <vt:i4>5</vt:i4>
      </vt:variant>
      <vt:variant>
        <vt:lpwstr/>
      </vt:variant>
      <vt:variant>
        <vt:lpwstr>_Toc78552276</vt:lpwstr>
      </vt:variant>
      <vt:variant>
        <vt:i4>1900599</vt:i4>
      </vt:variant>
      <vt:variant>
        <vt:i4>359</vt:i4>
      </vt:variant>
      <vt:variant>
        <vt:i4>0</vt:i4>
      </vt:variant>
      <vt:variant>
        <vt:i4>5</vt:i4>
      </vt:variant>
      <vt:variant>
        <vt:lpwstr/>
      </vt:variant>
      <vt:variant>
        <vt:lpwstr>_Toc78552275</vt:lpwstr>
      </vt:variant>
      <vt:variant>
        <vt:i4>6357112</vt:i4>
      </vt:variant>
      <vt:variant>
        <vt:i4>353</vt:i4>
      </vt:variant>
      <vt:variant>
        <vt:i4>0</vt:i4>
      </vt:variant>
      <vt:variant>
        <vt:i4>5</vt:i4>
      </vt:variant>
      <vt:variant>
        <vt:lpwstr>https://husteduvn.sharepoint.com/sites/XVL-FINALPROJECT/Shared Documents/General/BC_last_version/BAOCAO_VXL_NHOM2_ver1onl.docx</vt:lpwstr>
      </vt:variant>
      <vt:variant>
        <vt:lpwstr>_Toc78552274</vt:lpwstr>
      </vt:variant>
      <vt:variant>
        <vt:i4>6684792</vt:i4>
      </vt:variant>
      <vt:variant>
        <vt:i4>347</vt:i4>
      </vt:variant>
      <vt:variant>
        <vt:i4>0</vt:i4>
      </vt:variant>
      <vt:variant>
        <vt:i4>5</vt:i4>
      </vt:variant>
      <vt:variant>
        <vt:lpwstr>https://husteduvn.sharepoint.com/sites/XVL-FINALPROJECT/Shared Documents/General/BC_last_version/BAOCAO_VXL_NHOM2_ver1onl.docx</vt:lpwstr>
      </vt:variant>
      <vt:variant>
        <vt:lpwstr>_Toc78552273</vt:lpwstr>
      </vt:variant>
      <vt:variant>
        <vt:i4>6750328</vt:i4>
      </vt:variant>
      <vt:variant>
        <vt:i4>341</vt:i4>
      </vt:variant>
      <vt:variant>
        <vt:i4>0</vt:i4>
      </vt:variant>
      <vt:variant>
        <vt:i4>5</vt:i4>
      </vt:variant>
      <vt:variant>
        <vt:lpwstr>https://husteduvn.sharepoint.com/sites/XVL-FINALPROJECT/Shared Documents/General/BC_last_version/BAOCAO_VXL_NHOM2_ver1onl.docx</vt:lpwstr>
      </vt:variant>
      <vt:variant>
        <vt:lpwstr>_Toc78552272</vt:lpwstr>
      </vt:variant>
      <vt:variant>
        <vt:i4>6553720</vt:i4>
      </vt:variant>
      <vt:variant>
        <vt:i4>335</vt:i4>
      </vt:variant>
      <vt:variant>
        <vt:i4>0</vt:i4>
      </vt:variant>
      <vt:variant>
        <vt:i4>5</vt:i4>
      </vt:variant>
      <vt:variant>
        <vt:lpwstr>https://husteduvn.sharepoint.com/sites/XVL-FINALPROJECT/Shared Documents/General/BC_last_version/BAOCAO_VXL_NHOM2_ver1onl.docx</vt:lpwstr>
      </vt:variant>
      <vt:variant>
        <vt:lpwstr>_Toc78552271</vt:lpwstr>
      </vt:variant>
      <vt:variant>
        <vt:i4>6619256</vt:i4>
      </vt:variant>
      <vt:variant>
        <vt:i4>329</vt:i4>
      </vt:variant>
      <vt:variant>
        <vt:i4>0</vt:i4>
      </vt:variant>
      <vt:variant>
        <vt:i4>5</vt:i4>
      </vt:variant>
      <vt:variant>
        <vt:lpwstr>https://husteduvn.sharepoint.com/sites/XVL-FINALPROJECT/Shared Documents/General/BC_last_version/BAOCAO_VXL_NHOM2_ver1onl.docx</vt:lpwstr>
      </vt:variant>
      <vt:variant>
        <vt:lpwstr>_Toc78552270</vt:lpwstr>
      </vt:variant>
      <vt:variant>
        <vt:i4>7078009</vt:i4>
      </vt:variant>
      <vt:variant>
        <vt:i4>323</vt:i4>
      </vt:variant>
      <vt:variant>
        <vt:i4>0</vt:i4>
      </vt:variant>
      <vt:variant>
        <vt:i4>5</vt:i4>
      </vt:variant>
      <vt:variant>
        <vt:lpwstr>https://husteduvn.sharepoint.com/sites/XVL-FINALPROJECT/Shared Documents/General/BC_last_version/BAOCAO_VXL_NHOM2_ver1onl.docx</vt:lpwstr>
      </vt:variant>
      <vt:variant>
        <vt:lpwstr>_Toc78552269</vt:lpwstr>
      </vt:variant>
      <vt:variant>
        <vt:i4>7143545</vt:i4>
      </vt:variant>
      <vt:variant>
        <vt:i4>317</vt:i4>
      </vt:variant>
      <vt:variant>
        <vt:i4>0</vt:i4>
      </vt:variant>
      <vt:variant>
        <vt:i4>5</vt:i4>
      </vt:variant>
      <vt:variant>
        <vt:lpwstr>https://husteduvn.sharepoint.com/sites/XVL-FINALPROJECT/Shared Documents/General/BC_last_version/BAOCAO_VXL_NHOM2_ver1onl.docx</vt:lpwstr>
      </vt:variant>
      <vt:variant>
        <vt:lpwstr>_Toc78552268</vt:lpwstr>
      </vt:variant>
      <vt:variant>
        <vt:i4>6422649</vt:i4>
      </vt:variant>
      <vt:variant>
        <vt:i4>311</vt:i4>
      </vt:variant>
      <vt:variant>
        <vt:i4>0</vt:i4>
      </vt:variant>
      <vt:variant>
        <vt:i4>5</vt:i4>
      </vt:variant>
      <vt:variant>
        <vt:lpwstr>https://husteduvn.sharepoint.com/sites/XVL-FINALPROJECT/Shared Documents/General/BC_last_version/BAOCAO_VXL_NHOM2_ver1onl.docx</vt:lpwstr>
      </vt:variant>
      <vt:variant>
        <vt:lpwstr>_Toc78552267</vt:lpwstr>
      </vt:variant>
      <vt:variant>
        <vt:i4>6488185</vt:i4>
      </vt:variant>
      <vt:variant>
        <vt:i4>305</vt:i4>
      </vt:variant>
      <vt:variant>
        <vt:i4>0</vt:i4>
      </vt:variant>
      <vt:variant>
        <vt:i4>5</vt:i4>
      </vt:variant>
      <vt:variant>
        <vt:lpwstr>https://husteduvn.sharepoint.com/sites/XVL-FINALPROJECT/Shared Documents/General/BC_last_version/BAOCAO_VXL_NHOM2_ver1onl.docx</vt:lpwstr>
      </vt:variant>
      <vt:variant>
        <vt:lpwstr>_Toc78552266</vt:lpwstr>
      </vt:variant>
      <vt:variant>
        <vt:i4>6291577</vt:i4>
      </vt:variant>
      <vt:variant>
        <vt:i4>299</vt:i4>
      </vt:variant>
      <vt:variant>
        <vt:i4>0</vt:i4>
      </vt:variant>
      <vt:variant>
        <vt:i4>5</vt:i4>
      </vt:variant>
      <vt:variant>
        <vt:lpwstr>https://husteduvn.sharepoint.com/sites/XVL-FINALPROJECT/Shared Documents/General/BC_last_version/BAOCAO_VXL_NHOM2_ver1onl.docx</vt:lpwstr>
      </vt:variant>
      <vt:variant>
        <vt:lpwstr>_Toc78552265</vt:lpwstr>
      </vt:variant>
      <vt:variant>
        <vt:i4>1835062</vt:i4>
      </vt:variant>
      <vt:variant>
        <vt:i4>290</vt:i4>
      </vt:variant>
      <vt:variant>
        <vt:i4>0</vt:i4>
      </vt:variant>
      <vt:variant>
        <vt:i4>5</vt:i4>
      </vt:variant>
      <vt:variant>
        <vt:lpwstr/>
      </vt:variant>
      <vt:variant>
        <vt:lpwstr>_Toc78552264</vt:lpwstr>
      </vt:variant>
      <vt:variant>
        <vt:i4>1769526</vt:i4>
      </vt:variant>
      <vt:variant>
        <vt:i4>284</vt:i4>
      </vt:variant>
      <vt:variant>
        <vt:i4>0</vt:i4>
      </vt:variant>
      <vt:variant>
        <vt:i4>5</vt:i4>
      </vt:variant>
      <vt:variant>
        <vt:lpwstr/>
      </vt:variant>
      <vt:variant>
        <vt:lpwstr>_Toc78552263</vt:lpwstr>
      </vt:variant>
      <vt:variant>
        <vt:i4>1703990</vt:i4>
      </vt:variant>
      <vt:variant>
        <vt:i4>278</vt:i4>
      </vt:variant>
      <vt:variant>
        <vt:i4>0</vt:i4>
      </vt:variant>
      <vt:variant>
        <vt:i4>5</vt:i4>
      </vt:variant>
      <vt:variant>
        <vt:lpwstr/>
      </vt:variant>
      <vt:variant>
        <vt:lpwstr>_Toc78552262</vt:lpwstr>
      </vt:variant>
      <vt:variant>
        <vt:i4>1638454</vt:i4>
      </vt:variant>
      <vt:variant>
        <vt:i4>272</vt:i4>
      </vt:variant>
      <vt:variant>
        <vt:i4>0</vt:i4>
      </vt:variant>
      <vt:variant>
        <vt:i4>5</vt:i4>
      </vt:variant>
      <vt:variant>
        <vt:lpwstr/>
      </vt:variant>
      <vt:variant>
        <vt:lpwstr>_Toc78552261</vt:lpwstr>
      </vt:variant>
      <vt:variant>
        <vt:i4>1572918</vt:i4>
      </vt:variant>
      <vt:variant>
        <vt:i4>266</vt:i4>
      </vt:variant>
      <vt:variant>
        <vt:i4>0</vt:i4>
      </vt:variant>
      <vt:variant>
        <vt:i4>5</vt:i4>
      </vt:variant>
      <vt:variant>
        <vt:lpwstr/>
      </vt:variant>
      <vt:variant>
        <vt:lpwstr>_Toc78552260</vt:lpwstr>
      </vt:variant>
      <vt:variant>
        <vt:i4>1114165</vt:i4>
      </vt:variant>
      <vt:variant>
        <vt:i4>260</vt:i4>
      </vt:variant>
      <vt:variant>
        <vt:i4>0</vt:i4>
      </vt:variant>
      <vt:variant>
        <vt:i4>5</vt:i4>
      </vt:variant>
      <vt:variant>
        <vt:lpwstr/>
      </vt:variant>
      <vt:variant>
        <vt:lpwstr>_Toc78552259</vt:lpwstr>
      </vt:variant>
      <vt:variant>
        <vt:i4>1048629</vt:i4>
      </vt:variant>
      <vt:variant>
        <vt:i4>254</vt:i4>
      </vt:variant>
      <vt:variant>
        <vt:i4>0</vt:i4>
      </vt:variant>
      <vt:variant>
        <vt:i4>5</vt:i4>
      </vt:variant>
      <vt:variant>
        <vt:lpwstr/>
      </vt:variant>
      <vt:variant>
        <vt:lpwstr>_Toc78552258</vt:lpwstr>
      </vt:variant>
      <vt:variant>
        <vt:i4>2031669</vt:i4>
      </vt:variant>
      <vt:variant>
        <vt:i4>248</vt:i4>
      </vt:variant>
      <vt:variant>
        <vt:i4>0</vt:i4>
      </vt:variant>
      <vt:variant>
        <vt:i4>5</vt:i4>
      </vt:variant>
      <vt:variant>
        <vt:lpwstr/>
      </vt:variant>
      <vt:variant>
        <vt:lpwstr>_Toc78552257</vt:lpwstr>
      </vt:variant>
      <vt:variant>
        <vt:i4>1966133</vt:i4>
      </vt:variant>
      <vt:variant>
        <vt:i4>242</vt:i4>
      </vt:variant>
      <vt:variant>
        <vt:i4>0</vt:i4>
      </vt:variant>
      <vt:variant>
        <vt:i4>5</vt:i4>
      </vt:variant>
      <vt:variant>
        <vt:lpwstr/>
      </vt:variant>
      <vt:variant>
        <vt:lpwstr>_Toc78552256</vt:lpwstr>
      </vt:variant>
      <vt:variant>
        <vt:i4>1900597</vt:i4>
      </vt:variant>
      <vt:variant>
        <vt:i4>236</vt:i4>
      </vt:variant>
      <vt:variant>
        <vt:i4>0</vt:i4>
      </vt:variant>
      <vt:variant>
        <vt:i4>5</vt:i4>
      </vt:variant>
      <vt:variant>
        <vt:lpwstr/>
      </vt:variant>
      <vt:variant>
        <vt:lpwstr>_Toc78552255</vt:lpwstr>
      </vt:variant>
      <vt:variant>
        <vt:i4>1835061</vt:i4>
      </vt:variant>
      <vt:variant>
        <vt:i4>230</vt:i4>
      </vt:variant>
      <vt:variant>
        <vt:i4>0</vt:i4>
      </vt:variant>
      <vt:variant>
        <vt:i4>5</vt:i4>
      </vt:variant>
      <vt:variant>
        <vt:lpwstr/>
      </vt:variant>
      <vt:variant>
        <vt:lpwstr>_Toc78552254</vt:lpwstr>
      </vt:variant>
      <vt:variant>
        <vt:i4>1769525</vt:i4>
      </vt:variant>
      <vt:variant>
        <vt:i4>224</vt:i4>
      </vt:variant>
      <vt:variant>
        <vt:i4>0</vt:i4>
      </vt:variant>
      <vt:variant>
        <vt:i4>5</vt:i4>
      </vt:variant>
      <vt:variant>
        <vt:lpwstr/>
      </vt:variant>
      <vt:variant>
        <vt:lpwstr>_Toc78552253</vt:lpwstr>
      </vt:variant>
      <vt:variant>
        <vt:i4>1703989</vt:i4>
      </vt:variant>
      <vt:variant>
        <vt:i4>218</vt:i4>
      </vt:variant>
      <vt:variant>
        <vt:i4>0</vt:i4>
      </vt:variant>
      <vt:variant>
        <vt:i4>5</vt:i4>
      </vt:variant>
      <vt:variant>
        <vt:lpwstr/>
      </vt:variant>
      <vt:variant>
        <vt:lpwstr>_Toc78552252</vt:lpwstr>
      </vt:variant>
      <vt:variant>
        <vt:i4>1638453</vt:i4>
      </vt:variant>
      <vt:variant>
        <vt:i4>212</vt:i4>
      </vt:variant>
      <vt:variant>
        <vt:i4>0</vt:i4>
      </vt:variant>
      <vt:variant>
        <vt:i4>5</vt:i4>
      </vt:variant>
      <vt:variant>
        <vt:lpwstr/>
      </vt:variant>
      <vt:variant>
        <vt:lpwstr>_Toc78552251</vt:lpwstr>
      </vt:variant>
      <vt:variant>
        <vt:i4>1572917</vt:i4>
      </vt:variant>
      <vt:variant>
        <vt:i4>206</vt:i4>
      </vt:variant>
      <vt:variant>
        <vt:i4>0</vt:i4>
      </vt:variant>
      <vt:variant>
        <vt:i4>5</vt:i4>
      </vt:variant>
      <vt:variant>
        <vt:lpwstr/>
      </vt:variant>
      <vt:variant>
        <vt:lpwstr>_Toc78552250</vt:lpwstr>
      </vt:variant>
      <vt:variant>
        <vt:i4>1114164</vt:i4>
      </vt:variant>
      <vt:variant>
        <vt:i4>200</vt:i4>
      </vt:variant>
      <vt:variant>
        <vt:i4>0</vt:i4>
      </vt:variant>
      <vt:variant>
        <vt:i4>5</vt:i4>
      </vt:variant>
      <vt:variant>
        <vt:lpwstr/>
      </vt:variant>
      <vt:variant>
        <vt:lpwstr>_Toc78552249</vt:lpwstr>
      </vt:variant>
      <vt:variant>
        <vt:i4>1048628</vt:i4>
      </vt:variant>
      <vt:variant>
        <vt:i4>194</vt:i4>
      </vt:variant>
      <vt:variant>
        <vt:i4>0</vt:i4>
      </vt:variant>
      <vt:variant>
        <vt:i4>5</vt:i4>
      </vt:variant>
      <vt:variant>
        <vt:lpwstr/>
      </vt:variant>
      <vt:variant>
        <vt:lpwstr>_Toc78552248</vt:lpwstr>
      </vt:variant>
      <vt:variant>
        <vt:i4>2031668</vt:i4>
      </vt:variant>
      <vt:variant>
        <vt:i4>188</vt:i4>
      </vt:variant>
      <vt:variant>
        <vt:i4>0</vt:i4>
      </vt:variant>
      <vt:variant>
        <vt:i4>5</vt:i4>
      </vt:variant>
      <vt:variant>
        <vt:lpwstr/>
      </vt:variant>
      <vt:variant>
        <vt:lpwstr>_Toc78552247</vt:lpwstr>
      </vt:variant>
      <vt:variant>
        <vt:i4>1966132</vt:i4>
      </vt:variant>
      <vt:variant>
        <vt:i4>182</vt:i4>
      </vt:variant>
      <vt:variant>
        <vt:i4>0</vt:i4>
      </vt:variant>
      <vt:variant>
        <vt:i4>5</vt:i4>
      </vt:variant>
      <vt:variant>
        <vt:lpwstr/>
      </vt:variant>
      <vt:variant>
        <vt:lpwstr>_Toc78552246</vt:lpwstr>
      </vt:variant>
      <vt:variant>
        <vt:i4>1900596</vt:i4>
      </vt:variant>
      <vt:variant>
        <vt:i4>176</vt:i4>
      </vt:variant>
      <vt:variant>
        <vt:i4>0</vt:i4>
      </vt:variant>
      <vt:variant>
        <vt:i4>5</vt:i4>
      </vt:variant>
      <vt:variant>
        <vt:lpwstr/>
      </vt:variant>
      <vt:variant>
        <vt:lpwstr>_Toc78552245</vt:lpwstr>
      </vt:variant>
      <vt:variant>
        <vt:i4>1835060</vt:i4>
      </vt:variant>
      <vt:variant>
        <vt:i4>170</vt:i4>
      </vt:variant>
      <vt:variant>
        <vt:i4>0</vt:i4>
      </vt:variant>
      <vt:variant>
        <vt:i4>5</vt:i4>
      </vt:variant>
      <vt:variant>
        <vt:lpwstr/>
      </vt:variant>
      <vt:variant>
        <vt:lpwstr>_Toc78552244</vt:lpwstr>
      </vt:variant>
      <vt:variant>
        <vt:i4>1769524</vt:i4>
      </vt:variant>
      <vt:variant>
        <vt:i4>164</vt:i4>
      </vt:variant>
      <vt:variant>
        <vt:i4>0</vt:i4>
      </vt:variant>
      <vt:variant>
        <vt:i4>5</vt:i4>
      </vt:variant>
      <vt:variant>
        <vt:lpwstr/>
      </vt:variant>
      <vt:variant>
        <vt:lpwstr>_Toc78552243</vt:lpwstr>
      </vt:variant>
      <vt:variant>
        <vt:i4>1703988</vt:i4>
      </vt:variant>
      <vt:variant>
        <vt:i4>158</vt:i4>
      </vt:variant>
      <vt:variant>
        <vt:i4>0</vt:i4>
      </vt:variant>
      <vt:variant>
        <vt:i4>5</vt:i4>
      </vt:variant>
      <vt:variant>
        <vt:lpwstr/>
      </vt:variant>
      <vt:variant>
        <vt:lpwstr>_Toc78552242</vt:lpwstr>
      </vt:variant>
      <vt:variant>
        <vt:i4>1638452</vt:i4>
      </vt:variant>
      <vt:variant>
        <vt:i4>152</vt:i4>
      </vt:variant>
      <vt:variant>
        <vt:i4>0</vt:i4>
      </vt:variant>
      <vt:variant>
        <vt:i4>5</vt:i4>
      </vt:variant>
      <vt:variant>
        <vt:lpwstr/>
      </vt:variant>
      <vt:variant>
        <vt:lpwstr>_Toc78552241</vt:lpwstr>
      </vt:variant>
      <vt:variant>
        <vt:i4>1572916</vt:i4>
      </vt:variant>
      <vt:variant>
        <vt:i4>146</vt:i4>
      </vt:variant>
      <vt:variant>
        <vt:i4>0</vt:i4>
      </vt:variant>
      <vt:variant>
        <vt:i4>5</vt:i4>
      </vt:variant>
      <vt:variant>
        <vt:lpwstr/>
      </vt:variant>
      <vt:variant>
        <vt:lpwstr>_Toc78552240</vt:lpwstr>
      </vt:variant>
      <vt:variant>
        <vt:i4>1114163</vt:i4>
      </vt:variant>
      <vt:variant>
        <vt:i4>140</vt:i4>
      </vt:variant>
      <vt:variant>
        <vt:i4>0</vt:i4>
      </vt:variant>
      <vt:variant>
        <vt:i4>5</vt:i4>
      </vt:variant>
      <vt:variant>
        <vt:lpwstr/>
      </vt:variant>
      <vt:variant>
        <vt:lpwstr>_Toc78552239</vt:lpwstr>
      </vt:variant>
      <vt:variant>
        <vt:i4>1048627</vt:i4>
      </vt:variant>
      <vt:variant>
        <vt:i4>134</vt:i4>
      </vt:variant>
      <vt:variant>
        <vt:i4>0</vt:i4>
      </vt:variant>
      <vt:variant>
        <vt:i4>5</vt:i4>
      </vt:variant>
      <vt:variant>
        <vt:lpwstr/>
      </vt:variant>
      <vt:variant>
        <vt:lpwstr>_Toc78552238</vt:lpwstr>
      </vt:variant>
      <vt:variant>
        <vt:i4>2031667</vt:i4>
      </vt:variant>
      <vt:variant>
        <vt:i4>128</vt:i4>
      </vt:variant>
      <vt:variant>
        <vt:i4>0</vt:i4>
      </vt:variant>
      <vt:variant>
        <vt:i4>5</vt:i4>
      </vt:variant>
      <vt:variant>
        <vt:lpwstr/>
      </vt:variant>
      <vt:variant>
        <vt:lpwstr>_Toc78552237</vt:lpwstr>
      </vt:variant>
      <vt:variant>
        <vt:i4>1966131</vt:i4>
      </vt:variant>
      <vt:variant>
        <vt:i4>122</vt:i4>
      </vt:variant>
      <vt:variant>
        <vt:i4>0</vt:i4>
      </vt:variant>
      <vt:variant>
        <vt:i4>5</vt:i4>
      </vt:variant>
      <vt:variant>
        <vt:lpwstr/>
      </vt:variant>
      <vt:variant>
        <vt:lpwstr>_Toc78552236</vt:lpwstr>
      </vt:variant>
      <vt:variant>
        <vt:i4>1900595</vt:i4>
      </vt:variant>
      <vt:variant>
        <vt:i4>116</vt:i4>
      </vt:variant>
      <vt:variant>
        <vt:i4>0</vt:i4>
      </vt:variant>
      <vt:variant>
        <vt:i4>5</vt:i4>
      </vt:variant>
      <vt:variant>
        <vt:lpwstr/>
      </vt:variant>
      <vt:variant>
        <vt:lpwstr>_Toc78552235</vt:lpwstr>
      </vt:variant>
      <vt:variant>
        <vt:i4>1835059</vt:i4>
      </vt:variant>
      <vt:variant>
        <vt:i4>110</vt:i4>
      </vt:variant>
      <vt:variant>
        <vt:i4>0</vt:i4>
      </vt:variant>
      <vt:variant>
        <vt:i4>5</vt:i4>
      </vt:variant>
      <vt:variant>
        <vt:lpwstr/>
      </vt:variant>
      <vt:variant>
        <vt:lpwstr>_Toc78552234</vt:lpwstr>
      </vt:variant>
      <vt:variant>
        <vt:i4>1769523</vt:i4>
      </vt:variant>
      <vt:variant>
        <vt:i4>104</vt:i4>
      </vt:variant>
      <vt:variant>
        <vt:i4>0</vt:i4>
      </vt:variant>
      <vt:variant>
        <vt:i4>5</vt:i4>
      </vt:variant>
      <vt:variant>
        <vt:lpwstr/>
      </vt:variant>
      <vt:variant>
        <vt:lpwstr>_Toc78552233</vt:lpwstr>
      </vt:variant>
      <vt:variant>
        <vt:i4>1703987</vt:i4>
      </vt:variant>
      <vt:variant>
        <vt:i4>98</vt:i4>
      </vt:variant>
      <vt:variant>
        <vt:i4>0</vt:i4>
      </vt:variant>
      <vt:variant>
        <vt:i4>5</vt:i4>
      </vt:variant>
      <vt:variant>
        <vt:lpwstr/>
      </vt:variant>
      <vt:variant>
        <vt:lpwstr>_Toc78552232</vt:lpwstr>
      </vt:variant>
      <vt:variant>
        <vt:i4>1638451</vt:i4>
      </vt:variant>
      <vt:variant>
        <vt:i4>92</vt:i4>
      </vt:variant>
      <vt:variant>
        <vt:i4>0</vt:i4>
      </vt:variant>
      <vt:variant>
        <vt:i4>5</vt:i4>
      </vt:variant>
      <vt:variant>
        <vt:lpwstr/>
      </vt:variant>
      <vt:variant>
        <vt:lpwstr>_Toc78552231</vt:lpwstr>
      </vt:variant>
      <vt:variant>
        <vt:i4>1572915</vt:i4>
      </vt:variant>
      <vt:variant>
        <vt:i4>86</vt:i4>
      </vt:variant>
      <vt:variant>
        <vt:i4>0</vt:i4>
      </vt:variant>
      <vt:variant>
        <vt:i4>5</vt:i4>
      </vt:variant>
      <vt:variant>
        <vt:lpwstr/>
      </vt:variant>
      <vt:variant>
        <vt:lpwstr>_Toc78552230</vt:lpwstr>
      </vt:variant>
      <vt:variant>
        <vt:i4>1114162</vt:i4>
      </vt:variant>
      <vt:variant>
        <vt:i4>80</vt:i4>
      </vt:variant>
      <vt:variant>
        <vt:i4>0</vt:i4>
      </vt:variant>
      <vt:variant>
        <vt:i4>5</vt:i4>
      </vt:variant>
      <vt:variant>
        <vt:lpwstr/>
      </vt:variant>
      <vt:variant>
        <vt:lpwstr>_Toc78552229</vt:lpwstr>
      </vt:variant>
      <vt:variant>
        <vt:i4>1048626</vt:i4>
      </vt:variant>
      <vt:variant>
        <vt:i4>74</vt:i4>
      </vt:variant>
      <vt:variant>
        <vt:i4>0</vt:i4>
      </vt:variant>
      <vt:variant>
        <vt:i4>5</vt:i4>
      </vt:variant>
      <vt:variant>
        <vt:lpwstr/>
      </vt:variant>
      <vt:variant>
        <vt:lpwstr>_Toc78552228</vt:lpwstr>
      </vt:variant>
      <vt:variant>
        <vt:i4>2031666</vt:i4>
      </vt:variant>
      <vt:variant>
        <vt:i4>68</vt:i4>
      </vt:variant>
      <vt:variant>
        <vt:i4>0</vt:i4>
      </vt:variant>
      <vt:variant>
        <vt:i4>5</vt:i4>
      </vt:variant>
      <vt:variant>
        <vt:lpwstr/>
      </vt:variant>
      <vt:variant>
        <vt:lpwstr>_Toc78552227</vt:lpwstr>
      </vt:variant>
      <vt:variant>
        <vt:i4>1966130</vt:i4>
      </vt:variant>
      <vt:variant>
        <vt:i4>62</vt:i4>
      </vt:variant>
      <vt:variant>
        <vt:i4>0</vt:i4>
      </vt:variant>
      <vt:variant>
        <vt:i4>5</vt:i4>
      </vt:variant>
      <vt:variant>
        <vt:lpwstr/>
      </vt:variant>
      <vt:variant>
        <vt:lpwstr>_Toc78552226</vt:lpwstr>
      </vt:variant>
      <vt:variant>
        <vt:i4>1900594</vt:i4>
      </vt:variant>
      <vt:variant>
        <vt:i4>56</vt:i4>
      </vt:variant>
      <vt:variant>
        <vt:i4>0</vt:i4>
      </vt:variant>
      <vt:variant>
        <vt:i4>5</vt:i4>
      </vt:variant>
      <vt:variant>
        <vt:lpwstr/>
      </vt:variant>
      <vt:variant>
        <vt:lpwstr>_Toc78552225</vt:lpwstr>
      </vt:variant>
      <vt:variant>
        <vt:i4>1835058</vt:i4>
      </vt:variant>
      <vt:variant>
        <vt:i4>50</vt:i4>
      </vt:variant>
      <vt:variant>
        <vt:i4>0</vt:i4>
      </vt:variant>
      <vt:variant>
        <vt:i4>5</vt:i4>
      </vt:variant>
      <vt:variant>
        <vt:lpwstr/>
      </vt:variant>
      <vt:variant>
        <vt:lpwstr>_Toc78552224</vt:lpwstr>
      </vt:variant>
      <vt:variant>
        <vt:i4>1769522</vt:i4>
      </vt:variant>
      <vt:variant>
        <vt:i4>44</vt:i4>
      </vt:variant>
      <vt:variant>
        <vt:i4>0</vt:i4>
      </vt:variant>
      <vt:variant>
        <vt:i4>5</vt:i4>
      </vt:variant>
      <vt:variant>
        <vt:lpwstr/>
      </vt:variant>
      <vt:variant>
        <vt:lpwstr>_Toc78552223</vt:lpwstr>
      </vt:variant>
      <vt:variant>
        <vt:i4>1703986</vt:i4>
      </vt:variant>
      <vt:variant>
        <vt:i4>38</vt:i4>
      </vt:variant>
      <vt:variant>
        <vt:i4>0</vt:i4>
      </vt:variant>
      <vt:variant>
        <vt:i4>5</vt:i4>
      </vt:variant>
      <vt:variant>
        <vt:lpwstr/>
      </vt:variant>
      <vt:variant>
        <vt:lpwstr>_Toc78552222</vt:lpwstr>
      </vt:variant>
      <vt:variant>
        <vt:i4>1638450</vt:i4>
      </vt:variant>
      <vt:variant>
        <vt:i4>32</vt:i4>
      </vt:variant>
      <vt:variant>
        <vt:i4>0</vt:i4>
      </vt:variant>
      <vt:variant>
        <vt:i4>5</vt:i4>
      </vt:variant>
      <vt:variant>
        <vt:lpwstr/>
      </vt:variant>
      <vt:variant>
        <vt:lpwstr>_Toc78552221</vt:lpwstr>
      </vt:variant>
      <vt:variant>
        <vt:i4>1572914</vt:i4>
      </vt:variant>
      <vt:variant>
        <vt:i4>26</vt:i4>
      </vt:variant>
      <vt:variant>
        <vt:i4>0</vt:i4>
      </vt:variant>
      <vt:variant>
        <vt:i4>5</vt:i4>
      </vt:variant>
      <vt:variant>
        <vt:lpwstr/>
      </vt:variant>
      <vt:variant>
        <vt:lpwstr>_Toc78552220</vt:lpwstr>
      </vt:variant>
      <vt:variant>
        <vt:i4>1114161</vt:i4>
      </vt:variant>
      <vt:variant>
        <vt:i4>20</vt:i4>
      </vt:variant>
      <vt:variant>
        <vt:i4>0</vt:i4>
      </vt:variant>
      <vt:variant>
        <vt:i4>5</vt:i4>
      </vt:variant>
      <vt:variant>
        <vt:lpwstr/>
      </vt:variant>
      <vt:variant>
        <vt:lpwstr>_Toc78552219</vt:lpwstr>
      </vt:variant>
      <vt:variant>
        <vt:i4>1048625</vt:i4>
      </vt:variant>
      <vt:variant>
        <vt:i4>14</vt:i4>
      </vt:variant>
      <vt:variant>
        <vt:i4>0</vt:i4>
      </vt:variant>
      <vt:variant>
        <vt:i4>5</vt:i4>
      </vt:variant>
      <vt:variant>
        <vt:lpwstr/>
      </vt:variant>
      <vt:variant>
        <vt:lpwstr>_Toc78552218</vt:lpwstr>
      </vt:variant>
      <vt:variant>
        <vt:i4>2031665</vt:i4>
      </vt:variant>
      <vt:variant>
        <vt:i4>8</vt:i4>
      </vt:variant>
      <vt:variant>
        <vt:i4>0</vt:i4>
      </vt:variant>
      <vt:variant>
        <vt:i4>5</vt:i4>
      </vt:variant>
      <vt:variant>
        <vt:lpwstr/>
      </vt:variant>
      <vt:variant>
        <vt:lpwstr>_Toc78552217</vt:lpwstr>
      </vt:variant>
      <vt:variant>
        <vt:i4>1966129</vt:i4>
      </vt:variant>
      <vt:variant>
        <vt:i4>2</vt:i4>
      </vt:variant>
      <vt:variant>
        <vt:i4>0</vt:i4>
      </vt:variant>
      <vt:variant>
        <vt:i4>5</vt:i4>
      </vt:variant>
      <vt:variant>
        <vt:lpwstr/>
      </vt:variant>
      <vt:variant>
        <vt:lpwstr>_Toc78552216</vt:lpwstr>
      </vt:variant>
      <vt:variant>
        <vt:i4>1048681</vt:i4>
      </vt:variant>
      <vt:variant>
        <vt:i4>0</vt:i4>
      </vt:variant>
      <vt:variant>
        <vt:i4>0</vt:i4>
      </vt:variant>
      <vt:variant>
        <vt:i4>5</vt:i4>
      </vt:variant>
      <vt:variant>
        <vt:lpwstr>mailto:DUNG.DV180049@sis.hust.edu.vn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Tran;Hieu</dc:creator>
  <cp:keywords/>
  <cp:lastModifiedBy>BUI THANH BINH 20180029</cp:lastModifiedBy>
  <cp:revision>2</cp:revision>
  <cp:lastPrinted>2020-06-29T10:45:00Z</cp:lastPrinted>
  <dcterms:created xsi:type="dcterms:W3CDTF">2021-07-30T08:47:00Z</dcterms:created>
  <dcterms:modified xsi:type="dcterms:W3CDTF">2021-07-30T08:47:00Z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zotero-version="5.0.88"&gt;&lt;session id="DpMsXTw2"/&gt;&lt;style id="http://www.zotero.org/styles/ieee" locale="en-US" hasBibliography="1" bibliographyStyleHasBeenSet="1"/&gt;&lt;prefs&gt;&lt;pref name="fieldType" value="Field"/&gt;&lt;/prefs&gt;&lt;/data&gt;</vt:lpwstr>
  </property>
  <property fmtid="{D5CDD505-2E9C-101B-9397-08002B2CF9AE}" pid="3" name="ContentTypeId">
    <vt:lpwstr>0x01010092419BC87FBD3F4886219EE918B054FB</vt:lpwstr>
  </property>
</Properties>
</file>